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7B4363" w14:textId="1466A5AE" w:rsidR="00922B67" w:rsidRDefault="00AC1AD1" w:rsidP="00AC1AD1">
      <w:pPr>
        <w:pStyle w:val="Heading1"/>
      </w:pPr>
      <w:r>
        <w:t xml:space="preserve">Khoá học Magento </w:t>
      </w:r>
      <w:r w:rsidR="00896BFD">
        <w:t xml:space="preserve">Themes </w:t>
      </w:r>
      <w:r w:rsidR="00351C8A">
        <w:t xml:space="preserve">tạo ra theme của bản thân bạn </w:t>
      </w:r>
    </w:p>
    <w:p w14:paraId="41964FA9" w14:textId="77777777" w:rsidR="00FE2C32" w:rsidRDefault="00FE2C32" w:rsidP="00FE2C32"/>
    <w:p w14:paraId="352C620D" w14:textId="02BA5688" w:rsidR="00FE2C32" w:rsidRPr="00FE2C32" w:rsidRDefault="00FE2C32" w:rsidP="00FE2C32">
      <w:r>
        <w:t>Tài liệu nên tham khảo:</w:t>
      </w:r>
    </w:p>
    <w:p w14:paraId="24FA7E21" w14:textId="060627AA" w:rsidR="00FE2C32" w:rsidRDefault="00AF7872" w:rsidP="00FE2C32">
      <w:hyperlink r:id="rId8" w:history="1">
        <w:r w:rsidR="00FE2C32" w:rsidRPr="000D13A8">
          <w:rPr>
            <w:rStyle w:val="Hyperlink"/>
          </w:rPr>
          <w:t>https://developer.adobe.com/commerce/frontend-core/guide/</w:t>
        </w:r>
      </w:hyperlink>
      <w:r w:rsidR="00FE2C32">
        <w:t xml:space="preserve"> </w:t>
      </w:r>
    </w:p>
    <w:p w14:paraId="0516EF09" w14:textId="19FE726B" w:rsidR="00EC3DFC" w:rsidRDefault="00AF7872" w:rsidP="00FE2C32">
      <w:hyperlink r:id="rId9" w:history="1">
        <w:r w:rsidR="00EC3DFC" w:rsidRPr="003E5659">
          <w:rPr>
            <w:rStyle w:val="Hyperlink"/>
          </w:rPr>
          <w:t>https://developer.adobe.com/commerce/frontend-cor</w:t>
        </w:r>
        <w:r w:rsidR="00EC3DFC" w:rsidRPr="003E5659">
          <w:rPr>
            <w:rStyle w:val="Hyperlink"/>
          </w:rPr>
          <w:t>e</w:t>
        </w:r>
        <w:r w:rsidR="00EC3DFC" w:rsidRPr="003E5659">
          <w:rPr>
            <w:rStyle w:val="Hyperlink"/>
          </w:rPr>
          <w:t>/guide/responsive-design/css/</w:t>
        </w:r>
      </w:hyperlink>
      <w:r w:rsidR="00EC3DFC">
        <w:t xml:space="preserve"> </w:t>
      </w:r>
    </w:p>
    <w:p w14:paraId="5178406C" w14:textId="77777777" w:rsidR="00EC3DFC" w:rsidRPr="00FE2C32" w:rsidRDefault="00EC3DFC" w:rsidP="00FE2C32"/>
    <w:p w14:paraId="51912A9C" w14:textId="77777777" w:rsidR="00AC1AD1" w:rsidRDefault="00AC1AD1" w:rsidP="00AC1AD1"/>
    <w:p w14:paraId="491C82CE" w14:textId="05AB2F9E" w:rsidR="00AC1AD1" w:rsidRDefault="00AC1AD1" w:rsidP="00AC1AD1">
      <w:pPr>
        <w:pStyle w:val="Heading2"/>
      </w:pPr>
      <w:r>
        <w:t>Chương I</w:t>
      </w:r>
      <w:r w:rsidR="00F22C28">
        <w:t xml:space="preserve">: </w:t>
      </w:r>
      <w:r w:rsidR="00D33F60">
        <w:t>Giới thiệu về phát triển theme cho Magento 2</w:t>
      </w:r>
    </w:p>
    <w:p w14:paraId="68F6C58B" w14:textId="77777777" w:rsidR="00AC1AD1" w:rsidRDefault="00AC1AD1" w:rsidP="00AC1AD1"/>
    <w:tbl>
      <w:tblPr>
        <w:tblStyle w:val="TableGrid"/>
        <w:tblW w:w="0" w:type="auto"/>
        <w:tblLook w:val="04A0" w:firstRow="1" w:lastRow="0" w:firstColumn="1" w:lastColumn="0" w:noHBand="0" w:noVBand="1"/>
      </w:tblPr>
      <w:tblGrid>
        <w:gridCol w:w="9350"/>
      </w:tblGrid>
      <w:tr w:rsidR="000358D6" w14:paraId="716108FB" w14:textId="77777777" w:rsidTr="000358D6">
        <w:tc>
          <w:tcPr>
            <w:tcW w:w="9350" w:type="dxa"/>
          </w:tcPr>
          <w:p w14:paraId="1F4D3E70" w14:textId="630C9123" w:rsidR="000358D6" w:rsidRDefault="00AF7872" w:rsidP="00AC1AD1">
            <w:hyperlink r:id="rId10" w:history="1">
              <w:r w:rsidR="003345D0" w:rsidRPr="00467272">
                <w:rPr>
                  <w:rStyle w:val="Hyperlink"/>
                </w:rPr>
                <w:t>https://developer.adobe.com/commerce/frontend-core/guide/</w:t>
              </w:r>
            </w:hyperlink>
            <w:r w:rsidR="003345D0">
              <w:t xml:space="preserve"> </w:t>
            </w:r>
          </w:p>
        </w:tc>
      </w:tr>
    </w:tbl>
    <w:p w14:paraId="58FB0540" w14:textId="77777777" w:rsidR="000358D6" w:rsidRDefault="000358D6" w:rsidP="00AC1AD1"/>
    <w:p w14:paraId="436DBAA4" w14:textId="639DF8D2" w:rsidR="008C3465" w:rsidRDefault="008C3465" w:rsidP="008C3465">
      <w:pPr>
        <w:pStyle w:val="Heading3"/>
      </w:pPr>
      <w:r>
        <w:t>1.1 Cấu trúc cơ bản về Theme Files</w:t>
      </w:r>
    </w:p>
    <w:p w14:paraId="00C6FF4D" w14:textId="3016C29E" w:rsidR="008C3465" w:rsidRDefault="00295EDB" w:rsidP="00AC1AD1">
      <w:r>
        <w:t>Cấu trúc cơ bản của Themes sẽ được đặt trong:</w:t>
      </w:r>
    </w:p>
    <w:tbl>
      <w:tblPr>
        <w:tblStyle w:val="TableGrid"/>
        <w:tblW w:w="0" w:type="auto"/>
        <w:tblLook w:val="04A0" w:firstRow="1" w:lastRow="0" w:firstColumn="1" w:lastColumn="0" w:noHBand="0" w:noVBand="1"/>
      </w:tblPr>
      <w:tblGrid>
        <w:gridCol w:w="9350"/>
      </w:tblGrid>
      <w:tr w:rsidR="00295EDB" w14:paraId="2801C5A4" w14:textId="77777777" w:rsidTr="00295EDB">
        <w:tc>
          <w:tcPr>
            <w:tcW w:w="9350" w:type="dxa"/>
          </w:tcPr>
          <w:p w14:paraId="07E2EF44" w14:textId="29B9C7A8" w:rsidR="00295EDB" w:rsidRPr="00295EDB" w:rsidRDefault="00295EDB" w:rsidP="00C2070A">
            <w:pPr>
              <w:rPr>
                <w:rFonts w:ascii="Segoe UI" w:hAnsi="Segoe UI" w:cs="Segoe UI"/>
                <w:sz w:val="24"/>
                <w:szCs w:val="24"/>
              </w:rPr>
            </w:pPr>
            <w:r>
              <w:t>/</w:t>
            </w:r>
            <w:r w:rsidRPr="00295EDB">
              <w:t>app/design/frontend/&lt;Vendor&gt;/&lt;theme&gt;</w:t>
            </w:r>
          </w:p>
        </w:tc>
      </w:tr>
      <w:tr w:rsidR="00295EDB" w14:paraId="37D22AE4" w14:textId="77777777" w:rsidTr="00295EDB">
        <w:tc>
          <w:tcPr>
            <w:tcW w:w="9350" w:type="dxa"/>
          </w:tcPr>
          <w:p w14:paraId="6707F86C" w14:textId="572D2E94" w:rsidR="00295EDB" w:rsidRPr="00295EDB" w:rsidRDefault="00295EDB" w:rsidP="00C2070A">
            <w:pPr>
              <w:rPr>
                <w:rFonts w:ascii="Segoe UI" w:hAnsi="Segoe UI" w:cs="Segoe UI"/>
                <w:sz w:val="24"/>
                <w:szCs w:val="24"/>
              </w:rPr>
            </w:pPr>
            <w:r>
              <w:t>/</w:t>
            </w:r>
            <w:r w:rsidRPr="00295EDB">
              <w:t>vendor/magento/theme-frontend-&lt;theme&gt;</w:t>
            </w:r>
          </w:p>
        </w:tc>
      </w:tr>
    </w:tbl>
    <w:p w14:paraId="1845302B" w14:textId="77777777" w:rsidR="00011F7C" w:rsidRDefault="00011F7C" w:rsidP="00AC1AD1"/>
    <w:p w14:paraId="0CFE7BD0" w14:textId="23BDA78B" w:rsidR="002F2E18" w:rsidRDefault="00AF7872" w:rsidP="00AC1AD1">
      <w:hyperlink r:id="rId11" w:history="1">
        <w:r w:rsidR="00F51504" w:rsidRPr="00D97072">
          <w:rPr>
            <w:rStyle w:val="Hyperlink"/>
          </w:rPr>
          <w:t>https://github.com/magento/magento2/tree/2.4-develop/app/design/frontend/Magento</w:t>
        </w:r>
      </w:hyperlink>
      <w:r w:rsidR="00F51504">
        <w:t xml:space="preserve"> </w:t>
      </w:r>
    </w:p>
    <w:p w14:paraId="5A04FFC0" w14:textId="1408D28D" w:rsidR="00190718" w:rsidRDefault="00190718" w:rsidP="00AC1AD1">
      <w:r>
        <w:t xml:space="preserve">Về cơ bản cấu trúc theme của Magento 2 sẽ nằm </w:t>
      </w:r>
      <w:r w:rsidRPr="002E4A98">
        <w:rPr>
          <w:i/>
          <w:color w:val="FF0000"/>
        </w:rPr>
        <w:t>trong /app/frontend/Magento/[your theme name]</w:t>
      </w:r>
      <w:r w:rsidR="002728A0">
        <w:t xml:space="preserve"> </w:t>
      </w:r>
      <w:r w:rsidR="00754D10">
        <w:t>.</w:t>
      </w:r>
    </w:p>
    <w:tbl>
      <w:tblPr>
        <w:tblStyle w:val="TableGrid"/>
        <w:tblW w:w="0" w:type="auto"/>
        <w:tblLook w:val="04A0" w:firstRow="1" w:lastRow="0" w:firstColumn="1" w:lastColumn="0" w:noHBand="0" w:noVBand="1"/>
      </w:tblPr>
      <w:tblGrid>
        <w:gridCol w:w="9350"/>
      </w:tblGrid>
      <w:tr w:rsidR="00914E7D" w14:paraId="258BB52C" w14:textId="77777777" w:rsidTr="00914E7D">
        <w:tc>
          <w:tcPr>
            <w:tcW w:w="9350" w:type="dxa"/>
          </w:tcPr>
          <w:p w14:paraId="23198839" w14:textId="0ECE6B7F" w:rsidR="00914E7D" w:rsidRDefault="00754D10" w:rsidP="00AC1AD1">
            <w:r>
              <w:fldChar w:fldCharType="begin"/>
            </w:r>
            <w:r>
              <w:instrText xml:space="preserve"> HYPERLINK "</w:instrText>
            </w:r>
            <w:r w:rsidRPr="00914E7D">
              <w:instrText>https://github.com/bypixelpro/magento2temacurso/tree/</w:instrText>
            </w:r>
            <w:commentRangeStart w:id="0"/>
            <w:r w:rsidRPr="00914E7D">
              <w:instrText>master</w:instrText>
            </w:r>
            <w:commentRangeEnd w:id="0"/>
            <w:r>
              <w:instrText xml:space="preserve">" </w:instrText>
            </w:r>
            <w:r>
              <w:fldChar w:fldCharType="separate"/>
            </w:r>
            <w:r w:rsidRPr="00467272">
              <w:rPr>
                <w:rStyle w:val="Hyperlink"/>
              </w:rPr>
              <w:t>https://github.com/bypixelpro/magento2temacurso/tree/master</w:t>
            </w:r>
            <w:r>
              <w:fldChar w:fldCharType="end"/>
            </w:r>
            <w:r w:rsidR="00FB633B">
              <w:rPr>
                <w:rStyle w:val="CommentReference"/>
              </w:rPr>
              <w:commentReference w:id="0"/>
            </w:r>
          </w:p>
        </w:tc>
      </w:tr>
    </w:tbl>
    <w:p w14:paraId="3A6670D1" w14:textId="77777777" w:rsidR="00166FBE" w:rsidRDefault="00166FBE" w:rsidP="00AC1AD1"/>
    <w:p w14:paraId="50C1BF8D" w14:textId="37D45205" w:rsidR="00FB633B" w:rsidRDefault="00166FBE" w:rsidP="00AC1AD1">
      <w:r>
        <w:t xml:space="preserve">Về phần cơ sở dữ liệu thì các theme của hệ thống được lưu trữ tại bảng </w:t>
      </w:r>
      <w:r w:rsidRPr="00BA1584">
        <w:rPr>
          <w:b/>
          <w:color w:val="FF0000"/>
        </w:rPr>
        <w:t>theme</w:t>
      </w:r>
      <w:r>
        <w:t xml:space="preserve">, </w:t>
      </w:r>
      <w:r w:rsidR="005A6029">
        <w:t xml:space="preserve">chúng ta có thể kiểm tra bằng truy cập </w:t>
      </w:r>
      <w:r w:rsidR="005A6029" w:rsidRPr="00BA1584">
        <w:rPr>
          <w:i/>
          <w:color w:val="FF0000"/>
        </w:rPr>
        <w:t>content/ themes</w:t>
      </w:r>
    </w:p>
    <w:p w14:paraId="2E6DA5E9" w14:textId="11F82490" w:rsidR="00166FBE" w:rsidRDefault="00166FBE" w:rsidP="00AC1AD1">
      <w:r>
        <w:rPr>
          <w:noProof/>
        </w:rPr>
        <w:drawing>
          <wp:inline distT="0" distB="0" distL="0" distR="0" wp14:anchorId="779F599D" wp14:editId="6A72CFAD">
            <wp:extent cx="4043363" cy="125232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4-06-23 1545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66870" cy="1259601"/>
                    </a:xfrm>
                    <a:prstGeom prst="rect">
                      <a:avLst/>
                    </a:prstGeom>
                  </pic:spPr>
                </pic:pic>
              </a:graphicData>
            </a:graphic>
          </wp:inline>
        </w:drawing>
      </w:r>
    </w:p>
    <w:p w14:paraId="401F6C5A" w14:textId="5DA2BF8B" w:rsidR="00BE0FBA" w:rsidRDefault="00BE0FBA" w:rsidP="00AC1AD1">
      <w:r>
        <w:rPr>
          <w:noProof/>
        </w:rPr>
        <w:drawing>
          <wp:inline distT="0" distB="0" distL="0" distR="0" wp14:anchorId="40CF18F2" wp14:editId="75F2501B">
            <wp:extent cx="4043045" cy="431085"/>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024-06-23 15460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67239" cy="444327"/>
                    </a:xfrm>
                    <a:prstGeom prst="rect">
                      <a:avLst/>
                    </a:prstGeom>
                  </pic:spPr>
                </pic:pic>
              </a:graphicData>
            </a:graphic>
          </wp:inline>
        </w:drawing>
      </w:r>
    </w:p>
    <w:p w14:paraId="09FE8537" w14:textId="22006F8C" w:rsidR="00C75CE2" w:rsidRDefault="00C75CE2" w:rsidP="00AC1AD1">
      <w:r>
        <w:lastRenderedPageBreak/>
        <w:t>Ngoài ra chúng ta cũng có thể tham khảo thêm về cách tạo ra Magento Storefront Theme tại:</w:t>
      </w:r>
    </w:p>
    <w:p w14:paraId="05C419FE" w14:textId="1480AE60" w:rsidR="00C75CE2" w:rsidRDefault="00AF7872" w:rsidP="00AC1AD1">
      <w:hyperlink r:id="rId16" w:history="1">
        <w:r w:rsidR="00E33466" w:rsidRPr="00D97072">
          <w:rPr>
            <w:rStyle w:val="Hyperlink"/>
          </w:rPr>
          <w:t>https://developer.adobe.com/commerce/frontend-core/guide/themes/create-storefront/</w:t>
        </w:r>
      </w:hyperlink>
      <w:r w:rsidR="00E33466">
        <w:t xml:space="preserve">  </w:t>
      </w:r>
    </w:p>
    <w:p w14:paraId="62022A0E" w14:textId="12A49DF4" w:rsidR="002E4A98" w:rsidRDefault="002A439E" w:rsidP="00AC1AD1">
      <w:r>
        <w:t xml:space="preserve">Cấu trúc của theme Magento 2 bao gồm: </w:t>
      </w:r>
    </w:p>
    <w:p w14:paraId="3613049C" w14:textId="301C3DD9" w:rsidR="002A439E" w:rsidRDefault="002A439E" w:rsidP="001D336E">
      <w:pPr>
        <w:pStyle w:val="ListParagraph"/>
        <w:numPr>
          <w:ilvl w:val="0"/>
          <w:numId w:val="1"/>
        </w:numPr>
      </w:pPr>
      <w:r>
        <w:t xml:space="preserve">theme.xml </w:t>
      </w:r>
    </w:p>
    <w:p w14:paraId="0BC77E46" w14:textId="5993DA1A" w:rsidR="002A439E" w:rsidRDefault="002A439E" w:rsidP="001D336E">
      <w:pPr>
        <w:pStyle w:val="ListParagraph"/>
        <w:numPr>
          <w:ilvl w:val="0"/>
          <w:numId w:val="1"/>
        </w:numPr>
      </w:pPr>
      <w:r>
        <w:t>registration.php</w:t>
      </w:r>
    </w:p>
    <w:p w14:paraId="467D8CEA" w14:textId="4727C8A8" w:rsidR="002A439E" w:rsidRDefault="002A439E" w:rsidP="001D336E">
      <w:pPr>
        <w:pStyle w:val="ListParagraph"/>
        <w:numPr>
          <w:ilvl w:val="0"/>
          <w:numId w:val="1"/>
        </w:numPr>
      </w:pPr>
      <w:r>
        <w:t>(optional</w:t>
      </w:r>
      <w:r w:rsidR="003F5E3A">
        <w:t xml:space="preserve"> – tuỳ chọn</w:t>
      </w:r>
      <w:r>
        <w:t>) composer.json</w:t>
      </w:r>
    </w:p>
    <w:p w14:paraId="19C0E638" w14:textId="52FD5A87" w:rsidR="00AE66B2" w:rsidRDefault="00AE66B2" w:rsidP="001D336E">
      <w:pPr>
        <w:pStyle w:val="ListParagraph"/>
        <w:numPr>
          <w:ilvl w:val="0"/>
          <w:numId w:val="1"/>
        </w:numPr>
      </w:pPr>
      <w:r>
        <w:t>Media/</w:t>
      </w:r>
      <w:r w:rsidRPr="00B87C0A">
        <w:rPr>
          <w:b/>
          <w:color w:val="70AD47" w:themeColor="accent6"/>
        </w:rPr>
        <w:t>preview</w:t>
      </w:r>
      <w:r>
        <w:t>.jpg</w:t>
      </w:r>
    </w:p>
    <w:p w14:paraId="532BF46F" w14:textId="242015C0" w:rsidR="00225908" w:rsidRDefault="00225908" w:rsidP="00225908">
      <w:r>
        <w:t xml:space="preserve">Khi chúng ta muốn tạo ra một theme mới cho hệ thống thì ta có thể sử dụng </w:t>
      </w:r>
      <w:r w:rsidR="000549E0">
        <w:t>/app/design/</w:t>
      </w:r>
      <w:r w:rsidR="00A6627F">
        <w:t>&lt;&lt;</w:t>
      </w:r>
      <w:r w:rsidR="00A6627F" w:rsidRPr="00764E73">
        <w:rPr>
          <w:b/>
          <w:i/>
          <w:color w:val="70AD47" w:themeColor="accent6"/>
        </w:rPr>
        <w:t>Vendor</w:t>
      </w:r>
      <w:r w:rsidR="00A6627F">
        <w:t>&gt;&gt;/&lt;&lt;</w:t>
      </w:r>
      <w:r w:rsidR="00A6627F" w:rsidRPr="00764E73">
        <w:rPr>
          <w:b/>
          <w:i/>
          <w:color w:val="FF0000"/>
        </w:rPr>
        <w:t>theme</w:t>
      </w:r>
      <w:r w:rsidR="00A6627F">
        <w:t>&gt;&gt;</w:t>
      </w:r>
      <w:r w:rsidR="00B5726D">
        <w:t xml:space="preserve"> </w:t>
      </w:r>
      <w:r w:rsidR="00A53C77">
        <w:t>.</w:t>
      </w:r>
    </w:p>
    <w:p w14:paraId="57098AD6" w14:textId="13DEC685" w:rsidR="00A53C77" w:rsidRDefault="00A53C77" w:rsidP="00225908">
      <w:r>
        <w:t>Đây là một sub</w:t>
      </w:r>
      <w:r w:rsidR="00EB0DAD">
        <w:t xml:space="preserve"> </w:t>
      </w:r>
      <w:r>
        <w:t>them</w:t>
      </w:r>
      <w:r w:rsidR="00EB0DAD">
        <w:t>e</w:t>
      </w:r>
      <w:r>
        <w:t xml:space="preserve"> nó kế thừa toàn bộ các định nghĩa của theme luma trướ</w:t>
      </w:r>
      <w:r w:rsidR="005D58E5">
        <w:t xml:space="preserve">c đó, ngoài ra chúng ta cũng cần đến việc đó là tạo ra một ảnh preview của theme mang tên là preview.jpg nằm trong </w:t>
      </w:r>
      <w:r w:rsidR="005D58E5" w:rsidRPr="006B050D">
        <w:rPr>
          <w:i/>
          <w:color w:val="FF0000"/>
        </w:rPr>
        <w:t>&lt;&lt;Theme Dir&gt;&gt;/media/preview.jpg</w:t>
      </w:r>
      <w:r w:rsidR="006B050D">
        <w:t xml:space="preserve">. </w:t>
      </w:r>
    </w:p>
    <w:p w14:paraId="6254FA7D" w14:textId="21EB7AE4" w:rsidR="001560EB" w:rsidRDefault="001560EB" w:rsidP="00225908">
      <w:commentRangeStart w:id="1"/>
      <w:r>
        <w:rPr>
          <w:noProof/>
        </w:rPr>
        <w:drawing>
          <wp:inline distT="0" distB="0" distL="0" distR="0" wp14:anchorId="61D647FB" wp14:editId="58702972">
            <wp:extent cx="3999671" cy="1476375"/>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024-06-23 162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7357" cy="1490286"/>
                    </a:xfrm>
                    <a:prstGeom prst="rect">
                      <a:avLst/>
                    </a:prstGeom>
                  </pic:spPr>
                </pic:pic>
              </a:graphicData>
            </a:graphic>
          </wp:inline>
        </w:drawing>
      </w:r>
      <w:commentRangeEnd w:id="1"/>
      <w:r w:rsidR="0097532B">
        <w:rPr>
          <w:rStyle w:val="CommentReference"/>
        </w:rPr>
        <w:commentReference w:id="1"/>
      </w:r>
    </w:p>
    <w:p w14:paraId="2913EDAF" w14:textId="0CF8849E" w:rsidR="00513B0E" w:rsidRDefault="00513B0E" w:rsidP="00225908">
      <w:r>
        <w:rPr>
          <w:noProof/>
        </w:rPr>
        <w:drawing>
          <wp:inline distT="0" distB="0" distL="0" distR="0" wp14:anchorId="35045360" wp14:editId="5B4F9C09">
            <wp:extent cx="4624388" cy="113634"/>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024-06-23 1623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6267" cy="121298"/>
                    </a:xfrm>
                    <a:prstGeom prst="rect">
                      <a:avLst/>
                    </a:prstGeom>
                  </pic:spPr>
                </pic:pic>
              </a:graphicData>
            </a:graphic>
          </wp:inline>
        </w:drawing>
      </w:r>
    </w:p>
    <w:p w14:paraId="7E7DC7E1" w14:textId="77777777" w:rsidR="00513B0E" w:rsidRDefault="00513B0E" w:rsidP="00225908"/>
    <w:p w14:paraId="7A6208CD" w14:textId="66C5B82E" w:rsidR="002A560A" w:rsidRDefault="002A560A" w:rsidP="00225908">
      <w:r>
        <w:t xml:space="preserve">Trong File </w:t>
      </w:r>
      <w:r w:rsidRPr="008C3465">
        <w:rPr>
          <w:i/>
        </w:rPr>
        <w:t>theme.xml</w:t>
      </w:r>
      <w:r>
        <w:t>:</w:t>
      </w:r>
    </w:p>
    <w:p w14:paraId="54B172C9"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808080"/>
          <w:sz w:val="21"/>
          <w:szCs w:val="21"/>
        </w:rPr>
        <w:t>&lt;</w:t>
      </w:r>
      <w:r w:rsidRPr="002A560A">
        <w:rPr>
          <w:rFonts w:ascii="Consolas" w:eastAsia="Times New Roman" w:hAnsi="Consolas" w:cs="Times New Roman"/>
          <w:color w:val="569CD6"/>
          <w:sz w:val="21"/>
          <w:szCs w:val="21"/>
        </w:rPr>
        <w:t>theme</w:t>
      </w:r>
      <w:r w:rsidRPr="002A560A">
        <w:rPr>
          <w:rFonts w:ascii="Consolas" w:eastAsia="Times New Roman" w:hAnsi="Consolas" w:cs="Times New Roman"/>
          <w:color w:val="CCCCCC"/>
          <w:sz w:val="21"/>
          <w:szCs w:val="21"/>
        </w:rPr>
        <w:t xml:space="preserve"> </w:t>
      </w:r>
      <w:r w:rsidRPr="002A560A">
        <w:rPr>
          <w:rFonts w:ascii="Consolas" w:eastAsia="Times New Roman" w:hAnsi="Consolas" w:cs="Times New Roman"/>
          <w:color w:val="9CDCFE"/>
          <w:sz w:val="21"/>
          <w:szCs w:val="21"/>
        </w:rPr>
        <w:t>xmlns:xsi</w:t>
      </w:r>
      <w:r w:rsidRPr="002A560A">
        <w:rPr>
          <w:rFonts w:ascii="Consolas" w:eastAsia="Times New Roman" w:hAnsi="Consolas" w:cs="Times New Roman"/>
          <w:color w:val="CCCCCC"/>
          <w:sz w:val="21"/>
          <w:szCs w:val="21"/>
        </w:rPr>
        <w:t>=</w:t>
      </w:r>
      <w:r w:rsidRPr="002A560A">
        <w:rPr>
          <w:rFonts w:ascii="Consolas" w:eastAsia="Times New Roman" w:hAnsi="Consolas" w:cs="Times New Roman"/>
          <w:color w:val="CE9178"/>
          <w:sz w:val="21"/>
          <w:szCs w:val="21"/>
        </w:rPr>
        <w:t>"http://www.w3.org/2001/XMLSchema-instance"</w:t>
      </w:r>
      <w:r w:rsidRPr="002A560A">
        <w:rPr>
          <w:rFonts w:ascii="Consolas" w:eastAsia="Times New Roman" w:hAnsi="Consolas" w:cs="Times New Roman"/>
          <w:color w:val="CCCCCC"/>
          <w:sz w:val="21"/>
          <w:szCs w:val="21"/>
        </w:rPr>
        <w:t xml:space="preserve"> </w:t>
      </w:r>
      <w:r w:rsidRPr="002A560A">
        <w:rPr>
          <w:rFonts w:ascii="Consolas" w:eastAsia="Times New Roman" w:hAnsi="Consolas" w:cs="Times New Roman"/>
          <w:color w:val="9CDCFE"/>
          <w:sz w:val="21"/>
          <w:szCs w:val="21"/>
        </w:rPr>
        <w:t>xsi:noNamespaceSchemaLocation</w:t>
      </w:r>
      <w:r w:rsidRPr="002A560A">
        <w:rPr>
          <w:rFonts w:ascii="Consolas" w:eastAsia="Times New Roman" w:hAnsi="Consolas" w:cs="Times New Roman"/>
          <w:color w:val="CCCCCC"/>
          <w:sz w:val="21"/>
          <w:szCs w:val="21"/>
        </w:rPr>
        <w:t>=</w:t>
      </w:r>
      <w:r w:rsidRPr="002A560A">
        <w:rPr>
          <w:rFonts w:ascii="Consolas" w:eastAsia="Times New Roman" w:hAnsi="Consolas" w:cs="Times New Roman"/>
          <w:color w:val="CE9178"/>
          <w:sz w:val="21"/>
          <w:szCs w:val="21"/>
        </w:rPr>
        <w:t>"urn:magento:framework:Config/etc/theme.xsd"</w:t>
      </w:r>
      <w:r w:rsidRPr="002A560A">
        <w:rPr>
          <w:rFonts w:ascii="Consolas" w:eastAsia="Times New Roman" w:hAnsi="Consolas" w:cs="Times New Roman"/>
          <w:color w:val="808080"/>
          <w:sz w:val="21"/>
          <w:szCs w:val="21"/>
        </w:rPr>
        <w:t>&gt;</w:t>
      </w:r>
    </w:p>
    <w:p w14:paraId="368D7D76"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CCCCCC"/>
          <w:sz w:val="21"/>
          <w:szCs w:val="21"/>
        </w:rPr>
        <w:t>     </w:t>
      </w:r>
      <w:r w:rsidRPr="002A560A">
        <w:rPr>
          <w:rFonts w:ascii="Consolas" w:eastAsia="Times New Roman" w:hAnsi="Consolas" w:cs="Times New Roman"/>
          <w:color w:val="808080"/>
          <w:sz w:val="21"/>
          <w:szCs w:val="21"/>
        </w:rPr>
        <w:t>&lt;</w:t>
      </w:r>
      <w:r w:rsidRPr="002A560A">
        <w:rPr>
          <w:rFonts w:ascii="Consolas" w:eastAsia="Times New Roman" w:hAnsi="Consolas" w:cs="Times New Roman"/>
          <w:color w:val="569CD6"/>
          <w:sz w:val="21"/>
          <w:szCs w:val="21"/>
        </w:rPr>
        <w:t>title</w:t>
      </w:r>
      <w:r w:rsidRPr="002A560A">
        <w:rPr>
          <w:rFonts w:ascii="Consolas" w:eastAsia="Times New Roman" w:hAnsi="Consolas" w:cs="Times New Roman"/>
          <w:color w:val="808080"/>
          <w:sz w:val="21"/>
          <w:szCs w:val="21"/>
        </w:rPr>
        <w:t>&gt;</w:t>
      </w:r>
      <w:r w:rsidRPr="002A560A">
        <w:rPr>
          <w:rFonts w:ascii="Consolas" w:eastAsia="Times New Roman" w:hAnsi="Consolas" w:cs="Times New Roman"/>
          <w:color w:val="CCCCCC"/>
          <w:sz w:val="21"/>
          <w:szCs w:val="21"/>
        </w:rPr>
        <w:t>PixelproTheme</w:t>
      </w:r>
      <w:r w:rsidRPr="002A560A">
        <w:rPr>
          <w:rFonts w:ascii="Consolas" w:eastAsia="Times New Roman" w:hAnsi="Consolas" w:cs="Times New Roman"/>
          <w:color w:val="808080"/>
          <w:sz w:val="21"/>
          <w:szCs w:val="21"/>
        </w:rPr>
        <w:t>&lt;/</w:t>
      </w:r>
      <w:r w:rsidRPr="002A560A">
        <w:rPr>
          <w:rFonts w:ascii="Consolas" w:eastAsia="Times New Roman" w:hAnsi="Consolas" w:cs="Times New Roman"/>
          <w:color w:val="569CD6"/>
          <w:sz w:val="21"/>
          <w:szCs w:val="21"/>
        </w:rPr>
        <w:t>title</w:t>
      </w:r>
      <w:r w:rsidRPr="002A560A">
        <w:rPr>
          <w:rFonts w:ascii="Consolas" w:eastAsia="Times New Roman" w:hAnsi="Consolas" w:cs="Times New Roman"/>
          <w:color w:val="808080"/>
          <w:sz w:val="21"/>
          <w:szCs w:val="21"/>
        </w:rPr>
        <w:t>&gt;</w:t>
      </w:r>
      <w:r w:rsidRPr="002A560A">
        <w:rPr>
          <w:rFonts w:ascii="Consolas" w:eastAsia="Times New Roman" w:hAnsi="Consolas" w:cs="Times New Roman"/>
          <w:color w:val="CCCCCC"/>
          <w:sz w:val="21"/>
          <w:szCs w:val="21"/>
        </w:rPr>
        <w:t xml:space="preserve"> </w:t>
      </w:r>
      <w:r w:rsidRPr="002A560A">
        <w:rPr>
          <w:rFonts w:ascii="Consolas" w:eastAsia="Times New Roman" w:hAnsi="Consolas" w:cs="Times New Roman"/>
          <w:color w:val="6A9955"/>
          <w:sz w:val="21"/>
          <w:szCs w:val="21"/>
        </w:rPr>
        <w:t>&lt;!-- your theme's name --&gt;</w:t>
      </w:r>
    </w:p>
    <w:p w14:paraId="6D12D5AE"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CCCCCC"/>
          <w:sz w:val="21"/>
          <w:szCs w:val="21"/>
        </w:rPr>
        <w:t>     </w:t>
      </w:r>
      <w:r w:rsidRPr="002A560A">
        <w:rPr>
          <w:rFonts w:ascii="Consolas" w:eastAsia="Times New Roman" w:hAnsi="Consolas" w:cs="Times New Roman"/>
          <w:color w:val="808080"/>
          <w:sz w:val="21"/>
          <w:szCs w:val="21"/>
        </w:rPr>
        <w:t>&lt;</w:t>
      </w:r>
      <w:r w:rsidRPr="002A560A">
        <w:rPr>
          <w:rFonts w:ascii="Consolas" w:eastAsia="Times New Roman" w:hAnsi="Consolas" w:cs="Times New Roman"/>
          <w:color w:val="569CD6"/>
          <w:sz w:val="21"/>
          <w:szCs w:val="21"/>
        </w:rPr>
        <w:t>parent</w:t>
      </w:r>
      <w:r w:rsidRPr="002A560A">
        <w:rPr>
          <w:rFonts w:ascii="Consolas" w:eastAsia="Times New Roman" w:hAnsi="Consolas" w:cs="Times New Roman"/>
          <w:color w:val="808080"/>
          <w:sz w:val="21"/>
          <w:szCs w:val="21"/>
        </w:rPr>
        <w:t>&gt;</w:t>
      </w:r>
      <w:r w:rsidRPr="002A560A">
        <w:rPr>
          <w:rFonts w:ascii="Consolas" w:eastAsia="Times New Roman" w:hAnsi="Consolas" w:cs="Times New Roman"/>
          <w:color w:val="CCCCCC"/>
          <w:sz w:val="21"/>
          <w:szCs w:val="21"/>
        </w:rPr>
        <w:t>Magento/luma</w:t>
      </w:r>
      <w:r w:rsidRPr="002A560A">
        <w:rPr>
          <w:rFonts w:ascii="Consolas" w:eastAsia="Times New Roman" w:hAnsi="Consolas" w:cs="Times New Roman"/>
          <w:color w:val="808080"/>
          <w:sz w:val="21"/>
          <w:szCs w:val="21"/>
        </w:rPr>
        <w:t>&lt;/</w:t>
      </w:r>
      <w:r w:rsidRPr="002A560A">
        <w:rPr>
          <w:rFonts w:ascii="Consolas" w:eastAsia="Times New Roman" w:hAnsi="Consolas" w:cs="Times New Roman"/>
          <w:color w:val="569CD6"/>
          <w:sz w:val="21"/>
          <w:szCs w:val="21"/>
        </w:rPr>
        <w:t>parent</w:t>
      </w:r>
      <w:r w:rsidRPr="002A560A">
        <w:rPr>
          <w:rFonts w:ascii="Consolas" w:eastAsia="Times New Roman" w:hAnsi="Consolas" w:cs="Times New Roman"/>
          <w:color w:val="808080"/>
          <w:sz w:val="21"/>
          <w:szCs w:val="21"/>
        </w:rPr>
        <w:t>&gt;</w:t>
      </w:r>
      <w:r w:rsidRPr="002A560A">
        <w:rPr>
          <w:rFonts w:ascii="Consolas" w:eastAsia="Times New Roman" w:hAnsi="Consolas" w:cs="Times New Roman"/>
          <w:color w:val="CCCCCC"/>
          <w:sz w:val="21"/>
          <w:szCs w:val="21"/>
        </w:rPr>
        <w:t xml:space="preserve"> </w:t>
      </w:r>
      <w:r w:rsidRPr="002A560A">
        <w:rPr>
          <w:rFonts w:ascii="Consolas" w:eastAsia="Times New Roman" w:hAnsi="Consolas" w:cs="Times New Roman"/>
          <w:color w:val="6A9955"/>
          <w:sz w:val="21"/>
          <w:szCs w:val="21"/>
        </w:rPr>
        <w:t>&lt;!-- the parent theme, in case your theme inherits from an existing theme --&gt;</w:t>
      </w:r>
    </w:p>
    <w:p w14:paraId="069C6ECC"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CCCCCC"/>
          <w:sz w:val="21"/>
          <w:szCs w:val="21"/>
        </w:rPr>
        <w:t>     </w:t>
      </w:r>
      <w:r w:rsidRPr="002A560A">
        <w:rPr>
          <w:rFonts w:ascii="Consolas" w:eastAsia="Times New Roman" w:hAnsi="Consolas" w:cs="Times New Roman"/>
          <w:color w:val="808080"/>
          <w:sz w:val="21"/>
          <w:szCs w:val="21"/>
        </w:rPr>
        <w:t>&lt;</w:t>
      </w:r>
      <w:r w:rsidRPr="002A560A">
        <w:rPr>
          <w:rFonts w:ascii="Consolas" w:eastAsia="Times New Roman" w:hAnsi="Consolas" w:cs="Times New Roman"/>
          <w:color w:val="569CD6"/>
          <w:sz w:val="21"/>
          <w:szCs w:val="21"/>
        </w:rPr>
        <w:t>media</w:t>
      </w:r>
      <w:r w:rsidRPr="002A560A">
        <w:rPr>
          <w:rFonts w:ascii="Consolas" w:eastAsia="Times New Roman" w:hAnsi="Consolas" w:cs="Times New Roman"/>
          <w:color w:val="808080"/>
          <w:sz w:val="21"/>
          <w:szCs w:val="21"/>
        </w:rPr>
        <w:t>&gt;</w:t>
      </w:r>
    </w:p>
    <w:p w14:paraId="3A5341E1"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CCCCCC"/>
          <w:sz w:val="21"/>
          <w:szCs w:val="21"/>
        </w:rPr>
        <w:t>         </w:t>
      </w:r>
      <w:r w:rsidRPr="002A560A">
        <w:rPr>
          <w:rFonts w:ascii="Consolas" w:eastAsia="Times New Roman" w:hAnsi="Consolas" w:cs="Times New Roman"/>
          <w:color w:val="808080"/>
          <w:sz w:val="21"/>
          <w:szCs w:val="21"/>
        </w:rPr>
        <w:t>&lt;</w:t>
      </w:r>
      <w:r w:rsidRPr="002A560A">
        <w:rPr>
          <w:rFonts w:ascii="Consolas" w:eastAsia="Times New Roman" w:hAnsi="Consolas" w:cs="Times New Roman"/>
          <w:color w:val="569CD6"/>
          <w:sz w:val="21"/>
          <w:szCs w:val="21"/>
        </w:rPr>
        <w:t>preview_image</w:t>
      </w:r>
      <w:r w:rsidRPr="002A560A">
        <w:rPr>
          <w:rFonts w:ascii="Consolas" w:eastAsia="Times New Roman" w:hAnsi="Consolas" w:cs="Times New Roman"/>
          <w:color w:val="808080"/>
          <w:sz w:val="21"/>
          <w:szCs w:val="21"/>
        </w:rPr>
        <w:t>&gt;</w:t>
      </w:r>
      <w:r w:rsidRPr="002A560A">
        <w:rPr>
          <w:rFonts w:ascii="Consolas" w:eastAsia="Times New Roman" w:hAnsi="Consolas" w:cs="Times New Roman"/>
          <w:color w:val="CCCCCC"/>
          <w:sz w:val="21"/>
          <w:szCs w:val="21"/>
        </w:rPr>
        <w:t>media/preview.jpg</w:t>
      </w:r>
      <w:r w:rsidRPr="002A560A">
        <w:rPr>
          <w:rFonts w:ascii="Consolas" w:eastAsia="Times New Roman" w:hAnsi="Consolas" w:cs="Times New Roman"/>
          <w:color w:val="808080"/>
          <w:sz w:val="21"/>
          <w:szCs w:val="21"/>
        </w:rPr>
        <w:t>&lt;/</w:t>
      </w:r>
      <w:r w:rsidRPr="002A560A">
        <w:rPr>
          <w:rFonts w:ascii="Consolas" w:eastAsia="Times New Roman" w:hAnsi="Consolas" w:cs="Times New Roman"/>
          <w:color w:val="569CD6"/>
          <w:sz w:val="21"/>
          <w:szCs w:val="21"/>
        </w:rPr>
        <w:t>preview_image</w:t>
      </w:r>
      <w:r w:rsidRPr="002A560A">
        <w:rPr>
          <w:rFonts w:ascii="Consolas" w:eastAsia="Times New Roman" w:hAnsi="Consolas" w:cs="Times New Roman"/>
          <w:color w:val="808080"/>
          <w:sz w:val="21"/>
          <w:szCs w:val="21"/>
        </w:rPr>
        <w:t>&gt;</w:t>
      </w:r>
      <w:r w:rsidRPr="002A560A">
        <w:rPr>
          <w:rFonts w:ascii="Consolas" w:eastAsia="Times New Roman" w:hAnsi="Consolas" w:cs="Times New Roman"/>
          <w:color w:val="CCCCCC"/>
          <w:sz w:val="21"/>
          <w:szCs w:val="21"/>
        </w:rPr>
        <w:t xml:space="preserve"> </w:t>
      </w:r>
      <w:r w:rsidRPr="002A560A">
        <w:rPr>
          <w:rFonts w:ascii="Consolas" w:eastAsia="Times New Roman" w:hAnsi="Consolas" w:cs="Times New Roman"/>
          <w:color w:val="6A9955"/>
          <w:sz w:val="21"/>
          <w:szCs w:val="21"/>
        </w:rPr>
        <w:t>&lt;!-- the path to your theme's preview image --&gt;</w:t>
      </w:r>
    </w:p>
    <w:p w14:paraId="2713304D"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CCCCCC"/>
          <w:sz w:val="21"/>
          <w:szCs w:val="21"/>
        </w:rPr>
        <w:t>     </w:t>
      </w:r>
      <w:r w:rsidRPr="002A560A">
        <w:rPr>
          <w:rFonts w:ascii="Consolas" w:eastAsia="Times New Roman" w:hAnsi="Consolas" w:cs="Times New Roman"/>
          <w:color w:val="808080"/>
          <w:sz w:val="21"/>
          <w:szCs w:val="21"/>
        </w:rPr>
        <w:t>&lt;/</w:t>
      </w:r>
      <w:r w:rsidRPr="002A560A">
        <w:rPr>
          <w:rFonts w:ascii="Consolas" w:eastAsia="Times New Roman" w:hAnsi="Consolas" w:cs="Times New Roman"/>
          <w:color w:val="569CD6"/>
          <w:sz w:val="21"/>
          <w:szCs w:val="21"/>
        </w:rPr>
        <w:t>media</w:t>
      </w:r>
      <w:r w:rsidRPr="002A560A">
        <w:rPr>
          <w:rFonts w:ascii="Consolas" w:eastAsia="Times New Roman" w:hAnsi="Consolas" w:cs="Times New Roman"/>
          <w:color w:val="808080"/>
          <w:sz w:val="21"/>
          <w:szCs w:val="21"/>
        </w:rPr>
        <w:t>&gt;</w:t>
      </w:r>
    </w:p>
    <w:p w14:paraId="2630D277"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CCCCCC"/>
          <w:sz w:val="21"/>
          <w:szCs w:val="21"/>
        </w:rPr>
        <w:t> </w:t>
      </w:r>
      <w:r w:rsidRPr="002A560A">
        <w:rPr>
          <w:rFonts w:ascii="Consolas" w:eastAsia="Times New Roman" w:hAnsi="Consolas" w:cs="Times New Roman"/>
          <w:color w:val="808080"/>
          <w:sz w:val="21"/>
          <w:szCs w:val="21"/>
        </w:rPr>
        <w:t>&lt;/</w:t>
      </w:r>
      <w:r w:rsidRPr="002A560A">
        <w:rPr>
          <w:rFonts w:ascii="Consolas" w:eastAsia="Times New Roman" w:hAnsi="Consolas" w:cs="Times New Roman"/>
          <w:color w:val="569CD6"/>
          <w:sz w:val="21"/>
          <w:szCs w:val="21"/>
        </w:rPr>
        <w:t>theme</w:t>
      </w:r>
      <w:r w:rsidRPr="002A560A">
        <w:rPr>
          <w:rFonts w:ascii="Consolas" w:eastAsia="Times New Roman" w:hAnsi="Consolas" w:cs="Times New Roman"/>
          <w:color w:val="808080"/>
          <w:sz w:val="21"/>
          <w:szCs w:val="21"/>
        </w:rPr>
        <w:t>&gt;</w:t>
      </w:r>
    </w:p>
    <w:p w14:paraId="1DF8A459" w14:textId="77777777" w:rsidR="002A560A" w:rsidRDefault="002A560A" w:rsidP="00225908"/>
    <w:p w14:paraId="6A640EE4" w14:textId="261C00C0" w:rsidR="002B08F9" w:rsidRDefault="00A84BEE" w:rsidP="00B46276">
      <w:pPr>
        <w:pStyle w:val="Heading4"/>
      </w:pPr>
      <w:r>
        <w:t xml:space="preserve">File </w:t>
      </w:r>
      <w:r w:rsidR="00CE301E">
        <w:t>t</w:t>
      </w:r>
      <w:r w:rsidR="002B08F9">
        <w:t>heme.xml</w:t>
      </w:r>
    </w:p>
    <w:p w14:paraId="2CCFFFDC" w14:textId="77777777" w:rsidR="00B46276" w:rsidRPr="00B46276" w:rsidRDefault="00B46276" w:rsidP="00B46276"/>
    <w:tbl>
      <w:tblPr>
        <w:tblStyle w:val="TableGrid"/>
        <w:tblW w:w="0" w:type="auto"/>
        <w:tblLook w:val="04A0" w:firstRow="1" w:lastRow="0" w:firstColumn="1" w:lastColumn="0" w:noHBand="0" w:noVBand="1"/>
      </w:tblPr>
      <w:tblGrid>
        <w:gridCol w:w="9350"/>
      </w:tblGrid>
      <w:tr w:rsidR="00A74A60" w14:paraId="70CF5558" w14:textId="77777777" w:rsidTr="00A74A60">
        <w:tc>
          <w:tcPr>
            <w:tcW w:w="9350" w:type="dxa"/>
          </w:tcPr>
          <w:p w14:paraId="128FD44C" w14:textId="77777777" w:rsidR="00C8617F" w:rsidRDefault="00C8617F" w:rsidP="00C8617F">
            <w:r>
              <w:t>&lt;theme xmlns:xsi="http://www.w3.org/2001/XMLSchema-instance" xsi:noNamespaceSchemaLocation="urn:magento:framework:Config/etc/theme.xsd"&gt;</w:t>
            </w:r>
          </w:p>
          <w:p w14:paraId="32D00FD9" w14:textId="77777777" w:rsidR="00C8617F" w:rsidRDefault="00C8617F" w:rsidP="00C8617F">
            <w:r>
              <w:lastRenderedPageBreak/>
              <w:t xml:space="preserve">     &lt;title&gt;</w:t>
            </w:r>
            <w:r w:rsidRPr="00A0752B">
              <w:rPr>
                <w:color w:val="70AD47" w:themeColor="accent6"/>
              </w:rPr>
              <w:t>PixelproTheme</w:t>
            </w:r>
            <w:r>
              <w:t>&lt;/title&gt; &lt;!-- your theme's name --&gt;</w:t>
            </w:r>
          </w:p>
          <w:p w14:paraId="72FCC00F" w14:textId="77777777" w:rsidR="00C8617F" w:rsidRDefault="00C8617F" w:rsidP="00C8617F">
            <w:r>
              <w:t xml:space="preserve">     &lt;parent&gt;Magento/luma&lt;/parent&gt; &lt;!-- the parent theme, in case your theme inherits from an existing theme --&gt;</w:t>
            </w:r>
          </w:p>
          <w:p w14:paraId="6561038C" w14:textId="77777777" w:rsidR="00C8617F" w:rsidRDefault="00C8617F" w:rsidP="00C8617F">
            <w:r>
              <w:t xml:space="preserve">     &lt;media&gt;</w:t>
            </w:r>
          </w:p>
          <w:p w14:paraId="55D1F4B0" w14:textId="77777777" w:rsidR="00C8617F" w:rsidRDefault="00C8617F" w:rsidP="00C8617F">
            <w:r>
              <w:t xml:space="preserve">         &lt;preview_image&gt;media/preview.jpg&lt;/preview_image&gt; &lt;!-- the path to your theme's preview image --&gt;</w:t>
            </w:r>
          </w:p>
          <w:p w14:paraId="72A4F42D" w14:textId="77777777" w:rsidR="00C8617F" w:rsidRDefault="00C8617F" w:rsidP="00C8617F">
            <w:r>
              <w:t xml:space="preserve">     &lt;/media&gt;</w:t>
            </w:r>
          </w:p>
          <w:p w14:paraId="716CAA54" w14:textId="3D38664C" w:rsidR="00A74A60" w:rsidRDefault="00C8617F" w:rsidP="00C8617F">
            <w:r>
              <w:t xml:space="preserve"> &lt;/theme&gt;</w:t>
            </w:r>
          </w:p>
        </w:tc>
      </w:tr>
    </w:tbl>
    <w:p w14:paraId="772F18A3" w14:textId="77777777" w:rsidR="00A74A60" w:rsidRDefault="00A74A60" w:rsidP="00225908"/>
    <w:p w14:paraId="364B34C7" w14:textId="77777777" w:rsidR="002A560A" w:rsidRDefault="002A560A" w:rsidP="00225908">
      <w:r>
        <w:t xml:space="preserve">Trong File </w:t>
      </w:r>
      <w:r w:rsidRPr="008C3465">
        <w:rPr>
          <w:i/>
        </w:rPr>
        <w:t>registration.php</w:t>
      </w:r>
    </w:p>
    <w:p w14:paraId="48005116"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569CD6"/>
          <w:sz w:val="21"/>
          <w:szCs w:val="21"/>
        </w:rPr>
        <w:t>&lt;?php</w:t>
      </w:r>
    </w:p>
    <w:p w14:paraId="4F33960D"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6A9955"/>
          <w:sz w:val="21"/>
          <w:szCs w:val="21"/>
        </w:rPr>
        <w:t>/**</w:t>
      </w:r>
    </w:p>
    <w:p w14:paraId="0910617E"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6A9955"/>
          <w:sz w:val="21"/>
          <w:szCs w:val="21"/>
        </w:rPr>
        <w:t> * Copyright © 2015 Magento. All rights reserved.</w:t>
      </w:r>
    </w:p>
    <w:p w14:paraId="5478E069"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6A9955"/>
          <w:sz w:val="21"/>
          <w:szCs w:val="21"/>
        </w:rPr>
        <w:t> * See COPYING.txt for license details.</w:t>
      </w:r>
    </w:p>
    <w:p w14:paraId="3C45FA7B"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6A9955"/>
          <w:sz w:val="21"/>
          <w:szCs w:val="21"/>
        </w:rPr>
        <w:t> */</w:t>
      </w:r>
    </w:p>
    <w:p w14:paraId="63A70E75"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D4D4D4"/>
          <w:sz w:val="21"/>
          <w:szCs w:val="21"/>
        </w:rPr>
        <w:t>\Magento\Framework\Component\</w:t>
      </w:r>
      <w:r w:rsidRPr="002A560A">
        <w:rPr>
          <w:rFonts w:ascii="Consolas" w:eastAsia="Times New Roman" w:hAnsi="Consolas" w:cs="Times New Roman"/>
          <w:color w:val="4EC9B0"/>
          <w:sz w:val="21"/>
          <w:szCs w:val="21"/>
        </w:rPr>
        <w:t>ComponentRegistrar</w:t>
      </w:r>
      <w:r w:rsidRPr="002A560A">
        <w:rPr>
          <w:rFonts w:ascii="Consolas" w:eastAsia="Times New Roman" w:hAnsi="Consolas" w:cs="Times New Roman"/>
          <w:color w:val="D4D4D4"/>
          <w:sz w:val="21"/>
          <w:szCs w:val="21"/>
        </w:rPr>
        <w:t>::</w:t>
      </w:r>
      <w:r w:rsidRPr="002A560A">
        <w:rPr>
          <w:rFonts w:ascii="Consolas" w:eastAsia="Times New Roman" w:hAnsi="Consolas" w:cs="Times New Roman"/>
          <w:color w:val="DCDCAA"/>
          <w:sz w:val="21"/>
          <w:szCs w:val="21"/>
        </w:rPr>
        <w:t>register</w:t>
      </w:r>
      <w:r w:rsidRPr="002A560A">
        <w:rPr>
          <w:rFonts w:ascii="Consolas" w:eastAsia="Times New Roman" w:hAnsi="Consolas" w:cs="Times New Roman"/>
          <w:color w:val="D4D4D4"/>
          <w:sz w:val="21"/>
          <w:szCs w:val="21"/>
        </w:rPr>
        <w:t>(</w:t>
      </w:r>
    </w:p>
    <w:p w14:paraId="1AE28D2D"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D4D4D4"/>
          <w:sz w:val="21"/>
          <w:szCs w:val="21"/>
        </w:rPr>
        <w:t>    \Magento\Framework\Component\</w:t>
      </w:r>
      <w:r w:rsidRPr="002A560A">
        <w:rPr>
          <w:rFonts w:ascii="Consolas" w:eastAsia="Times New Roman" w:hAnsi="Consolas" w:cs="Times New Roman"/>
          <w:color w:val="4EC9B0"/>
          <w:sz w:val="21"/>
          <w:szCs w:val="21"/>
        </w:rPr>
        <w:t>ComponentRegistrar</w:t>
      </w:r>
      <w:r w:rsidRPr="002A560A">
        <w:rPr>
          <w:rFonts w:ascii="Consolas" w:eastAsia="Times New Roman" w:hAnsi="Consolas" w:cs="Times New Roman"/>
          <w:color w:val="D4D4D4"/>
          <w:sz w:val="21"/>
          <w:szCs w:val="21"/>
        </w:rPr>
        <w:t>::THEME,</w:t>
      </w:r>
    </w:p>
    <w:p w14:paraId="004EB5B1"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D4D4D4"/>
          <w:sz w:val="21"/>
          <w:szCs w:val="21"/>
        </w:rPr>
        <w:t xml:space="preserve">    </w:t>
      </w:r>
      <w:r w:rsidRPr="002A560A">
        <w:rPr>
          <w:rFonts w:ascii="Consolas" w:eastAsia="Times New Roman" w:hAnsi="Consolas" w:cs="Times New Roman"/>
          <w:color w:val="CE9178"/>
          <w:sz w:val="21"/>
          <w:szCs w:val="21"/>
        </w:rPr>
        <w:t>'frontend/Pixelpro/ThemePro'</w:t>
      </w:r>
      <w:r w:rsidRPr="002A560A">
        <w:rPr>
          <w:rFonts w:ascii="Consolas" w:eastAsia="Times New Roman" w:hAnsi="Consolas" w:cs="Times New Roman"/>
          <w:color w:val="D4D4D4"/>
          <w:sz w:val="21"/>
          <w:szCs w:val="21"/>
        </w:rPr>
        <w:t>,</w:t>
      </w:r>
    </w:p>
    <w:p w14:paraId="669CFF92"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D4D4D4"/>
          <w:sz w:val="21"/>
          <w:szCs w:val="21"/>
        </w:rPr>
        <w:t xml:space="preserve">    </w:t>
      </w:r>
      <w:r w:rsidRPr="002A560A">
        <w:rPr>
          <w:rFonts w:ascii="Consolas" w:eastAsia="Times New Roman" w:hAnsi="Consolas" w:cs="Times New Roman"/>
          <w:color w:val="569CD6"/>
          <w:sz w:val="21"/>
          <w:szCs w:val="21"/>
        </w:rPr>
        <w:t>__DIR__</w:t>
      </w:r>
    </w:p>
    <w:p w14:paraId="30056DB1" w14:textId="77777777" w:rsidR="002A560A" w:rsidRPr="002A560A" w:rsidRDefault="002A560A" w:rsidP="002A560A">
      <w:pPr>
        <w:shd w:val="clear" w:color="auto" w:fill="1F1F1F"/>
        <w:spacing w:after="0" w:line="285" w:lineRule="atLeast"/>
        <w:rPr>
          <w:rFonts w:ascii="Consolas" w:eastAsia="Times New Roman" w:hAnsi="Consolas" w:cs="Times New Roman"/>
          <w:color w:val="CCCCCC"/>
          <w:sz w:val="21"/>
          <w:szCs w:val="21"/>
        </w:rPr>
      </w:pPr>
      <w:r w:rsidRPr="002A560A">
        <w:rPr>
          <w:rFonts w:ascii="Consolas" w:eastAsia="Times New Roman" w:hAnsi="Consolas" w:cs="Times New Roman"/>
          <w:color w:val="D4D4D4"/>
          <w:sz w:val="21"/>
          <w:szCs w:val="21"/>
        </w:rPr>
        <w:t>);</w:t>
      </w:r>
    </w:p>
    <w:p w14:paraId="61348B63" w14:textId="77777777" w:rsidR="005A6029" w:rsidRDefault="005A6029" w:rsidP="00225908"/>
    <w:p w14:paraId="19743F2E" w14:textId="1BA88993" w:rsidR="009C0655" w:rsidRDefault="009C0655" w:rsidP="009C0655">
      <w:pPr>
        <w:pStyle w:val="Heading4"/>
      </w:pPr>
      <w:r>
        <w:t>File registration.php</w:t>
      </w:r>
    </w:p>
    <w:p w14:paraId="42814A78" w14:textId="77777777" w:rsidR="009C0655" w:rsidRPr="009C0655" w:rsidRDefault="009C0655" w:rsidP="009C0655"/>
    <w:tbl>
      <w:tblPr>
        <w:tblStyle w:val="TableGrid"/>
        <w:tblW w:w="0" w:type="auto"/>
        <w:tblLook w:val="04A0" w:firstRow="1" w:lastRow="0" w:firstColumn="1" w:lastColumn="0" w:noHBand="0" w:noVBand="1"/>
      </w:tblPr>
      <w:tblGrid>
        <w:gridCol w:w="9350"/>
      </w:tblGrid>
      <w:tr w:rsidR="00934B20" w14:paraId="328B3866" w14:textId="77777777" w:rsidTr="00934B20">
        <w:tc>
          <w:tcPr>
            <w:tcW w:w="9350" w:type="dxa"/>
          </w:tcPr>
          <w:p w14:paraId="7A3199E1" w14:textId="77777777" w:rsidR="00934B20" w:rsidRDefault="00934B20" w:rsidP="00934B20">
            <w:r>
              <w:t>&lt;?php</w:t>
            </w:r>
          </w:p>
          <w:p w14:paraId="5BE9478B" w14:textId="77777777" w:rsidR="00934B20" w:rsidRDefault="00934B20" w:rsidP="00934B20">
            <w:r>
              <w:t>/**</w:t>
            </w:r>
          </w:p>
          <w:p w14:paraId="1F6A949C" w14:textId="77777777" w:rsidR="00934B20" w:rsidRDefault="00934B20" w:rsidP="00934B20">
            <w:r>
              <w:t xml:space="preserve"> * Copyright © 2015 Magento. All rights reserved.</w:t>
            </w:r>
          </w:p>
          <w:p w14:paraId="56D3FAD7" w14:textId="77777777" w:rsidR="00934B20" w:rsidRDefault="00934B20" w:rsidP="00934B20">
            <w:r>
              <w:t xml:space="preserve"> * See COPYING.txt for license details.</w:t>
            </w:r>
          </w:p>
          <w:p w14:paraId="1D4ADF9A" w14:textId="77777777" w:rsidR="00934B20" w:rsidRDefault="00934B20" w:rsidP="00934B20">
            <w:r>
              <w:t xml:space="preserve"> */</w:t>
            </w:r>
          </w:p>
          <w:p w14:paraId="5C70D416" w14:textId="77777777" w:rsidR="00934B20" w:rsidRDefault="00934B20" w:rsidP="00934B20">
            <w:r>
              <w:t>\Magento\Framework\Component\ComponentRegistrar::register(</w:t>
            </w:r>
          </w:p>
          <w:p w14:paraId="6F853238" w14:textId="77777777" w:rsidR="00934B20" w:rsidRDefault="00934B20" w:rsidP="00934B20">
            <w:r>
              <w:t xml:space="preserve">    \Magento\Framework\Component\ComponentRegistrar::THEME,</w:t>
            </w:r>
          </w:p>
          <w:p w14:paraId="63E49390" w14:textId="77777777" w:rsidR="00934B20" w:rsidRDefault="00934B20" w:rsidP="00934B20">
            <w:r>
              <w:t xml:space="preserve">    'frontend/Pixelpro/ThemePro',</w:t>
            </w:r>
          </w:p>
          <w:p w14:paraId="52FDFA04" w14:textId="77777777" w:rsidR="00934B20" w:rsidRDefault="00934B20" w:rsidP="00934B20">
            <w:r>
              <w:t xml:space="preserve">    __DIR__</w:t>
            </w:r>
          </w:p>
          <w:p w14:paraId="1BE4C5F6" w14:textId="746D4B35" w:rsidR="00934B20" w:rsidRDefault="00934B20" w:rsidP="00934B20">
            <w:r>
              <w:t>);</w:t>
            </w:r>
          </w:p>
        </w:tc>
      </w:tr>
    </w:tbl>
    <w:p w14:paraId="56F34BD2" w14:textId="77777777" w:rsidR="00934B20" w:rsidRDefault="00934B20" w:rsidP="00225908"/>
    <w:p w14:paraId="27AE465C" w14:textId="162790AE" w:rsidR="00E33466" w:rsidRDefault="00E33466" w:rsidP="00E33466">
      <w:pPr>
        <w:pStyle w:val="Heading4"/>
      </w:pPr>
      <w:r>
        <w:t xml:space="preserve">1.1.1 Làm theme của bạn như một Composer Package </w:t>
      </w:r>
    </w:p>
    <w:p w14:paraId="04B4E898" w14:textId="77777777" w:rsidR="00E33466" w:rsidRDefault="00E33466" w:rsidP="00225908"/>
    <w:p w14:paraId="3661F76F" w14:textId="4E38D776" w:rsidR="000A2CB1" w:rsidRDefault="00AF7872" w:rsidP="00225908">
      <w:hyperlink r:id="rId19" w:history="1">
        <w:r w:rsidR="001E0735" w:rsidRPr="00D97072">
          <w:rPr>
            <w:rStyle w:val="Hyperlink"/>
          </w:rPr>
          <w:t>https://developer.adobe.com/commerce/frontend-core/guide/themes/create-storefront/</w:t>
        </w:r>
      </w:hyperlink>
      <w:r w:rsidR="001E0735">
        <w:t xml:space="preserve">  </w:t>
      </w:r>
    </w:p>
    <w:p w14:paraId="06E62CF2" w14:textId="0C1EF8C4" w:rsidR="00E33466" w:rsidRDefault="00E33466" w:rsidP="00225908">
      <w:r>
        <w:t>Đây là phần tư duy mở rộng cho việc làm themes của ta như một Composer packge.</w:t>
      </w:r>
    </w:p>
    <w:p w14:paraId="11C9F73F" w14:textId="71BA54CB" w:rsidR="00E33466" w:rsidRDefault="00E33466" w:rsidP="00225908">
      <w:r>
        <w:t>Để phân phối theme của bạn như một package thì ta sẽ phải thêm composer.json file tới thư mục theme và đăng kí package trên máy chủ package</w:t>
      </w:r>
      <w:r w:rsidR="009A04FD">
        <w:t xml:space="preserve">. Một máy chủ công khai của việc làm này đó chính là </w:t>
      </w:r>
      <w:hyperlink r:id="rId20" w:history="1">
        <w:r w:rsidR="009A04FD" w:rsidRPr="00D97072">
          <w:rPr>
            <w:rStyle w:val="Hyperlink"/>
          </w:rPr>
          <w:t>https://packagist.org/</w:t>
        </w:r>
      </w:hyperlink>
      <w:r w:rsidR="009A04FD">
        <w:t xml:space="preserve"> .</w:t>
      </w:r>
    </w:p>
    <w:p w14:paraId="473C5CA1" w14:textId="6E887F8D" w:rsidR="009A04FD" w:rsidRDefault="009A04FD" w:rsidP="00225908">
      <w:r>
        <w:lastRenderedPageBreak/>
        <w:t>File Composer.json sẽ cung cấp các thông tin phụ thuộc của Theme. Trong theme.xml là có chính xác xác dependencies và các phiên bản của chúng. Nếu theme chả của bạn có một thứ gì khác hơn là Magento/blank, bạn có thể sẽ cần thêm modules in phần “require”</w:t>
      </w:r>
    </w:p>
    <w:p w14:paraId="0D83A2B4" w14:textId="1CA738A0" w:rsidR="00E33466" w:rsidRDefault="00BC2B77" w:rsidP="00225908">
      <w:r>
        <w:t xml:space="preserve">Dưới đây là 1 file composer.json ví dụ cho ta: </w:t>
      </w:r>
    </w:p>
    <w:tbl>
      <w:tblPr>
        <w:tblStyle w:val="TableGrid"/>
        <w:tblW w:w="0" w:type="auto"/>
        <w:tblLook w:val="04A0" w:firstRow="1" w:lastRow="0" w:firstColumn="1" w:lastColumn="0" w:noHBand="0" w:noVBand="1"/>
      </w:tblPr>
      <w:tblGrid>
        <w:gridCol w:w="9350"/>
      </w:tblGrid>
      <w:tr w:rsidR="009A04FD" w14:paraId="02C3DDB9" w14:textId="77777777" w:rsidTr="009A04FD">
        <w:tc>
          <w:tcPr>
            <w:tcW w:w="9350" w:type="dxa"/>
          </w:tcPr>
          <w:p w14:paraId="59FF1ED3" w14:textId="77777777" w:rsidR="009A04FD" w:rsidRDefault="009A04FD" w:rsidP="009A04FD">
            <w:r>
              <w:t>{</w:t>
            </w:r>
          </w:p>
          <w:p w14:paraId="2B4E5E6B" w14:textId="77777777" w:rsidR="009A04FD" w:rsidRDefault="009A04FD" w:rsidP="009A04FD">
            <w:r>
              <w:t xml:space="preserve">    "name": "magento/theme-frontend-luma",</w:t>
            </w:r>
          </w:p>
          <w:p w14:paraId="7888F992" w14:textId="77777777" w:rsidR="009A04FD" w:rsidRDefault="009A04FD" w:rsidP="009A04FD">
            <w:r>
              <w:t xml:space="preserve">    "description": "N/A",</w:t>
            </w:r>
          </w:p>
          <w:p w14:paraId="39DB59EA" w14:textId="77777777" w:rsidR="009A04FD" w:rsidRDefault="009A04FD" w:rsidP="009A04FD">
            <w:r>
              <w:t xml:space="preserve">    "config": {</w:t>
            </w:r>
          </w:p>
          <w:p w14:paraId="2F1533DC" w14:textId="77777777" w:rsidR="009A04FD" w:rsidRDefault="009A04FD" w:rsidP="009A04FD">
            <w:r>
              <w:t xml:space="preserve">        "sort-packages": true</w:t>
            </w:r>
          </w:p>
          <w:p w14:paraId="5B734E32" w14:textId="77777777" w:rsidR="009A04FD" w:rsidRDefault="009A04FD" w:rsidP="009A04FD">
            <w:r>
              <w:t xml:space="preserve">    },</w:t>
            </w:r>
          </w:p>
          <w:p w14:paraId="718BB4BE" w14:textId="77777777" w:rsidR="009A04FD" w:rsidRDefault="009A04FD" w:rsidP="009A04FD">
            <w:r>
              <w:t xml:space="preserve">    "require": {</w:t>
            </w:r>
          </w:p>
          <w:p w14:paraId="17A1E266" w14:textId="77777777" w:rsidR="009A04FD" w:rsidRDefault="009A04FD" w:rsidP="009A04FD">
            <w:r>
              <w:t xml:space="preserve">        "php": "~7.2.0||~7.3.0",</w:t>
            </w:r>
          </w:p>
          <w:p w14:paraId="387722D2" w14:textId="77777777" w:rsidR="009A04FD" w:rsidRDefault="009A04FD" w:rsidP="009A04FD">
            <w:r>
              <w:t xml:space="preserve">        "magento/framework": "*",</w:t>
            </w:r>
          </w:p>
          <w:p w14:paraId="4D7F9BDE" w14:textId="77777777" w:rsidR="009A04FD" w:rsidRDefault="009A04FD" w:rsidP="009A04FD">
            <w:r>
              <w:t xml:space="preserve">        "magento/theme-frontend-blank": "*"</w:t>
            </w:r>
          </w:p>
          <w:p w14:paraId="338B7BBA" w14:textId="77777777" w:rsidR="009A04FD" w:rsidRDefault="009A04FD" w:rsidP="009A04FD">
            <w:r>
              <w:t xml:space="preserve">    },</w:t>
            </w:r>
          </w:p>
          <w:p w14:paraId="09164D84" w14:textId="77777777" w:rsidR="009A04FD" w:rsidRDefault="009A04FD" w:rsidP="009A04FD">
            <w:r>
              <w:t xml:space="preserve">    "type": "magento2-theme",</w:t>
            </w:r>
          </w:p>
          <w:p w14:paraId="37A8643F" w14:textId="77777777" w:rsidR="009A04FD" w:rsidRDefault="009A04FD" w:rsidP="009A04FD">
            <w:r>
              <w:t xml:space="preserve">    "license": [</w:t>
            </w:r>
          </w:p>
          <w:p w14:paraId="521A8D91" w14:textId="77777777" w:rsidR="009A04FD" w:rsidRDefault="009A04FD" w:rsidP="009A04FD">
            <w:r>
              <w:t xml:space="preserve">        "OSL-3.0",</w:t>
            </w:r>
          </w:p>
          <w:p w14:paraId="5FB5D4DB" w14:textId="77777777" w:rsidR="009A04FD" w:rsidRDefault="009A04FD" w:rsidP="009A04FD">
            <w:r>
              <w:t xml:space="preserve">        "AFL-3.0"</w:t>
            </w:r>
          </w:p>
          <w:p w14:paraId="5DB3C5F3" w14:textId="77777777" w:rsidR="009A04FD" w:rsidRDefault="009A04FD" w:rsidP="009A04FD">
            <w:r>
              <w:t xml:space="preserve">    ],</w:t>
            </w:r>
          </w:p>
          <w:p w14:paraId="54BDE6CC" w14:textId="77777777" w:rsidR="009A04FD" w:rsidRDefault="009A04FD" w:rsidP="009A04FD">
            <w:r>
              <w:t xml:space="preserve">    "autoload": {</w:t>
            </w:r>
          </w:p>
          <w:p w14:paraId="144C130D" w14:textId="77777777" w:rsidR="009A04FD" w:rsidRDefault="009A04FD" w:rsidP="009A04FD">
            <w:r>
              <w:t xml:space="preserve">        "files": [</w:t>
            </w:r>
          </w:p>
          <w:p w14:paraId="4583A5A0" w14:textId="77777777" w:rsidR="009A04FD" w:rsidRDefault="009A04FD" w:rsidP="009A04FD">
            <w:r>
              <w:t xml:space="preserve">            "registration.php"</w:t>
            </w:r>
          </w:p>
          <w:p w14:paraId="6675C509" w14:textId="77777777" w:rsidR="009A04FD" w:rsidRDefault="009A04FD" w:rsidP="009A04FD">
            <w:r>
              <w:t xml:space="preserve">        ]</w:t>
            </w:r>
          </w:p>
          <w:p w14:paraId="4F14E946" w14:textId="77777777" w:rsidR="009A04FD" w:rsidRDefault="009A04FD" w:rsidP="009A04FD">
            <w:r>
              <w:t xml:space="preserve">    }</w:t>
            </w:r>
          </w:p>
          <w:p w14:paraId="778D4CAF" w14:textId="7045F7B2" w:rsidR="009A04FD" w:rsidRDefault="009A04FD" w:rsidP="009A04FD">
            <w:r>
              <w:t>}</w:t>
            </w:r>
          </w:p>
        </w:tc>
      </w:tr>
    </w:tbl>
    <w:p w14:paraId="1021048E" w14:textId="77777777" w:rsidR="009A04FD" w:rsidRDefault="009A04FD" w:rsidP="00225908"/>
    <w:p w14:paraId="67F0CCD0" w14:textId="1C5E743F" w:rsidR="00B8033A" w:rsidRDefault="00B8033A" w:rsidP="00B8033A">
      <w:pPr>
        <w:pStyle w:val="Heading3"/>
      </w:pPr>
      <w:r>
        <w:t xml:space="preserve">1.2 URL Images </w:t>
      </w:r>
    </w:p>
    <w:p w14:paraId="1BEE3470" w14:textId="77777777" w:rsidR="00B8033A" w:rsidRDefault="00B8033A" w:rsidP="00225908"/>
    <w:p w14:paraId="3A06E690" w14:textId="4CF4DC77" w:rsidR="002A560A" w:rsidRDefault="002A560A" w:rsidP="00225908">
      <w:r>
        <w:t xml:space="preserve"> </w:t>
      </w:r>
      <w:r w:rsidR="00207862">
        <w:t>Để quản lý các thứ liên quan đến ảnh trong Theme thì chúng ta /app/</w:t>
      </w:r>
      <w:r w:rsidR="00824DD8">
        <w:t>design/[Vendor]/[Themes Name]/etc</w:t>
      </w:r>
      <w:r w:rsidR="00D44696">
        <w:t xml:space="preserve"> và thêm </w:t>
      </w:r>
      <w:r w:rsidR="00D44696" w:rsidRPr="00DC379C">
        <w:rPr>
          <w:i/>
          <w:color w:val="FF0000"/>
        </w:rPr>
        <w:t>view.xml</w:t>
      </w:r>
      <w:r w:rsidR="00F94B39">
        <w:t xml:space="preserve">. </w:t>
      </w:r>
    </w:p>
    <w:p w14:paraId="0C059369" w14:textId="62A777D4" w:rsidR="00F94B39" w:rsidRDefault="0036062D" w:rsidP="00225908">
      <w:r>
        <w:t xml:space="preserve">Magento 2 đã xây dựng sẵn cho chúng ta nhiều cấu hình ảnh chỉ cần vào đó có thể chỉnh sửa để tạo sự nhất quán trong theme tránh sự chồng chéo không cần thiết. </w:t>
      </w:r>
    </w:p>
    <w:p w14:paraId="18E1C763" w14:textId="204E0EE8" w:rsidR="00723096" w:rsidRDefault="00D616B7" w:rsidP="00225908">
      <w:r>
        <w:rPr>
          <w:noProof/>
        </w:rPr>
        <w:lastRenderedPageBreak/>
        <w:drawing>
          <wp:inline distT="0" distB="0" distL="0" distR="0" wp14:anchorId="6D9EAA61" wp14:editId="6715FECC">
            <wp:extent cx="3595688" cy="2772059"/>
            <wp:effectExtent l="0" t="0" r="508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4-06-23 16423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3080" cy="2777758"/>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DC379C" w14:paraId="5DCFCD21" w14:textId="77777777" w:rsidTr="00DC379C">
        <w:tc>
          <w:tcPr>
            <w:tcW w:w="9350" w:type="dxa"/>
          </w:tcPr>
          <w:p w14:paraId="7CDA4D2E" w14:textId="31FACC48" w:rsidR="00DC379C" w:rsidRDefault="00AF7872" w:rsidP="00225908">
            <w:hyperlink r:id="rId22" w:history="1">
              <w:r w:rsidR="00DC379C" w:rsidRPr="00467272">
                <w:rPr>
                  <w:rStyle w:val="Hyperlink"/>
                </w:rPr>
                <w:t>https://github.com/bypixelpro/magento2temacurso/blob/master/etc/view.xml</w:t>
              </w:r>
            </w:hyperlink>
            <w:r w:rsidR="00DC379C">
              <w:t xml:space="preserve"> </w:t>
            </w:r>
          </w:p>
        </w:tc>
      </w:tr>
    </w:tbl>
    <w:p w14:paraId="297DEB65" w14:textId="77777777" w:rsidR="00DC379C" w:rsidRDefault="00DC379C" w:rsidP="00225908"/>
    <w:p w14:paraId="60C19384" w14:textId="5E2324D5" w:rsidR="00BE2941" w:rsidRDefault="00BE2941" w:rsidP="004F4673">
      <w:pPr>
        <w:pStyle w:val="Heading4"/>
      </w:pPr>
      <w:r>
        <w:t>/etc/view.</w:t>
      </w:r>
      <w:r w:rsidR="00D853FC">
        <w:t>xml</w:t>
      </w:r>
    </w:p>
    <w:p w14:paraId="1A8B218E" w14:textId="77777777" w:rsidR="004F4673" w:rsidRDefault="004F4673" w:rsidP="004F4673"/>
    <w:p w14:paraId="6F34F6BF" w14:textId="2FE7281D" w:rsidR="004F4673" w:rsidRPr="004F4673" w:rsidRDefault="004F4673" w:rsidP="004F4673">
      <w:r>
        <w:t xml:space="preserve">Chúng ta có thể sử đổi các ảnh thumb theo các kích thước xác định với file view.xml nằm trong etc của theme mà chúng ta định nghĩa bằng cách chỉnh sửa các đối số bên trong nó. </w:t>
      </w:r>
    </w:p>
    <w:tbl>
      <w:tblPr>
        <w:tblStyle w:val="TableGrid"/>
        <w:tblW w:w="0" w:type="auto"/>
        <w:tblLook w:val="04A0" w:firstRow="1" w:lastRow="0" w:firstColumn="1" w:lastColumn="0" w:noHBand="0" w:noVBand="1"/>
      </w:tblPr>
      <w:tblGrid>
        <w:gridCol w:w="9350"/>
      </w:tblGrid>
      <w:tr w:rsidR="00A74A60" w14:paraId="2B0B9A67" w14:textId="77777777" w:rsidTr="00A74A60">
        <w:tc>
          <w:tcPr>
            <w:tcW w:w="9350" w:type="dxa"/>
          </w:tcPr>
          <w:p w14:paraId="19C0548E" w14:textId="77777777" w:rsidR="00C15DE7" w:rsidRDefault="00C15DE7" w:rsidP="00C15DE7">
            <w:r>
              <w:t>&lt;?xml version="1.0"?&gt;</w:t>
            </w:r>
          </w:p>
          <w:p w14:paraId="02789445" w14:textId="77777777" w:rsidR="00C15DE7" w:rsidRDefault="00C15DE7" w:rsidP="00C15DE7">
            <w:r>
              <w:t>&lt;!--</w:t>
            </w:r>
          </w:p>
          <w:p w14:paraId="66DCD5E2" w14:textId="77777777" w:rsidR="00C15DE7" w:rsidRDefault="00C15DE7" w:rsidP="00C15DE7">
            <w:r>
              <w:t>/**</w:t>
            </w:r>
          </w:p>
          <w:p w14:paraId="41062F7F" w14:textId="77777777" w:rsidR="00C15DE7" w:rsidRDefault="00C15DE7" w:rsidP="00C15DE7">
            <w:r>
              <w:t xml:space="preserve"> * Copyright © Magento, Inc. All rights reserved.</w:t>
            </w:r>
          </w:p>
          <w:p w14:paraId="2558F74D" w14:textId="77777777" w:rsidR="00C15DE7" w:rsidRDefault="00C15DE7" w:rsidP="00C15DE7">
            <w:r>
              <w:t xml:space="preserve"> * See COPYING.txt for license details.</w:t>
            </w:r>
          </w:p>
          <w:p w14:paraId="6114087B" w14:textId="77777777" w:rsidR="00C15DE7" w:rsidRDefault="00C15DE7" w:rsidP="00C15DE7">
            <w:r>
              <w:t xml:space="preserve"> */</w:t>
            </w:r>
          </w:p>
          <w:p w14:paraId="589649C6" w14:textId="77777777" w:rsidR="00C15DE7" w:rsidRDefault="00C15DE7" w:rsidP="00C15DE7">
            <w:r>
              <w:t>--&gt;</w:t>
            </w:r>
          </w:p>
          <w:p w14:paraId="18990AC5" w14:textId="77777777" w:rsidR="00C15DE7" w:rsidRDefault="00C15DE7" w:rsidP="00C15DE7">
            <w:r>
              <w:t>&lt;view xmlns:xsi="http://www.w3.org/2001/XMLSchema-instance" xsi:noNamespaceSchemaLocation="urn:magento:framework:Config/etc/view.xsd"&gt;</w:t>
            </w:r>
          </w:p>
          <w:p w14:paraId="423EF93D" w14:textId="77777777" w:rsidR="00C15DE7" w:rsidRDefault="00C15DE7" w:rsidP="00C15DE7">
            <w:r>
              <w:t xml:space="preserve">    &lt;media&gt;</w:t>
            </w:r>
          </w:p>
          <w:p w14:paraId="04EC728E" w14:textId="77777777" w:rsidR="00C15DE7" w:rsidRDefault="00C15DE7" w:rsidP="00C15DE7">
            <w:r>
              <w:t xml:space="preserve">        &lt;images module="Magento_Catalog"&gt;</w:t>
            </w:r>
          </w:p>
          <w:p w14:paraId="7DF35972" w14:textId="77777777" w:rsidR="00C15DE7" w:rsidRDefault="00C15DE7" w:rsidP="00C15DE7">
            <w:r>
              <w:t xml:space="preserve">            &lt;image id="bundled_product_customization_page" type="thumbnail"&gt;</w:t>
            </w:r>
          </w:p>
          <w:p w14:paraId="7BBB5C87" w14:textId="77777777" w:rsidR="00C15DE7" w:rsidRDefault="00C15DE7" w:rsidP="00C15DE7">
            <w:r>
              <w:t xml:space="preserve">                &lt;width&gt;140&lt;/width&gt;</w:t>
            </w:r>
          </w:p>
          <w:p w14:paraId="5DD99975" w14:textId="77777777" w:rsidR="00C15DE7" w:rsidRDefault="00C15DE7" w:rsidP="00C15DE7">
            <w:r>
              <w:t xml:space="preserve">                &lt;height&gt;140&lt;/height&gt;</w:t>
            </w:r>
          </w:p>
          <w:p w14:paraId="7FE1056D" w14:textId="77777777" w:rsidR="00C15DE7" w:rsidRDefault="00C15DE7" w:rsidP="00C15DE7">
            <w:r>
              <w:t xml:space="preserve">            &lt;/image&gt;</w:t>
            </w:r>
          </w:p>
          <w:p w14:paraId="769A2453" w14:textId="77777777" w:rsidR="00C15DE7" w:rsidRDefault="00C15DE7" w:rsidP="00C15DE7">
            <w:r>
              <w:t xml:space="preserve">            &lt;image id="cart_cross_sell_products" type="thumbnail"&gt;</w:t>
            </w:r>
          </w:p>
          <w:p w14:paraId="12707C91" w14:textId="77777777" w:rsidR="00C15DE7" w:rsidRDefault="00C15DE7" w:rsidP="00C15DE7">
            <w:r>
              <w:t xml:space="preserve">                &lt;width&gt;200&lt;/width&gt;</w:t>
            </w:r>
          </w:p>
          <w:p w14:paraId="00677642" w14:textId="77777777" w:rsidR="00C15DE7" w:rsidRDefault="00C15DE7" w:rsidP="00C15DE7">
            <w:r>
              <w:t xml:space="preserve">                &lt;height&gt;248&lt;/height&gt;</w:t>
            </w:r>
          </w:p>
          <w:p w14:paraId="1C308291" w14:textId="77777777" w:rsidR="00C15DE7" w:rsidRDefault="00C15DE7" w:rsidP="00C15DE7">
            <w:r>
              <w:t xml:space="preserve">            &lt;/image&gt;</w:t>
            </w:r>
          </w:p>
          <w:p w14:paraId="0C0DBE2F" w14:textId="77777777" w:rsidR="00C15DE7" w:rsidRDefault="00C15DE7" w:rsidP="00C15DE7">
            <w:r>
              <w:t xml:space="preserve">            &lt;image id="cart_page_product_thumbnail" type="small_image"&gt;</w:t>
            </w:r>
          </w:p>
          <w:p w14:paraId="0645DA35" w14:textId="77777777" w:rsidR="00C15DE7" w:rsidRDefault="00C15DE7" w:rsidP="00C15DE7">
            <w:r>
              <w:t xml:space="preserve">                &lt;width&gt;165&lt;/width&gt;</w:t>
            </w:r>
          </w:p>
          <w:p w14:paraId="40D0E185" w14:textId="77777777" w:rsidR="00C15DE7" w:rsidRDefault="00C15DE7" w:rsidP="00C15DE7">
            <w:r>
              <w:t xml:space="preserve">                &lt;height&gt;165&lt;/height&gt;</w:t>
            </w:r>
          </w:p>
          <w:p w14:paraId="286882FC" w14:textId="77777777" w:rsidR="00C15DE7" w:rsidRDefault="00C15DE7" w:rsidP="00C15DE7">
            <w:r>
              <w:lastRenderedPageBreak/>
              <w:t xml:space="preserve">            &lt;/image&gt;</w:t>
            </w:r>
          </w:p>
          <w:p w14:paraId="4C75C4F4" w14:textId="77777777" w:rsidR="00C15DE7" w:rsidRDefault="00C15DE7" w:rsidP="00C15DE7">
            <w:r>
              <w:t xml:space="preserve">            &lt;image id="category_page_grid" type="small_image"&gt;</w:t>
            </w:r>
          </w:p>
          <w:p w14:paraId="5D11A273" w14:textId="77777777" w:rsidR="00C15DE7" w:rsidRDefault="00C15DE7" w:rsidP="00C15DE7">
            <w:r>
              <w:t xml:space="preserve">                &lt;width&gt;240&lt;/width&gt;</w:t>
            </w:r>
          </w:p>
          <w:p w14:paraId="0891FF81" w14:textId="77777777" w:rsidR="00C15DE7" w:rsidRDefault="00C15DE7" w:rsidP="00C15DE7">
            <w:r>
              <w:t xml:space="preserve">                &lt;height&gt;300&lt;/height&gt;</w:t>
            </w:r>
          </w:p>
          <w:p w14:paraId="6403B6A7" w14:textId="77777777" w:rsidR="00C15DE7" w:rsidRDefault="00C15DE7" w:rsidP="00C15DE7">
            <w:r>
              <w:t xml:space="preserve">            &lt;/image&gt;</w:t>
            </w:r>
          </w:p>
          <w:p w14:paraId="7D8306BF" w14:textId="77777777" w:rsidR="00C15DE7" w:rsidRDefault="00C15DE7" w:rsidP="00C15DE7">
            <w:r>
              <w:t xml:space="preserve">            &lt;image id="category_page_grid-1" type="small_image"&gt;</w:t>
            </w:r>
          </w:p>
          <w:p w14:paraId="26A6C4AD" w14:textId="77777777" w:rsidR="00C15DE7" w:rsidRDefault="00C15DE7" w:rsidP="00C15DE7">
            <w:r>
              <w:t xml:space="preserve">                &lt;width&gt;240&lt;/width&gt;</w:t>
            </w:r>
          </w:p>
          <w:p w14:paraId="66D3DAEA" w14:textId="77777777" w:rsidR="00C15DE7" w:rsidRDefault="00C15DE7" w:rsidP="00C15DE7">
            <w:r>
              <w:t xml:space="preserve">                &lt;height&gt;300&lt;/height&gt;</w:t>
            </w:r>
          </w:p>
          <w:p w14:paraId="68823A71" w14:textId="77777777" w:rsidR="00C15DE7" w:rsidRDefault="00C15DE7" w:rsidP="00C15DE7">
            <w:r>
              <w:t xml:space="preserve">            &lt;/image&gt;</w:t>
            </w:r>
          </w:p>
          <w:p w14:paraId="6708EF6B" w14:textId="77777777" w:rsidR="00C15DE7" w:rsidRDefault="00C15DE7" w:rsidP="00C15DE7">
            <w:r>
              <w:t xml:space="preserve">            &lt;image id="category_page_list" type="small_image"&gt;</w:t>
            </w:r>
          </w:p>
          <w:p w14:paraId="5CD5CB10" w14:textId="77777777" w:rsidR="00C15DE7" w:rsidRDefault="00C15DE7" w:rsidP="00C15DE7">
            <w:r>
              <w:t xml:space="preserve">                &lt;width&gt;240&lt;/width&gt;</w:t>
            </w:r>
          </w:p>
          <w:p w14:paraId="10DC13EF" w14:textId="77777777" w:rsidR="00C15DE7" w:rsidRDefault="00C15DE7" w:rsidP="00C15DE7">
            <w:r>
              <w:t xml:space="preserve">                &lt;height&gt;300&lt;/height&gt;</w:t>
            </w:r>
          </w:p>
          <w:p w14:paraId="65F5799C" w14:textId="77777777" w:rsidR="00C15DE7" w:rsidRDefault="00C15DE7" w:rsidP="00C15DE7">
            <w:r>
              <w:t xml:space="preserve">            &lt;/image&gt;</w:t>
            </w:r>
          </w:p>
          <w:p w14:paraId="154741F2" w14:textId="77777777" w:rsidR="00C15DE7" w:rsidRDefault="00C15DE7" w:rsidP="00C15DE7">
            <w:r>
              <w:t xml:space="preserve">            &lt;image id="customer_account_my_tags_tag_view" type="small_image"&gt;</w:t>
            </w:r>
          </w:p>
          <w:p w14:paraId="69B9A672" w14:textId="77777777" w:rsidR="00C15DE7" w:rsidRDefault="00C15DE7" w:rsidP="00C15DE7">
            <w:r>
              <w:t xml:space="preserve">                &lt;width&gt;100&lt;/width&gt;</w:t>
            </w:r>
          </w:p>
          <w:p w14:paraId="123352D6" w14:textId="77777777" w:rsidR="00C15DE7" w:rsidRDefault="00C15DE7" w:rsidP="00C15DE7">
            <w:r>
              <w:t xml:space="preserve">                &lt;height&gt;100&lt;/height&gt;</w:t>
            </w:r>
          </w:p>
          <w:p w14:paraId="55FD930A" w14:textId="77777777" w:rsidR="00C15DE7" w:rsidRDefault="00C15DE7" w:rsidP="00C15DE7">
            <w:r>
              <w:t xml:space="preserve">            &lt;/image&gt;</w:t>
            </w:r>
          </w:p>
          <w:p w14:paraId="7BFEC26B" w14:textId="77777777" w:rsidR="00C15DE7" w:rsidRDefault="00C15DE7" w:rsidP="00C15DE7">
            <w:r>
              <w:t xml:space="preserve">            &lt;image id="customer_account_product_review_page" type="image"&gt;</w:t>
            </w:r>
          </w:p>
          <w:p w14:paraId="77757043" w14:textId="77777777" w:rsidR="00C15DE7" w:rsidRDefault="00C15DE7" w:rsidP="00C15DE7">
            <w:r>
              <w:t xml:space="preserve">                &lt;width&gt;285&lt;/width&gt;</w:t>
            </w:r>
          </w:p>
          <w:p w14:paraId="6F60C208" w14:textId="77777777" w:rsidR="00C15DE7" w:rsidRDefault="00C15DE7" w:rsidP="00C15DE7">
            <w:r>
              <w:t xml:space="preserve">                &lt;height&gt;285&lt;/height&gt;</w:t>
            </w:r>
          </w:p>
          <w:p w14:paraId="6E00AB4F" w14:textId="77777777" w:rsidR="00C15DE7" w:rsidRDefault="00C15DE7" w:rsidP="00C15DE7">
            <w:r>
              <w:t xml:space="preserve">            &lt;/image&gt;</w:t>
            </w:r>
          </w:p>
          <w:p w14:paraId="2AB8E006" w14:textId="77777777" w:rsidR="00C15DE7" w:rsidRDefault="00C15DE7" w:rsidP="00C15DE7">
            <w:r>
              <w:t xml:space="preserve">            &lt;image id="customer_shared_wishlist" type="small_image"&gt;</w:t>
            </w:r>
          </w:p>
          <w:p w14:paraId="1177166E" w14:textId="77777777" w:rsidR="00C15DE7" w:rsidRDefault="00C15DE7" w:rsidP="00C15DE7">
            <w:r>
              <w:t xml:space="preserve">                &lt;width&gt;113&lt;/width&gt;</w:t>
            </w:r>
          </w:p>
          <w:p w14:paraId="20A4420B" w14:textId="77777777" w:rsidR="00C15DE7" w:rsidRDefault="00C15DE7" w:rsidP="00C15DE7">
            <w:r>
              <w:t xml:space="preserve">                &lt;height&gt;113&lt;/height&gt;</w:t>
            </w:r>
          </w:p>
          <w:p w14:paraId="58866FCB" w14:textId="77777777" w:rsidR="00C15DE7" w:rsidRDefault="00C15DE7" w:rsidP="00C15DE7">
            <w:r>
              <w:t xml:space="preserve">            &lt;/image&gt;</w:t>
            </w:r>
          </w:p>
          <w:p w14:paraId="387BA9BF" w14:textId="77777777" w:rsidR="00C15DE7" w:rsidRDefault="00C15DE7" w:rsidP="00C15DE7">
            <w:r>
              <w:t xml:space="preserve">            &lt;image id="gift_messages_checkout_small_image" type="small_image"&gt;</w:t>
            </w:r>
          </w:p>
          <w:p w14:paraId="7B2BC68C" w14:textId="77777777" w:rsidR="00C15DE7" w:rsidRDefault="00C15DE7" w:rsidP="00C15DE7">
            <w:r>
              <w:t xml:space="preserve">                &lt;width&gt;75&lt;/width&gt;</w:t>
            </w:r>
          </w:p>
          <w:p w14:paraId="596CD19C" w14:textId="77777777" w:rsidR="00C15DE7" w:rsidRDefault="00C15DE7" w:rsidP="00C15DE7">
            <w:r>
              <w:t xml:space="preserve">                &lt;height&gt;75&lt;/height&gt;</w:t>
            </w:r>
          </w:p>
          <w:p w14:paraId="3EB2251D" w14:textId="77777777" w:rsidR="00C15DE7" w:rsidRDefault="00C15DE7" w:rsidP="00C15DE7">
            <w:r>
              <w:t xml:space="preserve">            &lt;/image&gt;</w:t>
            </w:r>
          </w:p>
          <w:p w14:paraId="5346A266" w14:textId="77777777" w:rsidR="00C15DE7" w:rsidRDefault="00C15DE7" w:rsidP="00C15DE7">
            <w:r>
              <w:t xml:space="preserve">            &lt;image id="gift_messages_checkout_thumbnail" type="thumbnail"&gt;</w:t>
            </w:r>
          </w:p>
          <w:p w14:paraId="57D10D3A" w14:textId="77777777" w:rsidR="00C15DE7" w:rsidRDefault="00C15DE7" w:rsidP="00C15DE7">
            <w:r>
              <w:t xml:space="preserve">                &lt;width&gt;100&lt;/width&gt;</w:t>
            </w:r>
          </w:p>
          <w:p w14:paraId="09F552AD" w14:textId="77777777" w:rsidR="00C15DE7" w:rsidRDefault="00C15DE7" w:rsidP="00C15DE7">
            <w:r>
              <w:t xml:space="preserve">                &lt;height&gt;100&lt;/height&gt;</w:t>
            </w:r>
          </w:p>
          <w:p w14:paraId="237159D7" w14:textId="77777777" w:rsidR="00C15DE7" w:rsidRDefault="00C15DE7" w:rsidP="00C15DE7">
            <w:r>
              <w:t xml:space="preserve">            &lt;/image&gt;</w:t>
            </w:r>
          </w:p>
          <w:p w14:paraId="4E906046" w14:textId="77777777" w:rsidR="00C15DE7" w:rsidRDefault="00C15DE7" w:rsidP="00C15DE7">
            <w:r>
              <w:t xml:space="preserve">            &lt;image id="mini_cart_product_thumbnail" type="thumbnail"&gt;</w:t>
            </w:r>
          </w:p>
          <w:p w14:paraId="13CA4F19" w14:textId="77777777" w:rsidR="00C15DE7" w:rsidRDefault="00C15DE7" w:rsidP="00C15DE7">
            <w:r>
              <w:t xml:space="preserve">                &lt;width&gt;75&lt;/width&gt;</w:t>
            </w:r>
          </w:p>
          <w:p w14:paraId="53493A9D" w14:textId="77777777" w:rsidR="00C15DE7" w:rsidRDefault="00C15DE7" w:rsidP="00C15DE7">
            <w:r>
              <w:t xml:space="preserve">                &lt;height&gt;75&lt;/height&gt;</w:t>
            </w:r>
          </w:p>
          <w:p w14:paraId="3B5A6C48" w14:textId="77777777" w:rsidR="00C15DE7" w:rsidRDefault="00C15DE7" w:rsidP="00C15DE7">
            <w:r>
              <w:t xml:space="preserve">            &lt;/image&gt;</w:t>
            </w:r>
          </w:p>
          <w:p w14:paraId="16F8D86E" w14:textId="77777777" w:rsidR="00C15DE7" w:rsidRDefault="00C15DE7" w:rsidP="00C15DE7">
            <w:r>
              <w:t xml:space="preserve">            &lt;image id="new_products_content_widget_grid" type="small_image"&gt;</w:t>
            </w:r>
          </w:p>
          <w:p w14:paraId="6393B85E" w14:textId="77777777" w:rsidR="00C15DE7" w:rsidRDefault="00C15DE7" w:rsidP="00C15DE7">
            <w:r>
              <w:t xml:space="preserve">                &lt;width&gt;240&lt;/width&gt;</w:t>
            </w:r>
          </w:p>
          <w:p w14:paraId="3514E822" w14:textId="77777777" w:rsidR="00C15DE7" w:rsidRDefault="00C15DE7" w:rsidP="00C15DE7">
            <w:r>
              <w:t xml:space="preserve">                &lt;height&gt;300&lt;/height&gt;</w:t>
            </w:r>
          </w:p>
          <w:p w14:paraId="7E1A2F19" w14:textId="77777777" w:rsidR="00C15DE7" w:rsidRDefault="00C15DE7" w:rsidP="00C15DE7">
            <w:r>
              <w:t xml:space="preserve">            &lt;/image&gt;</w:t>
            </w:r>
          </w:p>
          <w:p w14:paraId="4D8DCE9D" w14:textId="77777777" w:rsidR="00C15DE7" w:rsidRDefault="00C15DE7" w:rsidP="00C15DE7">
            <w:r>
              <w:t xml:space="preserve">            &lt;image id="new_products_content_widget_list" type="small_image"&gt;</w:t>
            </w:r>
          </w:p>
          <w:p w14:paraId="543C32AD" w14:textId="77777777" w:rsidR="00C15DE7" w:rsidRDefault="00C15DE7" w:rsidP="00C15DE7">
            <w:r>
              <w:t xml:space="preserve">                &lt;width&gt;270&lt;/width&gt;</w:t>
            </w:r>
          </w:p>
          <w:p w14:paraId="2471084B" w14:textId="77777777" w:rsidR="00C15DE7" w:rsidRDefault="00C15DE7" w:rsidP="00C15DE7">
            <w:r>
              <w:t xml:space="preserve">                &lt;height&gt;340&lt;/height&gt;</w:t>
            </w:r>
          </w:p>
          <w:p w14:paraId="1F57D8E0" w14:textId="77777777" w:rsidR="00C15DE7" w:rsidRDefault="00C15DE7" w:rsidP="00C15DE7">
            <w:r>
              <w:t xml:space="preserve">            &lt;/image&gt;</w:t>
            </w:r>
          </w:p>
          <w:p w14:paraId="0827C2A0" w14:textId="77777777" w:rsidR="00C15DE7" w:rsidRDefault="00C15DE7" w:rsidP="00C15DE7">
            <w:r>
              <w:t xml:space="preserve">            &lt;image id="new_products_images_only_widget" type="small_image"&gt;</w:t>
            </w:r>
          </w:p>
          <w:p w14:paraId="78621EE8" w14:textId="77777777" w:rsidR="00C15DE7" w:rsidRDefault="00C15DE7" w:rsidP="00C15DE7">
            <w:r>
              <w:lastRenderedPageBreak/>
              <w:t xml:space="preserve">                &lt;width&gt;78&lt;/width&gt;</w:t>
            </w:r>
          </w:p>
          <w:p w14:paraId="67489F9E" w14:textId="77777777" w:rsidR="00C15DE7" w:rsidRDefault="00C15DE7" w:rsidP="00C15DE7">
            <w:r>
              <w:t xml:space="preserve">                &lt;height&gt;78&lt;/height&gt;</w:t>
            </w:r>
          </w:p>
          <w:p w14:paraId="68205B9E" w14:textId="77777777" w:rsidR="00C15DE7" w:rsidRDefault="00C15DE7" w:rsidP="00C15DE7">
            <w:r>
              <w:t xml:space="preserve">            &lt;/image&gt;</w:t>
            </w:r>
          </w:p>
          <w:p w14:paraId="3C67B9D4" w14:textId="77777777" w:rsidR="00C15DE7" w:rsidRDefault="00C15DE7" w:rsidP="00C15DE7">
            <w:r>
              <w:t xml:space="preserve">            &lt;image id="product_base_image" type="image"&gt;</w:t>
            </w:r>
          </w:p>
          <w:p w14:paraId="7250D666" w14:textId="77777777" w:rsidR="00C15DE7" w:rsidRDefault="00C15DE7" w:rsidP="00C15DE7">
            <w:r>
              <w:t xml:space="preserve">                &lt;width&gt;265&lt;/width&gt;</w:t>
            </w:r>
          </w:p>
          <w:p w14:paraId="223E05D6" w14:textId="77777777" w:rsidR="00C15DE7" w:rsidRDefault="00C15DE7" w:rsidP="00C15DE7">
            <w:r>
              <w:t xml:space="preserve">                &lt;height&gt;265&lt;/height&gt;</w:t>
            </w:r>
          </w:p>
          <w:p w14:paraId="4072A31B" w14:textId="77777777" w:rsidR="00C15DE7" w:rsidRDefault="00C15DE7" w:rsidP="00C15DE7">
            <w:r>
              <w:t xml:space="preserve">            &lt;/image&gt;</w:t>
            </w:r>
          </w:p>
          <w:p w14:paraId="08E81DC6" w14:textId="77777777" w:rsidR="00C15DE7" w:rsidRDefault="00C15DE7" w:rsidP="00C15DE7">
            <w:r>
              <w:t xml:space="preserve">            &lt;image id="product_comparison_list" type="small_image"&gt;</w:t>
            </w:r>
          </w:p>
          <w:p w14:paraId="4BCAFC09" w14:textId="77777777" w:rsidR="00C15DE7" w:rsidRDefault="00C15DE7" w:rsidP="00C15DE7">
            <w:r>
              <w:t xml:space="preserve">                &lt;width&gt;140&lt;/width&gt;</w:t>
            </w:r>
          </w:p>
          <w:p w14:paraId="4533CD92" w14:textId="77777777" w:rsidR="00C15DE7" w:rsidRDefault="00C15DE7" w:rsidP="00C15DE7">
            <w:r>
              <w:t xml:space="preserve">                &lt;height&gt;140&lt;/height&gt;</w:t>
            </w:r>
          </w:p>
          <w:p w14:paraId="6F622DE2" w14:textId="77777777" w:rsidR="00C15DE7" w:rsidRDefault="00C15DE7" w:rsidP="00C15DE7">
            <w:r>
              <w:t xml:space="preserve">            &lt;/image&gt;</w:t>
            </w:r>
          </w:p>
          <w:p w14:paraId="24871AC2" w14:textId="77777777" w:rsidR="00C15DE7" w:rsidRDefault="00C15DE7" w:rsidP="00C15DE7">
            <w:r>
              <w:t xml:space="preserve">            &lt;image id="product_page_image_large" type="image"/&gt;</w:t>
            </w:r>
          </w:p>
          <w:p w14:paraId="6E1A4E6E" w14:textId="77777777" w:rsidR="00C15DE7" w:rsidRDefault="00C15DE7" w:rsidP="00C15DE7">
            <w:r>
              <w:t xml:space="preserve">            &lt;image id="product_page_image_large_no_frame" type="image"&gt;</w:t>
            </w:r>
          </w:p>
          <w:p w14:paraId="023FB685" w14:textId="77777777" w:rsidR="00C15DE7" w:rsidRDefault="00C15DE7" w:rsidP="00C15DE7">
            <w:r>
              <w:t xml:space="preserve">                &lt;frame&gt;false&lt;/frame&gt;</w:t>
            </w:r>
          </w:p>
          <w:p w14:paraId="6149B6CD" w14:textId="77777777" w:rsidR="00C15DE7" w:rsidRDefault="00C15DE7" w:rsidP="00C15DE7">
            <w:r>
              <w:t xml:space="preserve">            &lt;/image&gt;</w:t>
            </w:r>
          </w:p>
          <w:p w14:paraId="63F6AFF0" w14:textId="77777777" w:rsidR="00C15DE7" w:rsidRDefault="00C15DE7" w:rsidP="00C15DE7">
            <w:r>
              <w:t xml:space="preserve">            &lt;image id="product_page_image_medium" type="image"&gt;</w:t>
            </w:r>
          </w:p>
          <w:p w14:paraId="09C87663" w14:textId="77777777" w:rsidR="00C15DE7" w:rsidRDefault="00C15DE7" w:rsidP="00C15DE7">
            <w:r>
              <w:t xml:space="preserve">                &lt;width&gt;700&lt;/width&gt;</w:t>
            </w:r>
          </w:p>
          <w:p w14:paraId="6A727287" w14:textId="77777777" w:rsidR="00C15DE7" w:rsidRDefault="00C15DE7" w:rsidP="00C15DE7">
            <w:r>
              <w:t xml:space="preserve">                &lt;height&gt;560&lt;/height&gt;</w:t>
            </w:r>
          </w:p>
          <w:p w14:paraId="43A09895" w14:textId="77777777" w:rsidR="00C15DE7" w:rsidRDefault="00C15DE7" w:rsidP="00C15DE7">
            <w:r>
              <w:t xml:space="preserve">            &lt;/image&gt;</w:t>
            </w:r>
          </w:p>
          <w:p w14:paraId="030A696B" w14:textId="77777777" w:rsidR="00C15DE7" w:rsidRDefault="00C15DE7" w:rsidP="00C15DE7">
            <w:r>
              <w:t xml:space="preserve">            &lt;image id="product_page_image_medium_no_frame" type="image"&gt;</w:t>
            </w:r>
          </w:p>
          <w:p w14:paraId="417AE6D1" w14:textId="77777777" w:rsidR="00C15DE7" w:rsidRDefault="00C15DE7" w:rsidP="00C15DE7">
            <w:r>
              <w:t xml:space="preserve">                &lt;width&gt;700&lt;/width&gt;</w:t>
            </w:r>
          </w:p>
          <w:p w14:paraId="22F5BB91" w14:textId="77777777" w:rsidR="00C15DE7" w:rsidRDefault="00C15DE7" w:rsidP="00C15DE7">
            <w:r>
              <w:t xml:space="preserve">                &lt;height&gt;700&lt;/height&gt;</w:t>
            </w:r>
          </w:p>
          <w:p w14:paraId="482979C6" w14:textId="77777777" w:rsidR="00C15DE7" w:rsidRDefault="00C15DE7" w:rsidP="00C15DE7">
            <w:r>
              <w:t xml:space="preserve">                &lt;frame&gt;false&lt;/frame&gt;</w:t>
            </w:r>
          </w:p>
          <w:p w14:paraId="7A31816F" w14:textId="77777777" w:rsidR="00C15DE7" w:rsidRDefault="00C15DE7" w:rsidP="00C15DE7">
            <w:r>
              <w:t xml:space="preserve">            &lt;/image&gt;</w:t>
            </w:r>
          </w:p>
          <w:p w14:paraId="583F7DBA" w14:textId="77777777" w:rsidR="00C15DE7" w:rsidRDefault="00C15DE7" w:rsidP="00C15DE7">
            <w:r>
              <w:t xml:space="preserve">            &lt;image id="product_page_image_small" type="thumbnail"&gt;</w:t>
            </w:r>
          </w:p>
          <w:p w14:paraId="16C732E5" w14:textId="77777777" w:rsidR="00C15DE7" w:rsidRDefault="00C15DE7" w:rsidP="00C15DE7">
            <w:r>
              <w:t xml:space="preserve">                &lt;width&gt;88&lt;/width&gt;</w:t>
            </w:r>
          </w:p>
          <w:p w14:paraId="72F84B5D" w14:textId="77777777" w:rsidR="00C15DE7" w:rsidRDefault="00C15DE7" w:rsidP="00C15DE7">
            <w:r>
              <w:t xml:space="preserve">                &lt;height&gt;110&lt;/height&gt;</w:t>
            </w:r>
          </w:p>
          <w:p w14:paraId="3A701643" w14:textId="77777777" w:rsidR="00C15DE7" w:rsidRDefault="00C15DE7" w:rsidP="00C15DE7">
            <w:r>
              <w:t xml:space="preserve">            &lt;/image&gt;</w:t>
            </w:r>
          </w:p>
          <w:p w14:paraId="7912DC55" w14:textId="77777777" w:rsidR="00C15DE7" w:rsidRDefault="00C15DE7" w:rsidP="00C15DE7">
            <w:r>
              <w:t xml:space="preserve">            &lt;image id="product_page_main_image" type="image"&gt;</w:t>
            </w:r>
          </w:p>
          <w:p w14:paraId="639B9A78" w14:textId="77777777" w:rsidR="00C15DE7" w:rsidRDefault="00C15DE7" w:rsidP="00C15DE7">
            <w:r>
              <w:t xml:space="preserve">                &lt;width&gt;700&lt;/width&gt;</w:t>
            </w:r>
          </w:p>
          <w:p w14:paraId="6381D584" w14:textId="77777777" w:rsidR="00C15DE7" w:rsidRDefault="00C15DE7" w:rsidP="00C15DE7">
            <w:r>
              <w:t xml:space="preserve">                &lt;height&gt;560&lt;/height&gt;</w:t>
            </w:r>
          </w:p>
          <w:p w14:paraId="06E926B0" w14:textId="77777777" w:rsidR="00C15DE7" w:rsidRDefault="00C15DE7" w:rsidP="00C15DE7">
            <w:r>
              <w:t xml:space="preserve">            &lt;/image&gt;</w:t>
            </w:r>
          </w:p>
          <w:p w14:paraId="397DD979" w14:textId="77777777" w:rsidR="00C15DE7" w:rsidRDefault="00C15DE7" w:rsidP="00C15DE7">
            <w:r>
              <w:t xml:space="preserve">            &lt;image id="product_page_main_image_default" type="image"&gt;</w:t>
            </w:r>
          </w:p>
          <w:p w14:paraId="2C0CBEE4" w14:textId="77777777" w:rsidR="00C15DE7" w:rsidRDefault="00C15DE7" w:rsidP="00C15DE7">
            <w:r>
              <w:t xml:space="preserve">                &lt;width&gt;700&lt;/width&gt;</w:t>
            </w:r>
          </w:p>
          <w:p w14:paraId="0003F2B2" w14:textId="77777777" w:rsidR="00C15DE7" w:rsidRDefault="00C15DE7" w:rsidP="00C15DE7">
            <w:r>
              <w:t xml:space="preserve">                &lt;height&gt;560&lt;/height&gt;</w:t>
            </w:r>
          </w:p>
          <w:p w14:paraId="32823D2E" w14:textId="77777777" w:rsidR="00C15DE7" w:rsidRDefault="00C15DE7" w:rsidP="00C15DE7">
            <w:r>
              <w:t xml:space="preserve">            &lt;/image&gt;</w:t>
            </w:r>
          </w:p>
          <w:p w14:paraId="4971CF20" w14:textId="77777777" w:rsidR="00C15DE7" w:rsidRDefault="00C15DE7" w:rsidP="00C15DE7">
            <w:r>
              <w:t xml:space="preserve">            &lt;image id="product_page_more_views" type="thumbnail"&gt;</w:t>
            </w:r>
          </w:p>
          <w:p w14:paraId="2E23D5E1" w14:textId="77777777" w:rsidR="00C15DE7" w:rsidRDefault="00C15DE7" w:rsidP="00C15DE7">
            <w:r>
              <w:t xml:space="preserve">                &lt;width&gt;88&lt;/width&gt;</w:t>
            </w:r>
          </w:p>
          <w:p w14:paraId="2FD0F367" w14:textId="77777777" w:rsidR="00C15DE7" w:rsidRDefault="00C15DE7" w:rsidP="00C15DE7">
            <w:r>
              <w:t xml:space="preserve">                &lt;height&gt;110&lt;/height&gt;</w:t>
            </w:r>
          </w:p>
          <w:p w14:paraId="7E168803" w14:textId="77777777" w:rsidR="00C15DE7" w:rsidRDefault="00C15DE7" w:rsidP="00C15DE7">
            <w:r>
              <w:t xml:space="preserve">            &lt;/image&gt;</w:t>
            </w:r>
          </w:p>
          <w:p w14:paraId="416CD3E0" w14:textId="77777777" w:rsidR="00C15DE7" w:rsidRDefault="00C15DE7" w:rsidP="00C15DE7">
            <w:r>
              <w:t xml:space="preserve">            &lt;image id="product_stock_alert_email_product_image" type="small_image"&gt;</w:t>
            </w:r>
          </w:p>
          <w:p w14:paraId="07090ABA" w14:textId="77777777" w:rsidR="00C15DE7" w:rsidRDefault="00C15DE7" w:rsidP="00C15DE7">
            <w:r>
              <w:t xml:space="preserve">                &lt;width&gt;76&lt;/width&gt;</w:t>
            </w:r>
          </w:p>
          <w:p w14:paraId="00ED2697" w14:textId="77777777" w:rsidR="00C15DE7" w:rsidRDefault="00C15DE7" w:rsidP="00C15DE7">
            <w:r>
              <w:t xml:space="preserve">                &lt;height&gt;76&lt;/height&gt;</w:t>
            </w:r>
          </w:p>
          <w:p w14:paraId="24EE17FE" w14:textId="77777777" w:rsidR="00C15DE7" w:rsidRDefault="00C15DE7" w:rsidP="00C15DE7">
            <w:r>
              <w:t xml:space="preserve">            &lt;/image&gt;</w:t>
            </w:r>
          </w:p>
          <w:p w14:paraId="5D1B3A66" w14:textId="77777777" w:rsidR="00C15DE7" w:rsidRDefault="00C15DE7" w:rsidP="00C15DE7">
            <w:r>
              <w:t xml:space="preserve">            &lt;image id="product_small_image" type="small_image"&gt;</w:t>
            </w:r>
          </w:p>
          <w:p w14:paraId="789C3933" w14:textId="77777777" w:rsidR="00C15DE7" w:rsidRDefault="00C15DE7" w:rsidP="00C15DE7">
            <w:r>
              <w:t xml:space="preserve">                &lt;width&gt;135&lt;/width&gt;</w:t>
            </w:r>
          </w:p>
          <w:p w14:paraId="1C4B4F78" w14:textId="77777777" w:rsidR="00C15DE7" w:rsidRDefault="00C15DE7" w:rsidP="00C15DE7">
            <w:r>
              <w:lastRenderedPageBreak/>
              <w:t xml:space="preserve">                &lt;height&gt;135&lt;/height&gt;</w:t>
            </w:r>
          </w:p>
          <w:p w14:paraId="10345E7A" w14:textId="77777777" w:rsidR="00C15DE7" w:rsidRDefault="00C15DE7" w:rsidP="00C15DE7">
            <w:r>
              <w:t xml:space="preserve">            &lt;/image&gt;</w:t>
            </w:r>
          </w:p>
          <w:p w14:paraId="4419246B" w14:textId="77777777" w:rsidR="00C15DE7" w:rsidRDefault="00C15DE7" w:rsidP="00C15DE7">
            <w:r>
              <w:t xml:space="preserve">            &lt;image id="product_thumbnail_image" type="thumbnail"&gt;</w:t>
            </w:r>
          </w:p>
          <w:p w14:paraId="1396FC42" w14:textId="77777777" w:rsidR="00C15DE7" w:rsidRDefault="00C15DE7" w:rsidP="00C15DE7">
            <w:r>
              <w:t xml:space="preserve">                &lt;width&gt;75&lt;/width&gt;</w:t>
            </w:r>
          </w:p>
          <w:p w14:paraId="22582C39" w14:textId="77777777" w:rsidR="00C15DE7" w:rsidRDefault="00C15DE7" w:rsidP="00C15DE7">
            <w:r>
              <w:t xml:space="preserve">                &lt;height&gt;75&lt;/height&gt;</w:t>
            </w:r>
          </w:p>
          <w:p w14:paraId="2BA53BAF" w14:textId="77777777" w:rsidR="00C15DE7" w:rsidRDefault="00C15DE7" w:rsidP="00C15DE7">
            <w:r>
              <w:t xml:space="preserve">            &lt;/image&gt;</w:t>
            </w:r>
          </w:p>
          <w:p w14:paraId="7CEF6C28" w14:textId="77777777" w:rsidR="00C15DE7" w:rsidRDefault="00C15DE7" w:rsidP="00C15DE7">
            <w:r>
              <w:t xml:space="preserve">            &lt;image id="recently_compared_products_grid_content_widget" type="small_image"&gt;</w:t>
            </w:r>
          </w:p>
          <w:p w14:paraId="08153498" w14:textId="77777777" w:rsidR="00C15DE7" w:rsidRDefault="00C15DE7" w:rsidP="00C15DE7">
            <w:r>
              <w:t xml:space="preserve">                &lt;width&gt;240&lt;/width&gt;</w:t>
            </w:r>
          </w:p>
          <w:p w14:paraId="308F5AA6" w14:textId="77777777" w:rsidR="00C15DE7" w:rsidRDefault="00C15DE7" w:rsidP="00C15DE7">
            <w:r>
              <w:t xml:space="preserve">                &lt;height&gt;300&lt;/height&gt;</w:t>
            </w:r>
          </w:p>
          <w:p w14:paraId="06956B53" w14:textId="77777777" w:rsidR="00C15DE7" w:rsidRDefault="00C15DE7" w:rsidP="00C15DE7">
            <w:r>
              <w:t xml:space="preserve">            &lt;/image&gt;</w:t>
            </w:r>
          </w:p>
          <w:p w14:paraId="2D42FA8A" w14:textId="77777777" w:rsidR="00C15DE7" w:rsidRDefault="00C15DE7" w:rsidP="00C15DE7">
            <w:r>
              <w:t xml:space="preserve">            &lt;image id="recently_compared_products_images_names_widget" type="thumbnail"&gt;</w:t>
            </w:r>
          </w:p>
          <w:p w14:paraId="7D923A20" w14:textId="77777777" w:rsidR="00C15DE7" w:rsidRDefault="00C15DE7" w:rsidP="00C15DE7">
            <w:r>
              <w:t xml:space="preserve">                &lt;width&gt;75&lt;/width&gt;</w:t>
            </w:r>
          </w:p>
          <w:p w14:paraId="6DCCCE17" w14:textId="77777777" w:rsidR="00C15DE7" w:rsidRDefault="00C15DE7" w:rsidP="00C15DE7">
            <w:r>
              <w:t xml:space="preserve">                &lt;height&gt;90&lt;/height&gt;</w:t>
            </w:r>
          </w:p>
          <w:p w14:paraId="650B3AEB" w14:textId="77777777" w:rsidR="00C15DE7" w:rsidRDefault="00C15DE7" w:rsidP="00C15DE7">
            <w:r>
              <w:t xml:space="preserve">            &lt;/image&gt;</w:t>
            </w:r>
          </w:p>
          <w:p w14:paraId="7AE03F3B" w14:textId="77777777" w:rsidR="00C15DE7" w:rsidRDefault="00C15DE7" w:rsidP="00C15DE7">
            <w:r>
              <w:t xml:space="preserve">            &lt;image id="recently_compared_products_images_only_widget" type="thumbnail"&gt;</w:t>
            </w:r>
          </w:p>
          <w:p w14:paraId="07E6AFED" w14:textId="77777777" w:rsidR="00C15DE7" w:rsidRDefault="00C15DE7" w:rsidP="00C15DE7">
            <w:r>
              <w:t xml:space="preserve">                &lt;width&gt;76&lt;/width&gt;</w:t>
            </w:r>
          </w:p>
          <w:p w14:paraId="37F7C362" w14:textId="77777777" w:rsidR="00C15DE7" w:rsidRDefault="00C15DE7" w:rsidP="00C15DE7">
            <w:r>
              <w:t xml:space="preserve">                &lt;height&gt;76&lt;/height&gt;</w:t>
            </w:r>
          </w:p>
          <w:p w14:paraId="370F477E" w14:textId="77777777" w:rsidR="00C15DE7" w:rsidRDefault="00C15DE7" w:rsidP="00C15DE7">
            <w:r>
              <w:t xml:space="preserve">            &lt;/image&gt;</w:t>
            </w:r>
          </w:p>
          <w:p w14:paraId="60366BC9" w14:textId="77777777" w:rsidR="00C15DE7" w:rsidRDefault="00C15DE7" w:rsidP="00C15DE7">
            <w:r>
              <w:t xml:space="preserve">            &lt;image id="recently_compared_products_list_content_widget" type="small_image"&gt;</w:t>
            </w:r>
          </w:p>
          <w:p w14:paraId="22D1F502" w14:textId="77777777" w:rsidR="00C15DE7" w:rsidRDefault="00C15DE7" w:rsidP="00C15DE7">
            <w:r>
              <w:t xml:space="preserve">                &lt;width&gt;270&lt;/width&gt;</w:t>
            </w:r>
          </w:p>
          <w:p w14:paraId="6BB11249" w14:textId="77777777" w:rsidR="00C15DE7" w:rsidRDefault="00C15DE7" w:rsidP="00C15DE7">
            <w:r>
              <w:t xml:space="preserve">                &lt;height&gt;340&lt;/height&gt;</w:t>
            </w:r>
          </w:p>
          <w:p w14:paraId="03175C15" w14:textId="77777777" w:rsidR="00C15DE7" w:rsidRDefault="00C15DE7" w:rsidP="00C15DE7">
            <w:r>
              <w:t xml:space="preserve">            &lt;/image&gt;</w:t>
            </w:r>
          </w:p>
          <w:p w14:paraId="323431ED" w14:textId="77777777" w:rsidR="00C15DE7" w:rsidRDefault="00C15DE7" w:rsidP="00C15DE7">
            <w:r>
              <w:t xml:space="preserve">            &lt;image id="recently_viewed_products_grid_content_widget" type="small_image"&gt;</w:t>
            </w:r>
          </w:p>
          <w:p w14:paraId="176C0F98" w14:textId="77777777" w:rsidR="00C15DE7" w:rsidRDefault="00C15DE7" w:rsidP="00C15DE7">
            <w:r>
              <w:t xml:space="preserve">                &lt;width&gt;240&lt;/width&gt;</w:t>
            </w:r>
          </w:p>
          <w:p w14:paraId="279EF111" w14:textId="77777777" w:rsidR="00C15DE7" w:rsidRDefault="00C15DE7" w:rsidP="00C15DE7">
            <w:r>
              <w:t xml:space="preserve">                &lt;height&gt;300&lt;/height&gt;</w:t>
            </w:r>
          </w:p>
          <w:p w14:paraId="1792F185" w14:textId="77777777" w:rsidR="00C15DE7" w:rsidRDefault="00C15DE7" w:rsidP="00C15DE7">
            <w:r>
              <w:t xml:space="preserve">            &lt;/image&gt;</w:t>
            </w:r>
          </w:p>
          <w:p w14:paraId="7B4834B5" w14:textId="77777777" w:rsidR="00C15DE7" w:rsidRDefault="00C15DE7" w:rsidP="00C15DE7">
            <w:r>
              <w:t xml:space="preserve">            &lt;image id="recently_viewed_products_images_names_widget" type="small_image"&gt;</w:t>
            </w:r>
          </w:p>
          <w:p w14:paraId="1C1B0934" w14:textId="77777777" w:rsidR="00C15DE7" w:rsidRDefault="00C15DE7" w:rsidP="00C15DE7">
            <w:r>
              <w:t xml:space="preserve">                &lt;width&gt;75&lt;/width&gt;</w:t>
            </w:r>
          </w:p>
          <w:p w14:paraId="543CD6B2" w14:textId="77777777" w:rsidR="00C15DE7" w:rsidRDefault="00C15DE7" w:rsidP="00C15DE7">
            <w:r>
              <w:t xml:space="preserve">                &lt;height&gt;90&lt;/height&gt;</w:t>
            </w:r>
          </w:p>
          <w:p w14:paraId="3D055D74" w14:textId="77777777" w:rsidR="00C15DE7" w:rsidRDefault="00C15DE7" w:rsidP="00C15DE7">
            <w:r>
              <w:t xml:space="preserve">            &lt;/image&gt;</w:t>
            </w:r>
          </w:p>
          <w:p w14:paraId="11DF0F79" w14:textId="77777777" w:rsidR="00C15DE7" w:rsidRDefault="00C15DE7" w:rsidP="00C15DE7">
            <w:r>
              <w:t xml:space="preserve">            &lt;image id="recently_viewed_products_images_only_widget" type="small_image"&gt;</w:t>
            </w:r>
          </w:p>
          <w:p w14:paraId="356150C0" w14:textId="77777777" w:rsidR="00C15DE7" w:rsidRDefault="00C15DE7" w:rsidP="00C15DE7">
            <w:r>
              <w:t xml:space="preserve">                &lt;width&gt;76&lt;/width&gt;</w:t>
            </w:r>
          </w:p>
          <w:p w14:paraId="7163ADA3" w14:textId="77777777" w:rsidR="00C15DE7" w:rsidRDefault="00C15DE7" w:rsidP="00C15DE7">
            <w:r>
              <w:t xml:space="preserve">                &lt;height&gt;76&lt;/height&gt;</w:t>
            </w:r>
          </w:p>
          <w:p w14:paraId="180948E4" w14:textId="77777777" w:rsidR="00C15DE7" w:rsidRDefault="00C15DE7" w:rsidP="00C15DE7">
            <w:r>
              <w:t xml:space="preserve">            &lt;/image&gt;</w:t>
            </w:r>
          </w:p>
          <w:p w14:paraId="373E2447" w14:textId="77777777" w:rsidR="00C15DE7" w:rsidRDefault="00C15DE7" w:rsidP="00C15DE7">
            <w:r>
              <w:t xml:space="preserve">            &lt;image id="recently_viewed_products_list_content_widget" type="small_image"&gt;</w:t>
            </w:r>
          </w:p>
          <w:p w14:paraId="66027C47" w14:textId="77777777" w:rsidR="00C15DE7" w:rsidRDefault="00C15DE7" w:rsidP="00C15DE7">
            <w:r>
              <w:t xml:space="preserve">                &lt;width&gt;270&lt;/width&gt;</w:t>
            </w:r>
          </w:p>
          <w:p w14:paraId="08668A63" w14:textId="77777777" w:rsidR="00C15DE7" w:rsidRDefault="00C15DE7" w:rsidP="00C15DE7">
            <w:r>
              <w:t xml:space="preserve">                &lt;height&gt;340&lt;/height&gt;</w:t>
            </w:r>
          </w:p>
          <w:p w14:paraId="60D79C3A" w14:textId="77777777" w:rsidR="00C15DE7" w:rsidRDefault="00C15DE7" w:rsidP="00C15DE7">
            <w:r>
              <w:t xml:space="preserve">            &lt;/image&gt;</w:t>
            </w:r>
          </w:p>
          <w:p w14:paraId="4A9159FA" w14:textId="77777777" w:rsidR="00C15DE7" w:rsidRDefault="00C15DE7" w:rsidP="00C15DE7">
            <w:r>
              <w:t xml:space="preserve">            &lt;image id="related_products_list" type="small_image"&gt;</w:t>
            </w:r>
          </w:p>
          <w:p w14:paraId="45359DCB" w14:textId="77777777" w:rsidR="00C15DE7" w:rsidRDefault="00C15DE7" w:rsidP="00C15DE7">
            <w:r>
              <w:t xml:space="preserve">                &lt;width&gt;152&lt;/width&gt;</w:t>
            </w:r>
          </w:p>
          <w:p w14:paraId="34F343A6" w14:textId="77777777" w:rsidR="00C15DE7" w:rsidRDefault="00C15DE7" w:rsidP="00C15DE7">
            <w:r>
              <w:t xml:space="preserve">                &lt;height&gt;190&lt;/height&gt;</w:t>
            </w:r>
          </w:p>
          <w:p w14:paraId="7376F50B" w14:textId="77777777" w:rsidR="00C15DE7" w:rsidRDefault="00C15DE7" w:rsidP="00C15DE7">
            <w:r>
              <w:t xml:space="preserve">            &lt;/image&gt;</w:t>
            </w:r>
          </w:p>
          <w:p w14:paraId="35A39A9D" w14:textId="77777777" w:rsidR="00C15DE7" w:rsidRDefault="00C15DE7" w:rsidP="00C15DE7">
            <w:r>
              <w:t xml:space="preserve">            &lt;image id="review_page_product_image" type="small_image"&gt;</w:t>
            </w:r>
          </w:p>
          <w:p w14:paraId="606F3700" w14:textId="77777777" w:rsidR="00C15DE7" w:rsidRDefault="00C15DE7" w:rsidP="00C15DE7">
            <w:r>
              <w:t xml:space="preserve">                &lt;width&gt;285&lt;/width&gt;</w:t>
            </w:r>
          </w:p>
          <w:p w14:paraId="259DDD28" w14:textId="77777777" w:rsidR="00C15DE7" w:rsidRDefault="00C15DE7" w:rsidP="00C15DE7">
            <w:r>
              <w:t xml:space="preserve">                &lt;height&gt;285&lt;/height&gt;</w:t>
            </w:r>
          </w:p>
          <w:p w14:paraId="343A1F6C" w14:textId="77777777" w:rsidR="00C15DE7" w:rsidRDefault="00C15DE7" w:rsidP="00C15DE7">
            <w:r>
              <w:t xml:space="preserve">            &lt;/image&gt;</w:t>
            </w:r>
          </w:p>
          <w:p w14:paraId="34D44E8C" w14:textId="77777777" w:rsidR="00C15DE7" w:rsidRDefault="00C15DE7" w:rsidP="00C15DE7">
            <w:r>
              <w:lastRenderedPageBreak/>
              <w:t xml:space="preserve">            &lt;image id="rss_thumbnail" type="thumbnail"&gt;</w:t>
            </w:r>
          </w:p>
          <w:p w14:paraId="4FD6224E" w14:textId="77777777" w:rsidR="00C15DE7" w:rsidRDefault="00C15DE7" w:rsidP="00C15DE7">
            <w:r>
              <w:t xml:space="preserve">                &lt;width&gt;75&lt;/width&gt;</w:t>
            </w:r>
          </w:p>
          <w:p w14:paraId="64EEF52F" w14:textId="77777777" w:rsidR="00C15DE7" w:rsidRDefault="00C15DE7" w:rsidP="00C15DE7">
            <w:r>
              <w:t xml:space="preserve">                &lt;height&gt;75&lt;/height&gt;</w:t>
            </w:r>
          </w:p>
          <w:p w14:paraId="3E40E6AA" w14:textId="77777777" w:rsidR="00C15DE7" w:rsidRDefault="00C15DE7" w:rsidP="00C15DE7">
            <w:r>
              <w:t xml:space="preserve">            &lt;/image&gt;</w:t>
            </w:r>
          </w:p>
          <w:p w14:paraId="5ADDD263" w14:textId="77777777" w:rsidR="00C15DE7" w:rsidRDefault="00C15DE7" w:rsidP="00C15DE7">
            <w:r>
              <w:t xml:space="preserve">            &lt;image id="sendfriend_small_image" type="small_image"&gt;</w:t>
            </w:r>
          </w:p>
          <w:p w14:paraId="0ADCF683" w14:textId="77777777" w:rsidR="00C15DE7" w:rsidRDefault="00C15DE7" w:rsidP="00C15DE7">
            <w:r>
              <w:t xml:space="preserve">                &lt;width&gt;75&lt;/width&gt;</w:t>
            </w:r>
          </w:p>
          <w:p w14:paraId="59E9AB32" w14:textId="77777777" w:rsidR="00C15DE7" w:rsidRDefault="00C15DE7" w:rsidP="00C15DE7">
            <w:r>
              <w:t xml:space="preserve">                &lt;height&gt;75&lt;/height&gt;</w:t>
            </w:r>
          </w:p>
          <w:p w14:paraId="7459926D" w14:textId="77777777" w:rsidR="00C15DE7" w:rsidRDefault="00C15DE7" w:rsidP="00C15DE7">
            <w:r>
              <w:t xml:space="preserve">            &lt;/image&gt;</w:t>
            </w:r>
          </w:p>
          <w:p w14:paraId="2B5343B4" w14:textId="77777777" w:rsidR="00C15DE7" w:rsidRDefault="00C15DE7" w:rsidP="00C15DE7">
            <w:r>
              <w:t xml:space="preserve">            &lt;image id="shared_wishlist_email" type="small_image"&gt;</w:t>
            </w:r>
          </w:p>
          <w:p w14:paraId="34591DA5" w14:textId="77777777" w:rsidR="00C15DE7" w:rsidRDefault="00C15DE7" w:rsidP="00C15DE7">
            <w:r>
              <w:t xml:space="preserve">                &lt;width&gt;135&lt;/width&gt;</w:t>
            </w:r>
          </w:p>
          <w:p w14:paraId="59D300D5" w14:textId="77777777" w:rsidR="00C15DE7" w:rsidRDefault="00C15DE7" w:rsidP="00C15DE7">
            <w:r>
              <w:t xml:space="preserve">                &lt;height&gt;135&lt;/height&gt;</w:t>
            </w:r>
          </w:p>
          <w:p w14:paraId="0ED3C692" w14:textId="77777777" w:rsidR="00C15DE7" w:rsidRDefault="00C15DE7" w:rsidP="00C15DE7">
            <w:r>
              <w:t xml:space="preserve">            &lt;/image&gt;</w:t>
            </w:r>
          </w:p>
          <w:p w14:paraId="6D7584AF" w14:textId="77777777" w:rsidR="00C15DE7" w:rsidRDefault="00C15DE7" w:rsidP="00C15DE7">
            <w:r>
              <w:t xml:space="preserve">            &lt;image id="side_column_widget_product_thumbnail" type="thumbnail"&gt;</w:t>
            </w:r>
          </w:p>
          <w:p w14:paraId="50702FE0" w14:textId="77777777" w:rsidR="00C15DE7" w:rsidRDefault="00C15DE7" w:rsidP="00C15DE7">
            <w:r>
              <w:t xml:space="preserve">                &lt;width&gt;75&lt;/width&gt;</w:t>
            </w:r>
          </w:p>
          <w:p w14:paraId="7AE9796A" w14:textId="77777777" w:rsidR="00C15DE7" w:rsidRDefault="00C15DE7" w:rsidP="00C15DE7">
            <w:r>
              <w:t xml:space="preserve">                &lt;height&gt;90&lt;/height&gt;</w:t>
            </w:r>
          </w:p>
          <w:p w14:paraId="69E3DDED" w14:textId="77777777" w:rsidR="00C15DE7" w:rsidRDefault="00C15DE7" w:rsidP="00C15DE7">
            <w:r>
              <w:t xml:space="preserve">            &lt;/image&gt;</w:t>
            </w:r>
          </w:p>
          <w:p w14:paraId="65C5C834" w14:textId="77777777" w:rsidR="00C15DE7" w:rsidRDefault="00C15DE7" w:rsidP="00C15DE7">
            <w:r>
              <w:t xml:space="preserve">            &lt;image id="upsell_products_list" type="small_image"&gt;</w:t>
            </w:r>
          </w:p>
          <w:p w14:paraId="6F9E5D70" w14:textId="77777777" w:rsidR="00C15DE7" w:rsidRDefault="00C15DE7" w:rsidP="00C15DE7">
            <w:r>
              <w:t xml:space="preserve">                &lt;width&gt;152&lt;/width&gt;</w:t>
            </w:r>
          </w:p>
          <w:p w14:paraId="297376C4" w14:textId="77777777" w:rsidR="00C15DE7" w:rsidRDefault="00C15DE7" w:rsidP="00C15DE7">
            <w:r>
              <w:t xml:space="preserve">                &lt;height&gt;190&lt;/height&gt;</w:t>
            </w:r>
          </w:p>
          <w:p w14:paraId="4DA01864" w14:textId="77777777" w:rsidR="00C15DE7" w:rsidRDefault="00C15DE7" w:rsidP="00C15DE7">
            <w:r>
              <w:t xml:space="preserve">            &lt;/image&gt;</w:t>
            </w:r>
          </w:p>
          <w:p w14:paraId="11D49058" w14:textId="77777777" w:rsidR="00C15DE7" w:rsidRDefault="00C15DE7" w:rsidP="00C15DE7">
            <w:r>
              <w:t xml:space="preserve">            &lt;image id="wishlist_sidebar_block" type="thumbnail"&gt;</w:t>
            </w:r>
          </w:p>
          <w:p w14:paraId="22B2358B" w14:textId="77777777" w:rsidR="00C15DE7" w:rsidRDefault="00C15DE7" w:rsidP="00C15DE7">
            <w:r>
              <w:t xml:space="preserve">                &lt;width&gt;75&lt;/width&gt;</w:t>
            </w:r>
          </w:p>
          <w:p w14:paraId="29BCEA77" w14:textId="77777777" w:rsidR="00C15DE7" w:rsidRDefault="00C15DE7" w:rsidP="00C15DE7">
            <w:r>
              <w:t xml:space="preserve">                &lt;height&gt;90&lt;/height&gt;</w:t>
            </w:r>
          </w:p>
          <w:p w14:paraId="4F7BB052" w14:textId="77777777" w:rsidR="00C15DE7" w:rsidRDefault="00C15DE7" w:rsidP="00C15DE7">
            <w:r>
              <w:t xml:space="preserve">            &lt;/image&gt;</w:t>
            </w:r>
          </w:p>
          <w:p w14:paraId="57281281" w14:textId="77777777" w:rsidR="00C15DE7" w:rsidRDefault="00C15DE7" w:rsidP="00C15DE7">
            <w:r>
              <w:t xml:space="preserve">            &lt;image id="wishlist_small_image" type="small_image"&gt;</w:t>
            </w:r>
          </w:p>
          <w:p w14:paraId="375ABB1A" w14:textId="77777777" w:rsidR="00C15DE7" w:rsidRDefault="00C15DE7" w:rsidP="00C15DE7">
            <w:r>
              <w:t xml:space="preserve">                &lt;width&gt;113&lt;/width&gt;</w:t>
            </w:r>
          </w:p>
          <w:p w14:paraId="2EC89EED" w14:textId="77777777" w:rsidR="00C15DE7" w:rsidRDefault="00C15DE7" w:rsidP="00C15DE7">
            <w:r>
              <w:t xml:space="preserve">                &lt;height&gt;113&lt;/height&gt;</w:t>
            </w:r>
          </w:p>
          <w:p w14:paraId="6185B2B4" w14:textId="77777777" w:rsidR="00C15DE7" w:rsidRDefault="00C15DE7" w:rsidP="00C15DE7">
            <w:r>
              <w:t xml:space="preserve">            &lt;/image&gt;</w:t>
            </w:r>
          </w:p>
          <w:p w14:paraId="61257D9A" w14:textId="77777777" w:rsidR="00C15DE7" w:rsidRDefault="00C15DE7" w:rsidP="00C15DE7">
            <w:r>
              <w:t xml:space="preserve">            &lt;image id="wishlist_thumbnail" type="small_image"&gt;</w:t>
            </w:r>
          </w:p>
          <w:p w14:paraId="76507175" w14:textId="77777777" w:rsidR="00C15DE7" w:rsidRDefault="00C15DE7" w:rsidP="00C15DE7">
            <w:r>
              <w:t xml:space="preserve">                &lt;width&gt;240&lt;/width&gt;</w:t>
            </w:r>
          </w:p>
          <w:p w14:paraId="071D80A8" w14:textId="77777777" w:rsidR="00C15DE7" w:rsidRDefault="00C15DE7" w:rsidP="00C15DE7">
            <w:r>
              <w:t xml:space="preserve">                &lt;height&gt;300&lt;/height&gt;</w:t>
            </w:r>
          </w:p>
          <w:p w14:paraId="11DD56EB" w14:textId="77777777" w:rsidR="00C15DE7" w:rsidRDefault="00C15DE7" w:rsidP="00C15DE7">
            <w:r>
              <w:t xml:space="preserve">            &lt;/image&gt;</w:t>
            </w:r>
          </w:p>
          <w:p w14:paraId="735C3D73" w14:textId="77777777" w:rsidR="00C15DE7" w:rsidRDefault="00C15DE7" w:rsidP="00C15DE7">
            <w:r>
              <w:t xml:space="preserve">        &lt;/images&gt;</w:t>
            </w:r>
          </w:p>
          <w:p w14:paraId="34AE5AF1" w14:textId="77777777" w:rsidR="00C15DE7" w:rsidRDefault="00C15DE7" w:rsidP="00C15DE7">
            <w:r>
              <w:t xml:space="preserve">    &lt;/media&gt;</w:t>
            </w:r>
          </w:p>
          <w:p w14:paraId="1FE39443" w14:textId="77777777" w:rsidR="00C15DE7" w:rsidRDefault="00C15DE7" w:rsidP="00C15DE7">
            <w:r>
              <w:t xml:space="preserve">    &lt;vars module="Magento_Catalog"&gt;</w:t>
            </w:r>
          </w:p>
          <w:p w14:paraId="78BB9777" w14:textId="77777777" w:rsidR="00C15DE7" w:rsidRDefault="00C15DE7" w:rsidP="00C15DE7"/>
          <w:p w14:paraId="4FAEBB39" w14:textId="77777777" w:rsidR="00C15DE7" w:rsidRDefault="00C15DE7" w:rsidP="00C15DE7">
            <w:r>
              <w:t xml:space="preserve">        &lt;!-- Gallery and magnifier theme settings. Start --&gt;</w:t>
            </w:r>
          </w:p>
          <w:p w14:paraId="7D515172" w14:textId="77777777" w:rsidR="00C15DE7" w:rsidRDefault="00C15DE7" w:rsidP="00C15DE7">
            <w:r>
              <w:t xml:space="preserve">        &lt;var name="gallery"&gt;</w:t>
            </w:r>
          </w:p>
          <w:p w14:paraId="33AE7727" w14:textId="77777777" w:rsidR="00C15DE7" w:rsidRDefault="00C15DE7" w:rsidP="00C15DE7">
            <w:r>
              <w:t xml:space="preserve">            &lt;var name="nav"&gt;thumbs&lt;/var&gt; &lt;!-- Gallery navigation style (false/thumbs/dots) --&gt;</w:t>
            </w:r>
          </w:p>
          <w:p w14:paraId="471DED02" w14:textId="77777777" w:rsidR="00C15DE7" w:rsidRDefault="00C15DE7" w:rsidP="00C15DE7">
            <w:r>
              <w:t xml:space="preserve">            &lt;var name="loop"&gt;true&lt;/var&gt; &lt;!-- Gallery navigation loop (true/false) --&gt;</w:t>
            </w:r>
          </w:p>
          <w:p w14:paraId="621A3766" w14:textId="77777777" w:rsidR="00C15DE7" w:rsidRDefault="00C15DE7" w:rsidP="00C15DE7">
            <w:r>
              <w:t xml:space="preserve">            &lt;var name="keyboard"&gt;true&lt;/var&gt; &lt;!-- Turn on/off keyboard arrows navigation (true/false) --&gt;</w:t>
            </w:r>
          </w:p>
          <w:p w14:paraId="22CC1D72" w14:textId="77777777" w:rsidR="00C15DE7" w:rsidRDefault="00C15DE7" w:rsidP="00C15DE7">
            <w:r>
              <w:t xml:space="preserve">            &lt;var name="arrows"&gt;true&lt;/var&gt; &lt;!-- Turn on/off arrows on the sides preview (true/false) --&gt;</w:t>
            </w:r>
          </w:p>
          <w:p w14:paraId="0B926CA5" w14:textId="77777777" w:rsidR="00C15DE7" w:rsidRDefault="00C15DE7" w:rsidP="00C15DE7">
            <w:r>
              <w:t xml:space="preserve">            &lt;var name="caption"&gt;false&lt;/var&gt; &lt;!-- Display alt text as image title (true/false) --&gt;</w:t>
            </w:r>
          </w:p>
          <w:p w14:paraId="0B5E9B56" w14:textId="77777777" w:rsidR="00C15DE7" w:rsidRDefault="00C15DE7" w:rsidP="00C15DE7">
            <w:r>
              <w:t xml:space="preserve">            &lt;var name="allowfullscreen"&gt;true&lt;/var&gt; &lt;!-- Turn on/off fullscreen (true/false) --&gt;</w:t>
            </w:r>
          </w:p>
          <w:p w14:paraId="4779D7DB" w14:textId="77777777" w:rsidR="00C15DE7" w:rsidRDefault="00C15DE7" w:rsidP="00C15DE7">
            <w:r>
              <w:lastRenderedPageBreak/>
              <w:t xml:space="preserve">            &lt;var name="navdir"&gt;horizontal&lt;/var&gt; &lt;!-- Sliding direction of thumbnails (horizontal/vertical) --&gt;</w:t>
            </w:r>
          </w:p>
          <w:p w14:paraId="285ACD71" w14:textId="77777777" w:rsidR="00C15DE7" w:rsidRDefault="00C15DE7" w:rsidP="00C15DE7">
            <w:r>
              <w:t xml:space="preserve">            &lt;var name="navarrows"&gt;true&lt;/var&gt; &lt;!-- Turn on/off on the thumbs navigation sides arrows(true/false) --&gt;</w:t>
            </w:r>
          </w:p>
          <w:p w14:paraId="3E883C92" w14:textId="77777777" w:rsidR="00C15DE7" w:rsidRDefault="00C15DE7" w:rsidP="00C15DE7">
            <w:r>
              <w:t xml:space="preserve">            &lt;var name="navtype"&gt;slides&lt;/var&gt; &lt;!-- Sliding type of thumbnails (slides/thumbs) --&gt;</w:t>
            </w:r>
          </w:p>
          <w:p w14:paraId="0B8882B0" w14:textId="77777777" w:rsidR="00C15DE7" w:rsidRDefault="00C15DE7" w:rsidP="00C15DE7">
            <w:r>
              <w:t xml:space="preserve">            &lt;var name="transition"&gt;</w:t>
            </w:r>
          </w:p>
          <w:p w14:paraId="0F0A3EA8" w14:textId="77777777" w:rsidR="00C15DE7" w:rsidRDefault="00C15DE7" w:rsidP="00C15DE7">
            <w:r>
              <w:t xml:space="preserve">                &lt;var name="effect"&gt;slide&lt;/var&gt; &lt;!-- Sets transition effect for slides changing (slide/crossfade/dissolve) --&gt;</w:t>
            </w:r>
          </w:p>
          <w:p w14:paraId="171266A9" w14:textId="77777777" w:rsidR="00C15DE7" w:rsidRDefault="00C15DE7" w:rsidP="00C15DE7">
            <w:r>
              <w:t xml:space="preserve">                &lt;var name="duration"&gt;500&lt;/var&gt; &lt;!-- Sets transition duration in ms --&gt;</w:t>
            </w:r>
          </w:p>
          <w:p w14:paraId="37F91AA4" w14:textId="77777777" w:rsidR="00C15DE7" w:rsidRDefault="00C15DE7" w:rsidP="00C15DE7">
            <w:r>
              <w:t xml:space="preserve">            &lt;/var&gt;</w:t>
            </w:r>
          </w:p>
          <w:p w14:paraId="6A7FD6B9" w14:textId="77777777" w:rsidR="00C15DE7" w:rsidRDefault="00C15DE7" w:rsidP="00C15DE7">
            <w:r>
              <w:t xml:space="preserve">            &lt;var name="fullscreen"&gt;</w:t>
            </w:r>
          </w:p>
          <w:p w14:paraId="455D6C8B" w14:textId="77777777" w:rsidR="00C15DE7" w:rsidRDefault="00C15DE7" w:rsidP="00C15DE7">
            <w:r>
              <w:t xml:space="preserve">                &lt;var name="nav"&gt;thumbs&lt;/var&gt; &lt;!-- Fullscreen navigation style (false/thumbs/dots) --&gt;</w:t>
            </w:r>
          </w:p>
          <w:p w14:paraId="2C19FB92" w14:textId="77777777" w:rsidR="00C15DE7" w:rsidRDefault="00C15DE7" w:rsidP="00C15DE7">
            <w:r>
              <w:t xml:space="preserve">                &lt;var name="loop"&gt;true&lt;/var&gt; &lt;!-- Fullscreen navigation loop (true/false/null) --&gt;</w:t>
            </w:r>
          </w:p>
          <w:p w14:paraId="7BD4D92A" w14:textId="77777777" w:rsidR="00C15DE7" w:rsidRDefault="00C15DE7" w:rsidP="00C15DE7">
            <w:r>
              <w:t xml:space="preserve">                &lt;var name="arrows"&gt;true&lt;/var&gt; &lt;!-- Turn on/off arrows on the sides preview in fullscreen (true/false/null) --&gt;</w:t>
            </w:r>
          </w:p>
          <w:p w14:paraId="2F9C2B40" w14:textId="77777777" w:rsidR="00C15DE7" w:rsidRDefault="00C15DE7" w:rsidP="00C15DE7">
            <w:r>
              <w:t xml:space="preserve">                &lt;var name="caption"&gt;false&lt;/var&gt; &lt;!-- Display alt text as image title in fullscreen(true/false) --&gt;</w:t>
            </w:r>
          </w:p>
          <w:p w14:paraId="15340DFE" w14:textId="77777777" w:rsidR="00C15DE7" w:rsidRDefault="00C15DE7" w:rsidP="00C15DE7">
            <w:r>
              <w:t xml:space="preserve">                &lt;var name="navdir"&gt;horizontal&lt;/var&gt; &lt;!--Sliding direction of thumbnails in fullscreen(horizontal/vertical)  --&gt;</w:t>
            </w:r>
          </w:p>
          <w:p w14:paraId="090997A7" w14:textId="77777777" w:rsidR="00C15DE7" w:rsidRDefault="00C15DE7" w:rsidP="00C15DE7">
            <w:r>
              <w:t xml:space="preserve">                &lt;var name="navarrows"&gt;false&lt;/var&gt; &lt;!-- Turn on/off on the thumbs navigation sides arrows(true/false) --&gt;</w:t>
            </w:r>
          </w:p>
          <w:p w14:paraId="500B94FE" w14:textId="77777777" w:rsidR="00C15DE7" w:rsidRDefault="00C15DE7" w:rsidP="00C15DE7">
            <w:r>
              <w:t xml:space="preserve">                &lt;var name="navtype"&gt;slides&lt;/var&gt; &lt;!-- Sliding type of thumbnails (slides/thumbs) --&gt;</w:t>
            </w:r>
          </w:p>
          <w:p w14:paraId="675FBE5F" w14:textId="77777777" w:rsidR="00C15DE7" w:rsidRDefault="00C15DE7" w:rsidP="00C15DE7">
            <w:r>
              <w:t xml:space="preserve">                &lt;var name="transition"&gt;</w:t>
            </w:r>
          </w:p>
          <w:p w14:paraId="5F172424" w14:textId="77777777" w:rsidR="00C15DE7" w:rsidRDefault="00C15DE7" w:rsidP="00C15DE7">
            <w:r>
              <w:t xml:space="preserve">                    &lt;var name="effect"&gt;slide&lt;/var&gt; &lt;!-- Sets transition effect for slides changing (slide/crossfade/dissolve) --&gt;</w:t>
            </w:r>
          </w:p>
          <w:p w14:paraId="15D26CEC" w14:textId="77777777" w:rsidR="00C15DE7" w:rsidRDefault="00C15DE7" w:rsidP="00C15DE7">
            <w:r>
              <w:t xml:space="preserve">                    &lt;var name="duration"&gt;500&lt;/var&gt; &lt;!-- Sets transition duration in ms --&gt;</w:t>
            </w:r>
          </w:p>
          <w:p w14:paraId="44A9462B" w14:textId="77777777" w:rsidR="00C15DE7" w:rsidRDefault="00C15DE7" w:rsidP="00C15DE7">
            <w:r>
              <w:t xml:space="preserve">                &lt;/var&gt;</w:t>
            </w:r>
          </w:p>
          <w:p w14:paraId="2CF5AE72" w14:textId="77777777" w:rsidR="00C15DE7" w:rsidRDefault="00C15DE7" w:rsidP="00C15DE7">
            <w:r>
              <w:t xml:space="preserve">            &lt;/var&gt;</w:t>
            </w:r>
          </w:p>
          <w:p w14:paraId="6832288C" w14:textId="77777777" w:rsidR="00C15DE7" w:rsidRDefault="00C15DE7" w:rsidP="00C15DE7">
            <w:r>
              <w:t xml:space="preserve">        &lt;/var&gt;</w:t>
            </w:r>
          </w:p>
          <w:p w14:paraId="674A7A98" w14:textId="77777777" w:rsidR="00C15DE7" w:rsidRDefault="00C15DE7" w:rsidP="00C15DE7"/>
          <w:p w14:paraId="2F4DFD19" w14:textId="77777777" w:rsidR="00C15DE7" w:rsidRDefault="00C15DE7" w:rsidP="00C15DE7">
            <w:r>
              <w:t xml:space="preserve">        &lt;var name="magnifier"&gt;</w:t>
            </w:r>
          </w:p>
          <w:p w14:paraId="5DF386CA" w14:textId="77777777" w:rsidR="00C15DE7" w:rsidRDefault="00C15DE7" w:rsidP="00C15DE7">
            <w:r>
              <w:t xml:space="preserve">            &lt;var name="fullscreenzoom"&gt;20&lt;/var&gt;  &lt;!-- Zoom for fullscreen (integer)--&gt;</w:t>
            </w:r>
          </w:p>
          <w:p w14:paraId="6286E400" w14:textId="77777777" w:rsidR="00C15DE7" w:rsidRDefault="00C15DE7" w:rsidP="00C15DE7">
            <w:r>
              <w:t xml:space="preserve">            &lt;var name="top"&gt;&lt;/var&gt; &lt;!-- Top position of magnifier --&gt;</w:t>
            </w:r>
          </w:p>
          <w:p w14:paraId="6BE5AE10" w14:textId="77777777" w:rsidR="00C15DE7" w:rsidRDefault="00C15DE7" w:rsidP="00C15DE7">
            <w:r>
              <w:t xml:space="preserve">            &lt;var name="left"&gt;&lt;/var&gt; &lt;!-- Left position of magnifier --&gt;</w:t>
            </w:r>
          </w:p>
          <w:p w14:paraId="65538263" w14:textId="77777777" w:rsidR="00C15DE7" w:rsidRDefault="00C15DE7" w:rsidP="00C15DE7">
            <w:r>
              <w:t xml:space="preserve">            &lt;var name="width"&gt;&lt;/var&gt; &lt;!-- Width of magnifier block --&gt;</w:t>
            </w:r>
          </w:p>
          <w:p w14:paraId="4FBE036E" w14:textId="77777777" w:rsidR="00C15DE7" w:rsidRDefault="00C15DE7" w:rsidP="00C15DE7">
            <w:r>
              <w:t xml:space="preserve">            &lt;var name="height"&gt;&lt;/var&gt; &lt;!-- Height of magnifier block --&gt;</w:t>
            </w:r>
          </w:p>
          <w:p w14:paraId="47966947" w14:textId="77777777" w:rsidR="00C15DE7" w:rsidRDefault="00C15DE7" w:rsidP="00C15DE7">
            <w:r>
              <w:t xml:space="preserve">            &lt;var name="eventType"&gt;hover&lt;/var&gt; &lt;!-- Action that atcivates zoom (hover/click) --&gt;</w:t>
            </w:r>
          </w:p>
          <w:p w14:paraId="7051AC38" w14:textId="77777777" w:rsidR="00C15DE7" w:rsidRDefault="00C15DE7" w:rsidP="00C15DE7">
            <w:r>
              <w:t xml:space="preserve">            &lt;var name="enabled"&gt;false&lt;/var&gt; &lt;!-- Turn on/off magnifier (true/false) --&gt;</w:t>
            </w:r>
          </w:p>
          <w:p w14:paraId="0848E1F9" w14:textId="77777777" w:rsidR="00C15DE7" w:rsidRDefault="00C15DE7" w:rsidP="00C15DE7">
            <w:r>
              <w:t xml:space="preserve">        &lt;/var&gt;</w:t>
            </w:r>
          </w:p>
          <w:p w14:paraId="6F11CA39" w14:textId="77777777" w:rsidR="00C15DE7" w:rsidRDefault="00C15DE7" w:rsidP="00C15DE7"/>
          <w:p w14:paraId="1887D276" w14:textId="77777777" w:rsidR="00C15DE7" w:rsidRDefault="00C15DE7" w:rsidP="00C15DE7">
            <w:r>
              <w:t xml:space="preserve">        &lt;var name="breakpoints"&gt;</w:t>
            </w:r>
          </w:p>
          <w:p w14:paraId="2DA1C61F" w14:textId="77777777" w:rsidR="00C15DE7" w:rsidRDefault="00C15DE7" w:rsidP="00C15DE7">
            <w:r>
              <w:t xml:space="preserve">            &lt;var name="mobile"&gt;</w:t>
            </w:r>
          </w:p>
          <w:p w14:paraId="323A5127" w14:textId="77777777" w:rsidR="00C15DE7" w:rsidRDefault="00C15DE7" w:rsidP="00C15DE7">
            <w:r>
              <w:t xml:space="preserve">                &lt;var name="conditions"&gt;</w:t>
            </w:r>
          </w:p>
          <w:p w14:paraId="0248205C" w14:textId="77777777" w:rsidR="00C15DE7" w:rsidRDefault="00C15DE7" w:rsidP="00C15DE7">
            <w:r>
              <w:t xml:space="preserve">                    &lt;var name="max-width"&gt;767px&lt;/var&gt;</w:t>
            </w:r>
          </w:p>
          <w:p w14:paraId="240E1F13" w14:textId="77777777" w:rsidR="00C15DE7" w:rsidRDefault="00C15DE7" w:rsidP="00C15DE7">
            <w:r>
              <w:lastRenderedPageBreak/>
              <w:t xml:space="preserve">                &lt;/var&gt;</w:t>
            </w:r>
          </w:p>
          <w:p w14:paraId="4CCAD17A" w14:textId="77777777" w:rsidR="00C15DE7" w:rsidRDefault="00C15DE7" w:rsidP="00C15DE7">
            <w:r>
              <w:t xml:space="preserve">                &lt;var name="options"&gt;</w:t>
            </w:r>
          </w:p>
          <w:p w14:paraId="1BD3214B" w14:textId="77777777" w:rsidR="00C15DE7" w:rsidRDefault="00C15DE7" w:rsidP="00C15DE7">
            <w:r>
              <w:t xml:space="preserve">                    &lt;var name="options"&gt;</w:t>
            </w:r>
          </w:p>
          <w:p w14:paraId="0DB10A46" w14:textId="77777777" w:rsidR="00C15DE7" w:rsidRDefault="00C15DE7" w:rsidP="00C15DE7">
            <w:r>
              <w:t xml:space="preserve">                        &lt;var name="nav"&gt;dots&lt;/var&gt;</w:t>
            </w:r>
          </w:p>
          <w:p w14:paraId="5BE3D29B" w14:textId="77777777" w:rsidR="00C15DE7" w:rsidRDefault="00C15DE7" w:rsidP="00C15DE7">
            <w:r>
              <w:t xml:space="preserve">                    &lt;/var&gt;</w:t>
            </w:r>
          </w:p>
          <w:p w14:paraId="4E136078" w14:textId="77777777" w:rsidR="00C15DE7" w:rsidRDefault="00C15DE7" w:rsidP="00C15DE7">
            <w:r>
              <w:t xml:space="preserve">                &lt;/var&gt;</w:t>
            </w:r>
          </w:p>
          <w:p w14:paraId="5868C577" w14:textId="77777777" w:rsidR="00C15DE7" w:rsidRDefault="00C15DE7" w:rsidP="00C15DE7">
            <w:r>
              <w:t xml:space="preserve">            &lt;/var&gt;</w:t>
            </w:r>
          </w:p>
          <w:p w14:paraId="466C5952" w14:textId="77777777" w:rsidR="00C15DE7" w:rsidRDefault="00C15DE7" w:rsidP="00C15DE7">
            <w:r>
              <w:t xml:space="preserve">        &lt;/var&gt;</w:t>
            </w:r>
          </w:p>
          <w:p w14:paraId="45AB78A1" w14:textId="77777777" w:rsidR="00C15DE7" w:rsidRDefault="00C15DE7" w:rsidP="00C15DE7">
            <w:r>
              <w:t xml:space="preserve">        &lt;!-- end. Gallery and magnifier theme settings --&gt;</w:t>
            </w:r>
          </w:p>
          <w:p w14:paraId="5E3F8A29" w14:textId="77777777" w:rsidR="00C15DE7" w:rsidRDefault="00C15DE7" w:rsidP="00C15DE7"/>
          <w:p w14:paraId="46A42049" w14:textId="77777777" w:rsidR="00C15DE7" w:rsidRDefault="00C15DE7" w:rsidP="00C15DE7">
            <w:r>
              <w:t xml:space="preserve">        &lt;var name="product_small_image_sidebar_size"&gt;100&lt;/var&gt;  &lt;!-- Override for small product image --&gt;</w:t>
            </w:r>
          </w:p>
          <w:p w14:paraId="21775EBF" w14:textId="77777777" w:rsidR="00C15DE7" w:rsidRDefault="00C15DE7" w:rsidP="00C15DE7">
            <w:r>
              <w:t xml:space="preserve">        &lt;var name="product_base_image_size"&gt;275&lt;/var&gt;           &lt;!-- Override for base product image --&gt;</w:t>
            </w:r>
          </w:p>
          <w:p w14:paraId="7B7A9123" w14:textId="77777777" w:rsidR="00C15DE7" w:rsidRDefault="00C15DE7" w:rsidP="00C15DE7">
            <w:r>
              <w:t xml:space="preserve">        &lt;var name="product_base_image_icon_size"&gt;48&lt;/var&gt;       &lt;!-- Base product image icon size --&gt;</w:t>
            </w:r>
          </w:p>
          <w:p w14:paraId="281EDE0F" w14:textId="77777777" w:rsidR="00C15DE7" w:rsidRDefault="00C15DE7" w:rsidP="00C15DE7"/>
          <w:p w14:paraId="4339A01E" w14:textId="77777777" w:rsidR="00C15DE7" w:rsidRDefault="00C15DE7" w:rsidP="00C15DE7">
            <w:r>
              <w:t xml:space="preserve">        &lt;var name="product_list_image_size"&gt;166&lt;/var&gt;           &lt;!-- New Product image size used in product list --&gt;</w:t>
            </w:r>
          </w:p>
          <w:p w14:paraId="14C0815B" w14:textId="77777777" w:rsidR="00C15DE7" w:rsidRDefault="00C15DE7" w:rsidP="00C15DE7">
            <w:r>
              <w:t xml:space="preserve">        &lt;var name="product_zoom_image_size"&gt;370&lt;/var&gt;           &lt;!-- New Product image size used for zooming --&gt;</w:t>
            </w:r>
          </w:p>
          <w:p w14:paraId="382F4D76" w14:textId="77777777" w:rsidR="00C15DE7" w:rsidRDefault="00C15DE7" w:rsidP="00C15DE7"/>
          <w:p w14:paraId="09BB73B3" w14:textId="77777777" w:rsidR="00C15DE7" w:rsidRDefault="00C15DE7" w:rsidP="00C15DE7">
            <w:r>
              <w:t xml:space="preserve">        &lt;var name="product_image_white_borders"&gt;0&lt;/var&gt;</w:t>
            </w:r>
          </w:p>
          <w:p w14:paraId="7752469B" w14:textId="77777777" w:rsidR="00C15DE7" w:rsidRDefault="00C15DE7" w:rsidP="00C15DE7">
            <w:r>
              <w:t xml:space="preserve">    &lt;/vars&gt;</w:t>
            </w:r>
          </w:p>
          <w:p w14:paraId="2A6BAB6F" w14:textId="77777777" w:rsidR="00C15DE7" w:rsidRDefault="00C15DE7" w:rsidP="00C15DE7">
            <w:r>
              <w:t xml:space="preserve">    &lt;vars module="Magento_Bundle"&gt;</w:t>
            </w:r>
          </w:p>
          <w:p w14:paraId="7F9C965D" w14:textId="77777777" w:rsidR="00C15DE7" w:rsidRDefault="00C15DE7" w:rsidP="00C15DE7">
            <w:r>
              <w:t xml:space="preserve">        &lt;var name="product_summary_image_size"&gt;58&lt;/var&gt;         &lt;!-- New Product image size used for summary block--&gt;</w:t>
            </w:r>
          </w:p>
          <w:p w14:paraId="35417435" w14:textId="77777777" w:rsidR="00C15DE7" w:rsidRDefault="00C15DE7" w:rsidP="00C15DE7">
            <w:r>
              <w:t xml:space="preserve">    &lt;/vars&gt;</w:t>
            </w:r>
          </w:p>
          <w:p w14:paraId="2B13EA00" w14:textId="77777777" w:rsidR="00C15DE7" w:rsidRDefault="00C15DE7" w:rsidP="00C15DE7"/>
          <w:p w14:paraId="3604C630" w14:textId="77777777" w:rsidR="00C15DE7" w:rsidRDefault="00C15DE7" w:rsidP="00C15DE7">
            <w:r>
              <w:t xml:space="preserve">    &lt;vars module="Magento_ConfigurableProduct"&gt;</w:t>
            </w:r>
          </w:p>
          <w:p w14:paraId="7033DE26" w14:textId="77777777" w:rsidR="00C15DE7" w:rsidRDefault="00C15DE7" w:rsidP="00C15DE7">
            <w:r>
              <w:t xml:space="preserve">        &lt;var name="gallery_switch_strategy"&gt;prepend&lt;/var&gt;</w:t>
            </w:r>
          </w:p>
          <w:p w14:paraId="10DE5949" w14:textId="77777777" w:rsidR="00C15DE7" w:rsidRDefault="00C15DE7" w:rsidP="00C15DE7">
            <w:r>
              <w:t xml:space="preserve">    &lt;/vars&gt;</w:t>
            </w:r>
          </w:p>
          <w:p w14:paraId="3D13F433" w14:textId="77777777" w:rsidR="00C15DE7" w:rsidRDefault="00C15DE7" w:rsidP="00C15DE7"/>
          <w:p w14:paraId="418C2896" w14:textId="77777777" w:rsidR="00C15DE7" w:rsidRDefault="00C15DE7" w:rsidP="00C15DE7">
            <w:r>
              <w:t xml:space="preserve">    &lt;vars module="Js_Bundle"&gt;</w:t>
            </w:r>
          </w:p>
          <w:p w14:paraId="38FDD716" w14:textId="77777777" w:rsidR="00C15DE7" w:rsidRDefault="00C15DE7" w:rsidP="00C15DE7">
            <w:r>
              <w:t xml:space="preserve">        &lt;var name="bundle_size"&gt;1MB&lt;/var&gt;</w:t>
            </w:r>
          </w:p>
          <w:p w14:paraId="7D31439A" w14:textId="77777777" w:rsidR="00C15DE7" w:rsidRDefault="00C15DE7" w:rsidP="00C15DE7">
            <w:r>
              <w:t xml:space="preserve">    &lt;/vars&gt;</w:t>
            </w:r>
          </w:p>
          <w:p w14:paraId="65FB5844" w14:textId="77777777" w:rsidR="00C15DE7" w:rsidRDefault="00C15DE7" w:rsidP="00C15DE7">
            <w:r>
              <w:t xml:space="preserve">    &lt;exclude&gt;</w:t>
            </w:r>
          </w:p>
          <w:p w14:paraId="76760323" w14:textId="77777777" w:rsidR="00C15DE7" w:rsidRDefault="00C15DE7" w:rsidP="00C15DE7">
            <w:r>
              <w:t xml:space="preserve">        &lt;item type="file"&gt;Lib::jquery/jquery.min.js&lt;/item&gt;</w:t>
            </w:r>
          </w:p>
          <w:p w14:paraId="28635F23" w14:textId="77777777" w:rsidR="00C15DE7" w:rsidRDefault="00C15DE7" w:rsidP="00C15DE7">
            <w:r>
              <w:t xml:space="preserve">        &lt;item type="file"&gt;Lib::jquery/jquery-ui-1.9.2.js&lt;/item&gt;</w:t>
            </w:r>
          </w:p>
          <w:p w14:paraId="07457A4A" w14:textId="77777777" w:rsidR="00C15DE7" w:rsidRDefault="00C15DE7" w:rsidP="00C15DE7">
            <w:r>
              <w:t xml:space="preserve">        &lt;item type="file"&gt;Lib::jquery/jquery.ba-hashchange.min.js&lt;/item&gt;</w:t>
            </w:r>
          </w:p>
          <w:p w14:paraId="0F7121AF" w14:textId="77777777" w:rsidR="00C15DE7" w:rsidRDefault="00C15DE7" w:rsidP="00C15DE7">
            <w:r>
              <w:t xml:space="preserve">        &lt;item type="file"&gt;Lib::jquery/jquery.details.js&lt;/item&gt;</w:t>
            </w:r>
          </w:p>
          <w:p w14:paraId="0225DDEA" w14:textId="77777777" w:rsidR="00C15DE7" w:rsidRDefault="00C15DE7" w:rsidP="00C15DE7">
            <w:r>
              <w:t xml:space="preserve">        &lt;item type="file"&gt;Lib::jquery/jquery.details.min.js&lt;/item&gt;</w:t>
            </w:r>
          </w:p>
          <w:p w14:paraId="01BF1B59" w14:textId="77777777" w:rsidR="00C15DE7" w:rsidRDefault="00C15DE7" w:rsidP="00C15DE7">
            <w:r>
              <w:t xml:space="preserve">        &lt;item type="file"&gt;Lib::jquery/jquery.hoverIntent.js&lt;/item&gt;</w:t>
            </w:r>
          </w:p>
          <w:p w14:paraId="1B88E7CC" w14:textId="77777777" w:rsidR="00C15DE7" w:rsidRDefault="00C15DE7" w:rsidP="00C15DE7">
            <w:r>
              <w:t xml:space="preserve">        &lt;item type="file"&gt;Lib::jquery/colorpicker/js/colorpicker.js&lt;/item&gt;</w:t>
            </w:r>
          </w:p>
          <w:p w14:paraId="6E314C00" w14:textId="77777777" w:rsidR="00C15DE7" w:rsidRDefault="00C15DE7" w:rsidP="00C15DE7">
            <w:r>
              <w:t xml:space="preserve">        &lt;item type="file"&gt;Lib::requirejs/require.js&lt;/item&gt;</w:t>
            </w:r>
          </w:p>
          <w:p w14:paraId="743D9ED2" w14:textId="77777777" w:rsidR="00C15DE7" w:rsidRDefault="00C15DE7" w:rsidP="00C15DE7">
            <w:r>
              <w:t xml:space="preserve">        &lt;item type="file"&gt;Lib::requirejs/text.js&lt;/item&gt;</w:t>
            </w:r>
          </w:p>
          <w:p w14:paraId="7B02E42F" w14:textId="77777777" w:rsidR="00C15DE7" w:rsidRDefault="00C15DE7" w:rsidP="00C15DE7">
            <w:r>
              <w:lastRenderedPageBreak/>
              <w:t xml:space="preserve">        &lt;item type="file"&gt;Lib::date-format-normalizer.js&lt;/item&gt;</w:t>
            </w:r>
          </w:p>
          <w:p w14:paraId="38F8CFB1" w14:textId="77777777" w:rsidR="00C15DE7" w:rsidRDefault="00C15DE7" w:rsidP="00C15DE7">
            <w:r>
              <w:t xml:space="preserve">        &lt;item type="file"&gt;Lib::legacy-build.min.js&lt;/item&gt;</w:t>
            </w:r>
          </w:p>
          <w:p w14:paraId="3C449371" w14:textId="77777777" w:rsidR="00C15DE7" w:rsidRDefault="00C15DE7" w:rsidP="00C15DE7">
            <w:r>
              <w:t xml:space="preserve">        &lt;item type="file"&gt;Lib::mage/captcha.js&lt;/item&gt;</w:t>
            </w:r>
          </w:p>
          <w:p w14:paraId="2DD91D3C" w14:textId="77777777" w:rsidR="00C15DE7" w:rsidRDefault="00C15DE7" w:rsidP="00C15DE7">
            <w:r>
              <w:t xml:space="preserve">        &lt;item type="file"&gt;Lib::mage/dropdown_old.js&lt;/item&gt;</w:t>
            </w:r>
          </w:p>
          <w:p w14:paraId="7D434FB3" w14:textId="77777777" w:rsidR="00C15DE7" w:rsidRDefault="00C15DE7" w:rsidP="00C15DE7">
            <w:r>
              <w:t xml:space="preserve">        &lt;item type="file"&gt;Lib::mage/list.js&lt;/item&gt;</w:t>
            </w:r>
          </w:p>
          <w:p w14:paraId="1A557C1E" w14:textId="77777777" w:rsidR="00C15DE7" w:rsidRDefault="00C15DE7" w:rsidP="00C15DE7">
            <w:r>
              <w:t xml:space="preserve">        &lt;item type="file"&gt;Lib::mage/loader_old.js&lt;/item&gt;</w:t>
            </w:r>
          </w:p>
          <w:p w14:paraId="5C874890" w14:textId="77777777" w:rsidR="00C15DE7" w:rsidRDefault="00C15DE7" w:rsidP="00C15DE7">
            <w:r>
              <w:t xml:space="preserve">        &lt;item type="file"&gt;Lib::mage/webapi.js&lt;/item&gt;</w:t>
            </w:r>
          </w:p>
          <w:p w14:paraId="4CF7A8F5" w14:textId="77777777" w:rsidR="00C15DE7" w:rsidRDefault="00C15DE7" w:rsidP="00C15DE7">
            <w:r>
              <w:t xml:space="preserve">        &lt;item type="file"&gt;Lib::mage/zoom.js&lt;/item&gt;</w:t>
            </w:r>
          </w:p>
          <w:p w14:paraId="5419A761" w14:textId="77777777" w:rsidR="00C15DE7" w:rsidRDefault="00C15DE7" w:rsidP="00C15DE7">
            <w:r>
              <w:t xml:space="preserve">        &lt;item type="file"&gt;Lib::mage/translate-inline-vde.js&lt;/item&gt;</w:t>
            </w:r>
          </w:p>
          <w:p w14:paraId="77370F0C" w14:textId="77777777" w:rsidR="00C15DE7" w:rsidRDefault="00C15DE7" w:rsidP="00C15DE7">
            <w:r>
              <w:t xml:space="preserve">        &lt;item type="file"&gt;Lib::mage/requirejs/mixins.js&lt;/item&gt;</w:t>
            </w:r>
          </w:p>
          <w:p w14:paraId="16494542" w14:textId="77777777" w:rsidR="00C15DE7" w:rsidRDefault="00C15DE7" w:rsidP="00C15DE7">
            <w:r>
              <w:t xml:space="preserve">        &lt;item type="file"&gt;Lib::mage/requirejs/static.js&lt;/item&gt;</w:t>
            </w:r>
          </w:p>
          <w:p w14:paraId="13F2BF3C" w14:textId="77777777" w:rsidR="00C15DE7" w:rsidRDefault="00C15DE7" w:rsidP="00C15DE7">
            <w:r>
              <w:t xml:space="preserve">        &lt;item type="file"&gt;Magento_Customer::js/zxcvbn.js&lt;/item&gt;</w:t>
            </w:r>
          </w:p>
          <w:p w14:paraId="629F147F" w14:textId="77777777" w:rsidR="00C15DE7" w:rsidRDefault="00C15DE7" w:rsidP="00C15DE7">
            <w:r>
              <w:t xml:space="preserve">        &lt;item type="file"&gt;Magento_Catalog::js/zoom.js&lt;/item&gt;</w:t>
            </w:r>
          </w:p>
          <w:p w14:paraId="0BE232B8" w14:textId="77777777" w:rsidR="00C15DE7" w:rsidRDefault="00C15DE7" w:rsidP="00C15DE7">
            <w:r>
              <w:t xml:space="preserve">        &lt;item type="file"&gt;Magento_Ui::js/lib/step-wizard.js&lt;/item&gt;</w:t>
            </w:r>
          </w:p>
          <w:p w14:paraId="7FC06381" w14:textId="77777777" w:rsidR="00C15DE7" w:rsidRDefault="00C15DE7" w:rsidP="00C15DE7">
            <w:r>
              <w:t xml:space="preserve">        &lt;item type="file"&gt;Magento_Ui::js/form/element/ui-select.js&lt;/item&gt;</w:t>
            </w:r>
          </w:p>
          <w:p w14:paraId="12B64194" w14:textId="77777777" w:rsidR="00C15DE7" w:rsidRDefault="00C15DE7" w:rsidP="00C15DE7">
            <w:r>
              <w:t xml:space="preserve">        &lt;item type="file"&gt;Magento_Ui::js/form/element/file-uploader.js&lt;/item&gt;</w:t>
            </w:r>
          </w:p>
          <w:p w14:paraId="74FE8C06" w14:textId="77777777" w:rsidR="00C15DE7" w:rsidRDefault="00C15DE7" w:rsidP="00C15DE7">
            <w:r>
              <w:t xml:space="preserve">        &lt;item type="file"&gt;Magento_Ui::js/form/components/insert.js&lt;/item&gt;</w:t>
            </w:r>
          </w:p>
          <w:p w14:paraId="644ECA66" w14:textId="77777777" w:rsidR="00C15DE7" w:rsidRDefault="00C15DE7" w:rsidP="00C15DE7">
            <w:r>
              <w:t xml:space="preserve">        &lt;item type="file"&gt;Magento_Ui::js/form/components/insert-listing.js&lt;/item&gt;</w:t>
            </w:r>
          </w:p>
          <w:p w14:paraId="3DB78D96" w14:textId="77777777" w:rsidR="00C15DE7" w:rsidRDefault="00C15DE7" w:rsidP="00C15DE7">
            <w:r>
              <w:t xml:space="preserve">        &lt;item type="directory"&gt;Magento_Ui::js/timeline&lt;/item&gt;</w:t>
            </w:r>
          </w:p>
          <w:p w14:paraId="45BF87DD" w14:textId="77777777" w:rsidR="00C15DE7" w:rsidRDefault="00C15DE7" w:rsidP="00C15DE7">
            <w:r>
              <w:t xml:space="preserve">        &lt;item type="directory"&gt;Magento_Ui::js/grid&lt;/item&gt;</w:t>
            </w:r>
          </w:p>
          <w:p w14:paraId="5FCBF0FD" w14:textId="77777777" w:rsidR="00C15DE7" w:rsidRDefault="00C15DE7" w:rsidP="00C15DE7">
            <w:r>
              <w:t xml:space="preserve">        &lt;item type="directory"&gt;Magento_Ui::js/dynamic-rows&lt;/item&gt;</w:t>
            </w:r>
          </w:p>
          <w:p w14:paraId="2DE91398" w14:textId="77777777" w:rsidR="00C15DE7" w:rsidRDefault="00C15DE7" w:rsidP="00C15DE7">
            <w:r>
              <w:t xml:space="preserve">        &lt;item type="directory"&gt;Magento_Ui::templates/timeline&lt;/item&gt;</w:t>
            </w:r>
          </w:p>
          <w:p w14:paraId="61A18775" w14:textId="77777777" w:rsidR="00C15DE7" w:rsidRDefault="00C15DE7" w:rsidP="00C15DE7">
            <w:r>
              <w:t xml:space="preserve">        &lt;item type="directory"&gt;Magento_Ui::templates/grid&lt;/item&gt;</w:t>
            </w:r>
          </w:p>
          <w:p w14:paraId="0CD67A29" w14:textId="77777777" w:rsidR="00C15DE7" w:rsidRDefault="00C15DE7" w:rsidP="00C15DE7">
            <w:r>
              <w:t xml:space="preserve">        &lt;item type="directory"&gt;Magento_Ui::templates/dynamic-rows&lt;/item&gt;</w:t>
            </w:r>
          </w:p>
          <w:p w14:paraId="1B192487" w14:textId="77777777" w:rsidR="00C15DE7" w:rsidRDefault="00C15DE7" w:rsidP="00C15DE7">
            <w:r>
              <w:t xml:space="preserve">        &lt;item type="directory"&gt;Magento_Swagger::swagger-ui&lt;/item&gt;</w:t>
            </w:r>
          </w:p>
          <w:p w14:paraId="2E9B1A46" w14:textId="77777777" w:rsidR="00C15DE7" w:rsidRDefault="00C15DE7" w:rsidP="00C15DE7">
            <w:r>
              <w:t xml:space="preserve">        &lt;item type="directory"&gt;Lib::modernizr&lt;/item&gt;</w:t>
            </w:r>
          </w:p>
          <w:p w14:paraId="0F4BB0FF" w14:textId="77777777" w:rsidR="00C15DE7" w:rsidRDefault="00C15DE7" w:rsidP="00C15DE7">
            <w:r>
              <w:t xml:space="preserve">        &lt;item type="directory"&gt;Lib::tiny_mce&lt;/item&gt;</w:t>
            </w:r>
          </w:p>
          <w:p w14:paraId="65D1D7A3" w14:textId="77777777" w:rsidR="00C15DE7" w:rsidRDefault="00C15DE7" w:rsidP="00C15DE7">
            <w:r>
              <w:t xml:space="preserve">        &lt;item type="directory"&gt;Lib::varien&lt;/item&gt;</w:t>
            </w:r>
          </w:p>
          <w:p w14:paraId="3E4A807A" w14:textId="77777777" w:rsidR="00C15DE7" w:rsidRDefault="00C15DE7" w:rsidP="00C15DE7">
            <w:r>
              <w:t xml:space="preserve">        &lt;item type="directory"&gt;Lib::jquery/editableMultiselect&lt;/item&gt;</w:t>
            </w:r>
          </w:p>
          <w:p w14:paraId="4B2F9040" w14:textId="77777777" w:rsidR="00C15DE7" w:rsidRDefault="00C15DE7" w:rsidP="00C15DE7">
            <w:r>
              <w:t xml:space="preserve">        &lt;item type="directory"&gt;Lib::jquery/jstree&lt;/item&gt;</w:t>
            </w:r>
          </w:p>
          <w:p w14:paraId="7ABDCF79" w14:textId="77777777" w:rsidR="00C15DE7" w:rsidRDefault="00C15DE7" w:rsidP="00C15DE7">
            <w:r>
              <w:t xml:space="preserve">        &lt;item type="directory"&gt;Lib::jquery/fileUploader&lt;/item&gt;</w:t>
            </w:r>
          </w:p>
          <w:p w14:paraId="5ECD4832" w14:textId="77777777" w:rsidR="00C15DE7" w:rsidRDefault="00C15DE7" w:rsidP="00C15DE7">
            <w:r>
              <w:t xml:space="preserve">        &lt;item type="directory"&gt;Lib::css&lt;/item&gt;</w:t>
            </w:r>
          </w:p>
          <w:p w14:paraId="04578E18" w14:textId="77777777" w:rsidR="00C15DE7" w:rsidRDefault="00C15DE7" w:rsidP="00C15DE7">
            <w:r>
              <w:t xml:space="preserve">        &lt;item type="directory"&gt;Lib::lib&lt;/item&gt;</w:t>
            </w:r>
          </w:p>
          <w:p w14:paraId="2DF2DFB9" w14:textId="77777777" w:rsidR="00C15DE7" w:rsidRDefault="00C15DE7" w:rsidP="00C15DE7">
            <w:r>
              <w:t xml:space="preserve">        &lt;item type="directory"&gt;Lib::extjs&lt;/item&gt;</w:t>
            </w:r>
          </w:p>
          <w:p w14:paraId="597D8E1A" w14:textId="77777777" w:rsidR="00C15DE7" w:rsidRDefault="00C15DE7" w:rsidP="00C15DE7">
            <w:r>
              <w:t xml:space="preserve">        &lt;item type="directory"&gt;Lib::prototype&lt;/item&gt;</w:t>
            </w:r>
          </w:p>
          <w:p w14:paraId="40C169BD" w14:textId="77777777" w:rsidR="00C15DE7" w:rsidRDefault="00C15DE7" w:rsidP="00C15DE7">
            <w:r>
              <w:t xml:space="preserve">        &lt;item type="directory"&gt;Lib::scriptaculous&lt;/item&gt;</w:t>
            </w:r>
          </w:p>
          <w:p w14:paraId="57025FE2" w14:textId="77777777" w:rsidR="00C15DE7" w:rsidRDefault="00C15DE7" w:rsidP="00C15DE7">
            <w:r>
              <w:t xml:space="preserve">        &lt;item type="directory"&gt;Lib::less&lt;/item&gt;</w:t>
            </w:r>
          </w:p>
          <w:p w14:paraId="11255458" w14:textId="77777777" w:rsidR="00C15DE7" w:rsidRDefault="00C15DE7" w:rsidP="00C15DE7">
            <w:r>
              <w:t xml:space="preserve">        &lt;item type="directory"&gt;Lib::mage/adminhtml&lt;/item&gt;</w:t>
            </w:r>
          </w:p>
          <w:p w14:paraId="60217561" w14:textId="77777777" w:rsidR="00C15DE7" w:rsidRDefault="00C15DE7" w:rsidP="00C15DE7">
            <w:r>
              <w:t xml:space="preserve">        &lt;item type="directory"&gt;Lib::mage/backend&lt;/item&gt;</w:t>
            </w:r>
          </w:p>
          <w:p w14:paraId="7EA0FA07" w14:textId="77777777" w:rsidR="00C15DE7" w:rsidRDefault="00C15DE7" w:rsidP="00C15DE7">
            <w:r>
              <w:t xml:space="preserve">    &lt;/exclude&gt;</w:t>
            </w:r>
          </w:p>
          <w:p w14:paraId="2CC56049" w14:textId="00A4DF0D" w:rsidR="00A74A60" w:rsidRDefault="00C15DE7" w:rsidP="00C15DE7">
            <w:r>
              <w:t>&lt;/view&gt;</w:t>
            </w:r>
          </w:p>
        </w:tc>
      </w:tr>
    </w:tbl>
    <w:p w14:paraId="0DF85202" w14:textId="77777777" w:rsidR="00A74A60" w:rsidRDefault="00A74A60" w:rsidP="00225908"/>
    <w:p w14:paraId="10608A54" w14:textId="52FF5F6F" w:rsidR="0036062D" w:rsidRDefault="00D34941" w:rsidP="00D34941">
      <w:pPr>
        <w:pStyle w:val="Heading3"/>
      </w:pPr>
      <w:r>
        <w:t xml:space="preserve">1.3 URL Static Files </w:t>
      </w:r>
    </w:p>
    <w:p w14:paraId="09EFE3B5" w14:textId="77777777" w:rsidR="00D34941" w:rsidRDefault="00D34941" w:rsidP="00225908"/>
    <w:p w14:paraId="3F4772DE" w14:textId="205417BD" w:rsidR="00A0632B" w:rsidRDefault="00A0632B" w:rsidP="008C2EBF">
      <w:pPr>
        <w:pStyle w:val="Heading4"/>
      </w:pPr>
      <w:r>
        <w:lastRenderedPageBreak/>
        <w:t>Css,js,image nằm trong thư mục web</w:t>
      </w:r>
    </w:p>
    <w:p w14:paraId="1B3994BE" w14:textId="77777777" w:rsidR="008C2EBF" w:rsidRPr="008C2EBF" w:rsidRDefault="008C2EBF" w:rsidP="008C2EBF"/>
    <w:p w14:paraId="2BAEAEA0" w14:textId="1A766D88" w:rsidR="006F3306" w:rsidRDefault="006F3306" w:rsidP="00225908">
      <w:r>
        <w:t xml:space="preserve">Chúng ta sẽ cần sử dụng JS, và CSS, các file tĩnh và nó sẽ cần có chỗ để lưu trữ trong thư mục </w:t>
      </w:r>
      <w:r w:rsidRPr="00D426C1">
        <w:rPr>
          <w:i/>
          <w:color w:val="FF0000"/>
        </w:rPr>
        <w:t>…/web/ [css,js,images]</w:t>
      </w:r>
      <w:r w:rsidR="005F372A" w:rsidRPr="00D426C1">
        <w:rPr>
          <w:i/>
          <w:color w:val="FF0000"/>
        </w:rPr>
        <w:t xml:space="preserve">. </w:t>
      </w:r>
      <w:r w:rsidR="005F372A">
        <w:t>Trong Magento thì chúng ta cũng có thể sử dụng Logo dưới dạ</w:t>
      </w:r>
      <w:r w:rsidR="00335682">
        <w:t xml:space="preserve">ng SVG File để giảm thiểu kích </w:t>
      </w:r>
      <w:r w:rsidR="000B3825">
        <w:t>cỡ</w:t>
      </w:r>
      <w:r w:rsidR="00335682">
        <w:t xml:space="preserve"> của File. </w:t>
      </w:r>
    </w:p>
    <w:p w14:paraId="35C7F928" w14:textId="2FE61F4B" w:rsidR="002A560A" w:rsidRDefault="00D426C1" w:rsidP="00225908">
      <w:r>
        <w:t xml:space="preserve">Ngoài ra thì chúng ta cũng có những file tĩnh dành cho </w:t>
      </w:r>
      <w:r w:rsidR="008A6DAC">
        <w:t>khu vực các file tĩnh của module được ghi lại dạ</w:t>
      </w:r>
      <w:r w:rsidR="002A1BD9">
        <w:t>ng namespace_module</w:t>
      </w:r>
      <w:r w:rsidR="006524D5">
        <w:t xml:space="preserve"> (css,image file của </w:t>
      </w:r>
      <w:r w:rsidR="0065315B">
        <w:t>module ví dụ module_downloadable</w:t>
      </w:r>
      <w:r w:rsidR="006524D5">
        <w:t>)</w:t>
      </w:r>
      <w:r w:rsidR="002A1BD9">
        <w:t>, dưới dạng web/css</w:t>
      </w:r>
      <w:r w:rsidR="0065315B">
        <w:t xml:space="preserve"> </w:t>
      </w:r>
      <w:r w:rsidR="00A70561">
        <w:t xml:space="preserve">hoặc các file html tĩnh lưu trữ cho module này được sử dụng trong template. </w:t>
      </w:r>
    </w:p>
    <w:p w14:paraId="3435B044" w14:textId="4DDFE601" w:rsidR="005C6851" w:rsidRDefault="005C6851" w:rsidP="00225908">
      <w:r>
        <w:rPr>
          <w:noProof/>
        </w:rPr>
        <w:drawing>
          <wp:inline distT="0" distB="0" distL="0" distR="0" wp14:anchorId="2187A0B6" wp14:editId="386904B3">
            <wp:extent cx="2543194" cy="2171716"/>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024-06-23 164917.png"/>
                    <pic:cNvPicPr/>
                  </pic:nvPicPr>
                  <pic:blipFill>
                    <a:blip r:embed="rId23">
                      <a:extLst>
                        <a:ext uri="{28A0092B-C50C-407E-A947-70E740481C1C}">
                          <a14:useLocalDpi xmlns:a14="http://schemas.microsoft.com/office/drawing/2010/main" val="0"/>
                        </a:ext>
                      </a:extLst>
                    </a:blip>
                    <a:stretch>
                      <a:fillRect/>
                    </a:stretch>
                  </pic:blipFill>
                  <pic:spPr>
                    <a:xfrm>
                      <a:off x="0" y="0"/>
                      <a:ext cx="2543194" cy="2171716"/>
                    </a:xfrm>
                    <a:prstGeom prst="rect">
                      <a:avLst/>
                    </a:prstGeom>
                  </pic:spPr>
                </pic:pic>
              </a:graphicData>
            </a:graphic>
          </wp:inline>
        </w:drawing>
      </w:r>
    </w:p>
    <w:p w14:paraId="68851525" w14:textId="0924E7E8" w:rsidR="00F35583" w:rsidRDefault="00F35583" w:rsidP="00F35583">
      <w:pPr>
        <w:pStyle w:val="Heading4"/>
      </w:pPr>
      <w:r>
        <w:t xml:space="preserve">Các static file của các module khác muốn </w:t>
      </w:r>
      <w:r w:rsidR="00035F31">
        <w:t>ghi đè</w:t>
      </w:r>
    </w:p>
    <w:p w14:paraId="736B9E68" w14:textId="77777777" w:rsidR="00F35583" w:rsidRPr="00F35583" w:rsidRDefault="00F35583" w:rsidP="00F35583"/>
    <w:tbl>
      <w:tblPr>
        <w:tblStyle w:val="TableGrid"/>
        <w:tblW w:w="0" w:type="auto"/>
        <w:tblLook w:val="04A0" w:firstRow="1" w:lastRow="0" w:firstColumn="1" w:lastColumn="0" w:noHBand="0" w:noVBand="1"/>
      </w:tblPr>
      <w:tblGrid>
        <w:gridCol w:w="9350"/>
      </w:tblGrid>
      <w:tr w:rsidR="00F35583" w14:paraId="33A8A9C1" w14:textId="77777777" w:rsidTr="00F35583">
        <w:tc>
          <w:tcPr>
            <w:tcW w:w="9350" w:type="dxa"/>
          </w:tcPr>
          <w:p w14:paraId="65BB5449" w14:textId="5E9D680F" w:rsidR="00F35583" w:rsidRDefault="00F35583" w:rsidP="00225908">
            <w:r>
              <w:t xml:space="preserve">Các static file của module khác muốn nạp chồng hoặc sử dụng riêng static file (css,js,image) trong theme thì chúng ta tạo ra namespace_module sau đó đặt css,js,image vào trong đó theo cấu trúc </w:t>
            </w:r>
            <w:r w:rsidRPr="00F35583">
              <w:rPr>
                <w:color w:val="70AD47" w:themeColor="accent6"/>
              </w:rPr>
              <w:t>namespace_module/web</w:t>
            </w:r>
            <w:r>
              <w:t xml:space="preserve">/[css] | [image] | [js] . </w:t>
            </w:r>
          </w:p>
          <w:p w14:paraId="57ADE4BC" w14:textId="77777777" w:rsidR="00F35583" w:rsidRDefault="00F35583" w:rsidP="00225908"/>
          <w:p w14:paraId="2A73B30C" w14:textId="7472C2D3" w:rsidR="00F35583" w:rsidRDefault="00F35583" w:rsidP="00225908">
            <w:r>
              <w:t>Magento đã tạo cho mọi thứ rất modular design. Mọi thứ được phân mảnh rõ ràng</w:t>
            </w:r>
            <w:r w:rsidR="00BE4565">
              <w:t>.</w:t>
            </w:r>
          </w:p>
        </w:tc>
      </w:tr>
    </w:tbl>
    <w:p w14:paraId="46B857FA" w14:textId="77777777" w:rsidR="00513B0E" w:rsidRDefault="00513B0E" w:rsidP="00225908"/>
    <w:p w14:paraId="49879CFC" w14:textId="1AA97993" w:rsidR="00604DE3" w:rsidRDefault="00AF7872" w:rsidP="00225908">
      <w:hyperlink r:id="rId24" w:anchor="create-directories-for-static-files" w:history="1">
        <w:r w:rsidR="00604DE3" w:rsidRPr="00D97072">
          <w:rPr>
            <w:rStyle w:val="Hyperlink"/>
          </w:rPr>
          <w:t>https://developer.adobe.com/commerce/frontend-core/guide/themes/create-storefront/#create-directories-for-static-files</w:t>
        </w:r>
      </w:hyperlink>
      <w:r w:rsidR="00604DE3">
        <w:t xml:space="preserve"> </w:t>
      </w:r>
    </w:p>
    <w:p w14:paraId="2A9207B3" w14:textId="1EC2C749" w:rsidR="00374012" w:rsidRDefault="00251579" w:rsidP="00225908">
      <w:r>
        <w:t xml:space="preserve">Khi ta thay đổi files trong suốt quá trình phát triển theme, bạn sẽ cần để xoá </w:t>
      </w:r>
      <w:r w:rsidRPr="00386F04">
        <w:rPr>
          <w:i/>
        </w:rPr>
        <w:t>pub/static</w:t>
      </w:r>
      <w:r>
        <w:t xml:space="preserve"> và </w:t>
      </w:r>
      <w:r w:rsidRPr="00386F04">
        <w:rPr>
          <w:i/>
        </w:rPr>
        <w:t>var/view_proprocessed</w:t>
      </w:r>
      <w:r>
        <w:t xml:space="preserve"> và sau đó nạp lại trang. </w:t>
      </w:r>
    </w:p>
    <w:p w14:paraId="56448C2F" w14:textId="77F2C63B" w:rsidR="00251579" w:rsidRDefault="007128C9" w:rsidP="00582EF0">
      <w:pPr>
        <w:pStyle w:val="ListParagraph"/>
        <w:numPr>
          <w:ilvl w:val="0"/>
          <w:numId w:val="67"/>
        </w:numPr>
      </w:pPr>
      <w:r>
        <w:t xml:space="preserve">Để xoá thư mục pub/static </w:t>
      </w:r>
    </w:p>
    <w:tbl>
      <w:tblPr>
        <w:tblStyle w:val="TableGrid"/>
        <w:tblW w:w="0" w:type="auto"/>
        <w:tblLook w:val="04A0" w:firstRow="1" w:lastRow="0" w:firstColumn="1" w:lastColumn="0" w:noHBand="0" w:noVBand="1"/>
      </w:tblPr>
      <w:tblGrid>
        <w:gridCol w:w="9350"/>
      </w:tblGrid>
      <w:tr w:rsidR="007128C9" w14:paraId="36478DB8" w14:textId="77777777" w:rsidTr="007128C9">
        <w:tc>
          <w:tcPr>
            <w:tcW w:w="9350" w:type="dxa"/>
          </w:tcPr>
          <w:p w14:paraId="55BEAD16" w14:textId="5ABA2716" w:rsidR="007128C9" w:rsidRDefault="007128C9" w:rsidP="00225908">
            <w:r w:rsidRPr="007128C9">
              <w:t>rm -r &lt;magento_root&gt;/pub/static/*/*</w:t>
            </w:r>
          </w:p>
          <w:p w14:paraId="0F02FF0F" w14:textId="77777777" w:rsidR="009C289E" w:rsidRDefault="009C289E" w:rsidP="00225908"/>
          <w:p w14:paraId="00FFA2AB" w14:textId="77777777" w:rsidR="009C289E" w:rsidRDefault="009C289E" w:rsidP="00225908">
            <w:r>
              <w:t>Trong hướng dẫn của tác giả thì chúng ta có thể sử dụng trong Window 11:</w:t>
            </w:r>
          </w:p>
          <w:p w14:paraId="07C68E60" w14:textId="77777777" w:rsidR="009C289E" w:rsidRDefault="009C289E" w:rsidP="00225908"/>
          <w:p w14:paraId="267CCEAF" w14:textId="77777777" w:rsidR="00956900" w:rsidRPr="00956900" w:rsidRDefault="00956900" w:rsidP="00956900">
            <w:pPr>
              <w:shd w:val="clear" w:color="auto" w:fill="16171D"/>
              <w:spacing w:line="285" w:lineRule="atLeast"/>
              <w:rPr>
                <w:rFonts w:ascii="Consolas" w:eastAsia="Times New Roman" w:hAnsi="Consolas" w:cs="Times New Roman"/>
                <w:color w:val="F8F8F0"/>
                <w:sz w:val="21"/>
                <w:szCs w:val="21"/>
              </w:rPr>
            </w:pPr>
            <w:r w:rsidRPr="00956900">
              <w:rPr>
                <w:rFonts w:ascii="Consolas" w:eastAsia="Times New Roman" w:hAnsi="Consolas" w:cs="Times New Roman"/>
                <w:color w:val="81F900"/>
                <w:sz w:val="21"/>
                <w:szCs w:val="21"/>
              </w:rPr>
              <w:t>exec</w:t>
            </w:r>
            <w:r w:rsidRPr="00956900">
              <w:rPr>
                <w:rFonts w:ascii="Consolas" w:eastAsia="Times New Roman" w:hAnsi="Consolas" w:cs="Times New Roman"/>
                <w:color w:val="F8F8F0"/>
                <w:sz w:val="21"/>
                <w:szCs w:val="21"/>
              </w:rPr>
              <w:t>(</w:t>
            </w:r>
            <w:r w:rsidRPr="00956900">
              <w:rPr>
                <w:rFonts w:ascii="Consolas" w:eastAsia="Times New Roman" w:hAnsi="Consolas" w:cs="Times New Roman"/>
                <w:color w:val="FFD945"/>
                <w:sz w:val="21"/>
                <w:szCs w:val="21"/>
              </w:rPr>
              <w:t>'rd /S /Q pub</w:t>
            </w:r>
            <w:r w:rsidRPr="00956900">
              <w:rPr>
                <w:rFonts w:ascii="Consolas" w:eastAsia="Times New Roman" w:hAnsi="Consolas" w:cs="Times New Roman"/>
                <w:color w:val="E373CE"/>
                <w:sz w:val="21"/>
                <w:szCs w:val="21"/>
              </w:rPr>
              <w:t>\\</w:t>
            </w:r>
            <w:r w:rsidRPr="00956900">
              <w:rPr>
                <w:rFonts w:ascii="Consolas" w:eastAsia="Times New Roman" w:hAnsi="Consolas" w:cs="Times New Roman"/>
                <w:color w:val="FFD945"/>
                <w:sz w:val="21"/>
                <w:szCs w:val="21"/>
              </w:rPr>
              <w:t>static</w:t>
            </w:r>
            <w:r w:rsidRPr="00956900">
              <w:rPr>
                <w:rFonts w:ascii="Consolas" w:eastAsia="Times New Roman" w:hAnsi="Consolas" w:cs="Times New Roman"/>
                <w:color w:val="E373CE"/>
                <w:sz w:val="21"/>
                <w:szCs w:val="21"/>
              </w:rPr>
              <w:t>\\</w:t>
            </w:r>
            <w:r w:rsidRPr="00956900">
              <w:rPr>
                <w:rFonts w:ascii="Consolas" w:eastAsia="Times New Roman" w:hAnsi="Consolas" w:cs="Times New Roman"/>
                <w:color w:val="FFD945"/>
                <w:sz w:val="21"/>
                <w:szCs w:val="21"/>
              </w:rPr>
              <w:t>frontend'</w:t>
            </w:r>
            <w:r w:rsidRPr="00956900">
              <w:rPr>
                <w:rFonts w:ascii="Consolas" w:eastAsia="Times New Roman" w:hAnsi="Consolas" w:cs="Times New Roman"/>
                <w:color w:val="F8F8F0"/>
                <w:sz w:val="21"/>
                <w:szCs w:val="21"/>
              </w:rPr>
              <w:t>);</w:t>
            </w:r>
          </w:p>
          <w:p w14:paraId="1D11E359" w14:textId="77777777" w:rsidR="009C289E" w:rsidRDefault="009C289E" w:rsidP="00225908"/>
          <w:p w14:paraId="524B83A7" w14:textId="77777777" w:rsidR="00956900" w:rsidRDefault="00956900" w:rsidP="00225908">
            <w:r>
              <w:t xml:space="preserve">hoặc </w:t>
            </w:r>
          </w:p>
          <w:p w14:paraId="160BB8B8" w14:textId="46E93E30" w:rsidR="00956900" w:rsidRPr="00A97DAA" w:rsidRDefault="00956900" w:rsidP="00225908">
            <w:pPr>
              <w:rPr>
                <w:color w:val="FF0000"/>
              </w:rPr>
            </w:pPr>
            <w:r>
              <w:lastRenderedPageBreak/>
              <w:t xml:space="preserve">&gt;&gt; rd /S /Q  pub\static\frontend  </w:t>
            </w:r>
            <w:r>
              <w:sym w:font="Wingdings" w:char="F0DF"/>
            </w:r>
            <w:r>
              <w:t xml:space="preserve"> </w:t>
            </w:r>
            <w:r w:rsidRPr="00A97DAA">
              <w:rPr>
                <w:color w:val="FF0000"/>
                <w:highlight w:val="yellow"/>
              </w:rPr>
              <w:t>đoạn mã này có thể sử dụng trong window 11</w:t>
            </w:r>
          </w:p>
          <w:p w14:paraId="327A5255" w14:textId="77777777" w:rsidR="00956900" w:rsidRDefault="00956900" w:rsidP="00225908"/>
          <w:p w14:paraId="048325A3" w14:textId="4A395F59" w:rsidR="00956900" w:rsidRDefault="00956900" w:rsidP="00225908"/>
        </w:tc>
      </w:tr>
    </w:tbl>
    <w:p w14:paraId="37ABB00F" w14:textId="77777777" w:rsidR="007128C9" w:rsidRDefault="007128C9" w:rsidP="00225908"/>
    <w:p w14:paraId="508DF535" w14:textId="60B49F47" w:rsidR="007128C9" w:rsidRDefault="007128C9" w:rsidP="00582EF0">
      <w:pPr>
        <w:pStyle w:val="ListParagraph"/>
        <w:numPr>
          <w:ilvl w:val="0"/>
          <w:numId w:val="67"/>
        </w:numPr>
      </w:pPr>
      <w:r>
        <w:t xml:space="preserve">Để xoá var/view_preprocessed </w:t>
      </w:r>
    </w:p>
    <w:tbl>
      <w:tblPr>
        <w:tblStyle w:val="TableGrid"/>
        <w:tblW w:w="0" w:type="auto"/>
        <w:tblLook w:val="04A0" w:firstRow="1" w:lastRow="0" w:firstColumn="1" w:lastColumn="0" w:noHBand="0" w:noVBand="1"/>
      </w:tblPr>
      <w:tblGrid>
        <w:gridCol w:w="9350"/>
      </w:tblGrid>
      <w:tr w:rsidR="007128C9" w14:paraId="0CBF0126" w14:textId="77777777" w:rsidTr="007128C9">
        <w:tc>
          <w:tcPr>
            <w:tcW w:w="9350" w:type="dxa"/>
          </w:tcPr>
          <w:p w14:paraId="60D955D7" w14:textId="26E2F3D5" w:rsidR="007128C9" w:rsidRDefault="007128C9" w:rsidP="00225908">
            <w:r w:rsidRPr="007128C9">
              <w:t>rm -r &lt;magento_root&gt;/var/view_preprocessed/*</w:t>
            </w:r>
          </w:p>
        </w:tc>
      </w:tr>
    </w:tbl>
    <w:p w14:paraId="7104D036" w14:textId="77777777" w:rsidR="007128C9" w:rsidRDefault="007128C9" w:rsidP="00225908"/>
    <w:p w14:paraId="2A4B590A" w14:textId="71D332C2" w:rsidR="005C6851" w:rsidRDefault="005C6851" w:rsidP="005C6851">
      <w:pPr>
        <w:pStyle w:val="Heading4"/>
      </w:pPr>
      <w:r>
        <w:t>1.3.1 Cách khai báo theme Logo</w:t>
      </w:r>
    </w:p>
    <w:p w14:paraId="27A3917A" w14:textId="77777777" w:rsidR="005C6851" w:rsidRDefault="005C6851" w:rsidP="00225908"/>
    <w:p w14:paraId="0A5E553B" w14:textId="567C1BE6" w:rsidR="009B30D0" w:rsidRDefault="00AF7872" w:rsidP="00225908">
      <w:hyperlink r:id="rId25" w:anchor="theme-logo" w:history="1">
        <w:r w:rsidR="009B30D0" w:rsidRPr="00D97072">
          <w:rPr>
            <w:rStyle w:val="Hyperlink"/>
          </w:rPr>
          <w:t>https://developer.adobe.com/commerce/frontend-core/guide/themes/create-storefront/#theme-logo</w:t>
        </w:r>
      </w:hyperlink>
      <w:r w:rsidR="009B30D0">
        <w:t xml:space="preserve"> </w:t>
      </w:r>
    </w:p>
    <w:p w14:paraId="7EDC3D83" w14:textId="39DBCD5B" w:rsidR="00F50546" w:rsidRDefault="00F50546" w:rsidP="00225908">
      <w:r>
        <w:t xml:space="preserve">Để khai báo theme logo chúng ta có thể </w:t>
      </w:r>
      <w:r w:rsidR="00481AF3">
        <w:t>thêm vào phần &lt;&lt;theme_dir&gt;&gt;/</w:t>
      </w:r>
      <w:r w:rsidR="00481AF3" w:rsidRPr="00F10510">
        <w:rPr>
          <w:color w:val="FF0000"/>
        </w:rPr>
        <w:t>Magento_Theme</w:t>
      </w:r>
      <w:r w:rsidR="00481AF3">
        <w:t>/</w:t>
      </w:r>
      <w:r w:rsidR="00481AF3" w:rsidRPr="00F10510">
        <w:rPr>
          <w:color w:val="FF0000"/>
        </w:rPr>
        <w:t>layout</w:t>
      </w:r>
      <w:r w:rsidR="00481AF3">
        <w:t>/</w:t>
      </w:r>
      <w:r w:rsidR="00481AF3" w:rsidRPr="00F10510">
        <w:rPr>
          <w:i/>
          <w:color w:val="FF0000"/>
        </w:rPr>
        <w:t>default.xml</w:t>
      </w:r>
      <w:r w:rsidR="00481AF3" w:rsidRPr="00F10510">
        <w:rPr>
          <w:color w:val="FF0000"/>
        </w:rPr>
        <w:t xml:space="preserve"> </w:t>
      </w:r>
      <w:r w:rsidR="00481AF3">
        <w:t>layout</w:t>
      </w:r>
    </w:p>
    <w:p w14:paraId="41CE540F" w14:textId="77777777" w:rsidR="00640934" w:rsidRDefault="00640934" w:rsidP="00225908"/>
    <w:tbl>
      <w:tblPr>
        <w:tblStyle w:val="TableGrid"/>
        <w:tblW w:w="0" w:type="auto"/>
        <w:tblLook w:val="04A0" w:firstRow="1" w:lastRow="0" w:firstColumn="1" w:lastColumn="0" w:noHBand="0" w:noVBand="1"/>
      </w:tblPr>
      <w:tblGrid>
        <w:gridCol w:w="9350"/>
      </w:tblGrid>
      <w:tr w:rsidR="004F0FFA" w14:paraId="12101C6D" w14:textId="77777777" w:rsidTr="004F0FFA">
        <w:tc>
          <w:tcPr>
            <w:tcW w:w="9350" w:type="dxa"/>
          </w:tcPr>
          <w:p w14:paraId="3CF4C8AD" w14:textId="77777777" w:rsidR="004F0FFA" w:rsidRPr="004F0FFA" w:rsidRDefault="004F0FFA" w:rsidP="004F0FFA">
            <w:pPr>
              <w:rPr>
                <w:bdr w:val="none" w:sz="0" w:space="0" w:color="auto" w:frame="1"/>
              </w:rPr>
            </w:pPr>
            <w:r w:rsidRPr="004F0FFA">
              <w:rPr>
                <w:bdr w:val="none" w:sz="0" w:space="0" w:color="auto" w:frame="1"/>
              </w:rPr>
              <w:t>&lt;body&gt;</w:t>
            </w:r>
          </w:p>
          <w:p w14:paraId="15C36254" w14:textId="77777777" w:rsidR="004F0FFA" w:rsidRPr="004F0FFA" w:rsidRDefault="004F0FFA" w:rsidP="004F0FFA">
            <w:pPr>
              <w:rPr>
                <w:bdr w:val="none" w:sz="0" w:space="0" w:color="auto" w:frame="1"/>
              </w:rPr>
            </w:pPr>
            <w:r w:rsidRPr="004F0FFA">
              <w:rPr>
                <w:bdr w:val="none" w:sz="0" w:space="0" w:color="auto" w:frame="1"/>
              </w:rPr>
              <w:t xml:space="preserve">    &lt;referenceBlock name="logo"&gt;</w:t>
            </w:r>
          </w:p>
          <w:p w14:paraId="039FDCF4" w14:textId="77777777" w:rsidR="004F0FFA" w:rsidRPr="004F0FFA" w:rsidRDefault="004F0FFA" w:rsidP="004F0FFA">
            <w:pPr>
              <w:rPr>
                <w:bdr w:val="none" w:sz="0" w:space="0" w:color="auto" w:frame="1"/>
              </w:rPr>
            </w:pPr>
            <w:r w:rsidRPr="004F0FFA">
              <w:rPr>
                <w:bdr w:val="none" w:sz="0" w:space="0" w:color="auto" w:frame="1"/>
              </w:rPr>
              <w:t xml:space="preserve">        &lt;arguments&gt;</w:t>
            </w:r>
          </w:p>
          <w:p w14:paraId="26EC251B" w14:textId="77777777" w:rsidR="004F0FFA" w:rsidRPr="004F0FFA" w:rsidRDefault="004F0FFA" w:rsidP="004F0FFA">
            <w:pPr>
              <w:rPr>
                <w:bdr w:val="none" w:sz="0" w:space="0" w:color="auto" w:frame="1"/>
              </w:rPr>
            </w:pPr>
            <w:r w:rsidRPr="004F0FFA">
              <w:rPr>
                <w:bdr w:val="none" w:sz="0" w:space="0" w:color="auto" w:frame="1"/>
              </w:rPr>
              <w:t xml:space="preserve">            &lt;!-- Set numbers as needed --&gt;</w:t>
            </w:r>
          </w:p>
          <w:p w14:paraId="4C583395" w14:textId="77777777" w:rsidR="004F0FFA" w:rsidRPr="004F0FFA" w:rsidRDefault="004F0FFA" w:rsidP="004F0FFA">
            <w:pPr>
              <w:rPr>
                <w:bdr w:val="none" w:sz="0" w:space="0" w:color="auto" w:frame="1"/>
              </w:rPr>
            </w:pPr>
            <w:r w:rsidRPr="004F0FFA">
              <w:rPr>
                <w:bdr w:val="none" w:sz="0" w:space="0" w:color="auto" w:frame="1"/>
              </w:rPr>
              <w:t xml:space="preserve">            &lt;argument name="logo_width" xsi:type="number"&gt;180&lt;/argument&gt;</w:t>
            </w:r>
          </w:p>
          <w:p w14:paraId="6EBFAC80" w14:textId="77777777" w:rsidR="004F0FFA" w:rsidRPr="004F0FFA" w:rsidRDefault="004F0FFA" w:rsidP="004F0FFA">
            <w:pPr>
              <w:rPr>
                <w:bdr w:val="none" w:sz="0" w:space="0" w:color="auto" w:frame="1"/>
              </w:rPr>
            </w:pPr>
            <w:r w:rsidRPr="004F0FFA">
              <w:rPr>
                <w:bdr w:val="none" w:sz="0" w:space="0" w:color="auto" w:frame="1"/>
              </w:rPr>
              <w:t xml:space="preserve">            &lt;argument name="logo_height" xsi:type="number"&gt;75&lt;/argument&gt;</w:t>
            </w:r>
          </w:p>
          <w:p w14:paraId="4A498E61" w14:textId="77777777" w:rsidR="004F0FFA" w:rsidRPr="004F0FFA" w:rsidRDefault="004F0FFA" w:rsidP="004F0FFA">
            <w:pPr>
              <w:rPr>
                <w:bdr w:val="none" w:sz="0" w:space="0" w:color="auto" w:frame="1"/>
              </w:rPr>
            </w:pPr>
            <w:r w:rsidRPr="004F0FFA">
              <w:rPr>
                <w:bdr w:val="none" w:sz="0" w:space="0" w:color="auto" w:frame="1"/>
              </w:rPr>
              <w:t xml:space="preserve">        &lt;/arguments&gt;</w:t>
            </w:r>
          </w:p>
          <w:p w14:paraId="02E7FE07" w14:textId="77777777" w:rsidR="004F0FFA" w:rsidRPr="004F0FFA" w:rsidRDefault="004F0FFA" w:rsidP="004F0FFA">
            <w:pPr>
              <w:rPr>
                <w:bdr w:val="none" w:sz="0" w:space="0" w:color="auto" w:frame="1"/>
              </w:rPr>
            </w:pPr>
            <w:r w:rsidRPr="004F0FFA">
              <w:rPr>
                <w:bdr w:val="none" w:sz="0" w:space="0" w:color="auto" w:frame="1"/>
              </w:rPr>
              <w:t xml:space="preserve">    &lt;/referenceBlock&gt;</w:t>
            </w:r>
          </w:p>
          <w:p w14:paraId="1908FD68" w14:textId="77777777" w:rsidR="004F0FFA" w:rsidRPr="004F0FFA" w:rsidRDefault="004F0FFA" w:rsidP="004F0FFA">
            <w:pPr>
              <w:rPr>
                <w:rFonts w:ascii="var(--ff-mono)" w:hAnsi="var(--ff-mono)"/>
              </w:rPr>
            </w:pPr>
            <w:r w:rsidRPr="004F0FFA">
              <w:rPr>
                <w:bdr w:val="none" w:sz="0" w:space="0" w:color="auto" w:frame="1"/>
              </w:rPr>
              <w:t>&lt;/body&gt;</w:t>
            </w:r>
          </w:p>
          <w:p w14:paraId="08ED48D7" w14:textId="77777777" w:rsidR="004F0FFA" w:rsidRDefault="004F0FFA" w:rsidP="00225908"/>
        </w:tc>
      </w:tr>
    </w:tbl>
    <w:p w14:paraId="61F2F033" w14:textId="34757D61" w:rsidR="001560EB" w:rsidRDefault="001560EB" w:rsidP="004F0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1A57B2AE" w14:textId="77777777" w:rsidR="004F0FFA" w:rsidRDefault="004F0FFA" w:rsidP="004F0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479B10BC" w14:textId="5D5472DD" w:rsidR="00B5726D" w:rsidRDefault="00F10510" w:rsidP="00225908">
      <w:r>
        <w:t xml:space="preserve">Nhưng từ phiên bản </w:t>
      </w:r>
      <w:r w:rsidRPr="00741D39">
        <w:rPr>
          <w:b/>
          <w:color w:val="FF0000"/>
        </w:rPr>
        <w:t>2.4.7</w:t>
      </w:r>
      <w:r>
        <w:t xml:space="preserve"> thì có cách để điều chỉnh Logo đó chính là chỉnh sửa trực tiếp từ giao diện của hệ thống bạn có thể tham khảo thêm </w:t>
      </w:r>
      <w:commentRangeStart w:id="2"/>
      <w:r>
        <w:t>tại</w:t>
      </w:r>
      <w:commentRangeEnd w:id="2"/>
      <w:r w:rsidR="00A31821">
        <w:rPr>
          <w:rStyle w:val="CommentReference"/>
        </w:rPr>
        <w:commentReference w:id="2"/>
      </w:r>
      <w:r w:rsidR="00A31821">
        <w:t xml:space="preserve"> </w:t>
      </w:r>
      <w:r w:rsidR="00A31821" w:rsidRPr="000E7604">
        <w:rPr>
          <w:i/>
        </w:rPr>
        <w:t>Content &gt; Configuration &gt; Select curent theme &gt; Header</w:t>
      </w:r>
      <w:r>
        <w:t xml:space="preserve">. </w:t>
      </w:r>
      <w:r w:rsidR="00F36AFF">
        <w:t>(</w:t>
      </w:r>
      <w:r w:rsidR="00F36AFF" w:rsidRPr="00F36AFF">
        <w:rPr>
          <w:i/>
        </w:rPr>
        <w:t>Default Store View</w:t>
      </w:r>
      <w:r w:rsidR="00F36AFF">
        <w:t>)</w:t>
      </w:r>
    </w:p>
    <w:p w14:paraId="3C461A1D" w14:textId="5639A737" w:rsidR="00836659" w:rsidRDefault="00A31821" w:rsidP="00225908">
      <w:r>
        <w:rPr>
          <w:noProof/>
        </w:rPr>
        <w:lastRenderedPageBreak/>
        <w:drawing>
          <wp:inline distT="0" distB="0" distL="0" distR="0" wp14:anchorId="7CD0D2A0" wp14:editId="16B009CA">
            <wp:extent cx="4567238" cy="2525156"/>
            <wp:effectExtent l="0" t="0" r="508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how-upload-logo-magento-2-upload-logo.png"/>
                    <pic:cNvPicPr/>
                  </pic:nvPicPr>
                  <pic:blipFill>
                    <a:blip r:embed="rId26">
                      <a:extLst>
                        <a:ext uri="{28A0092B-C50C-407E-A947-70E740481C1C}">
                          <a14:useLocalDpi xmlns:a14="http://schemas.microsoft.com/office/drawing/2010/main" val="0"/>
                        </a:ext>
                      </a:extLst>
                    </a:blip>
                    <a:stretch>
                      <a:fillRect/>
                    </a:stretch>
                  </pic:blipFill>
                  <pic:spPr>
                    <a:xfrm>
                      <a:off x="0" y="0"/>
                      <a:ext cx="4575899" cy="2529945"/>
                    </a:xfrm>
                    <a:prstGeom prst="rect">
                      <a:avLst/>
                    </a:prstGeom>
                  </pic:spPr>
                </pic:pic>
              </a:graphicData>
            </a:graphic>
          </wp:inline>
        </w:drawing>
      </w:r>
    </w:p>
    <w:p w14:paraId="7A743F6E" w14:textId="7312FC7B" w:rsidR="00A31821" w:rsidRDefault="000E7604" w:rsidP="00031918">
      <w:pPr>
        <w:pStyle w:val="Heading3"/>
      </w:pPr>
      <w:r>
        <w:t xml:space="preserve">1.4 URL Cover </w:t>
      </w:r>
    </w:p>
    <w:p w14:paraId="4648D4A8" w14:textId="77777777" w:rsidR="000E7604" w:rsidRDefault="000E7604" w:rsidP="00225908"/>
    <w:p w14:paraId="0BC766B3" w14:textId="7468B7AB" w:rsidR="00F36AFF" w:rsidRDefault="00F36AFF" w:rsidP="00225908">
      <w:r>
        <w:t xml:space="preserve">Để chọn lựa theme mà mình sử dụng cho hệ thống thì chúng ta vào </w:t>
      </w:r>
      <w:r w:rsidRPr="00222584">
        <w:rPr>
          <w:i/>
        </w:rPr>
        <w:t>Content/ Configuration</w:t>
      </w:r>
      <w:r w:rsidR="00240DC9">
        <w:t xml:space="preserve"> sau đó chọn vào phần Default Store View, tiếp đó chọn </w:t>
      </w:r>
      <w:r w:rsidR="00240DC9" w:rsidRPr="00222584">
        <w:rPr>
          <w:i/>
        </w:rPr>
        <w:t>Pixelprotheme</w:t>
      </w:r>
      <w:r w:rsidR="00240DC9">
        <w:t xml:space="preserve"> để áp dụng theme mới cho hệ thống, sau đó chúng ta phải xoá cache để có thể áp dụng trên hệ thống mới. </w:t>
      </w:r>
    </w:p>
    <w:p w14:paraId="50AF6955" w14:textId="1D894FB6" w:rsidR="00240DC9" w:rsidRDefault="00723DC8" w:rsidP="00225908">
      <w:r>
        <w:t>Nhớ phải sử dụng và biên dịch lại các file tĩnh thông qua lệnh</w:t>
      </w:r>
    </w:p>
    <w:tbl>
      <w:tblPr>
        <w:tblStyle w:val="TableGrid"/>
        <w:tblW w:w="0" w:type="auto"/>
        <w:tblLook w:val="04A0" w:firstRow="1" w:lastRow="0" w:firstColumn="1" w:lastColumn="0" w:noHBand="0" w:noVBand="1"/>
      </w:tblPr>
      <w:tblGrid>
        <w:gridCol w:w="9350"/>
      </w:tblGrid>
      <w:tr w:rsidR="00723DC8" w14:paraId="38886507" w14:textId="77777777" w:rsidTr="00723DC8">
        <w:tc>
          <w:tcPr>
            <w:tcW w:w="9350" w:type="dxa"/>
          </w:tcPr>
          <w:p w14:paraId="1678EF7E" w14:textId="5CF6BF2A" w:rsidR="00723DC8" w:rsidRPr="00CE4B71" w:rsidRDefault="00723DC8" w:rsidP="00225908">
            <w:pPr>
              <w:rPr>
                <w:i/>
              </w:rPr>
            </w:pPr>
            <w:r w:rsidRPr="00CE4B71">
              <w:rPr>
                <w:i/>
              </w:rPr>
              <w:t>php bin/magento setup:static-content:deploy -f</w:t>
            </w:r>
          </w:p>
        </w:tc>
      </w:tr>
    </w:tbl>
    <w:p w14:paraId="756E24DE" w14:textId="77777777" w:rsidR="00723DC8" w:rsidRDefault="00723DC8" w:rsidP="00225908"/>
    <w:p w14:paraId="6944CA01" w14:textId="178B17E4" w:rsidR="00222584" w:rsidRDefault="00222584" w:rsidP="00225908">
      <w:r>
        <w:t xml:space="preserve">Tiếp theo đó chúng ta ghé tham phần quản lý </w:t>
      </w:r>
      <w:r w:rsidRPr="00285D03">
        <w:rPr>
          <w:b/>
        </w:rPr>
        <w:t>Block</w:t>
      </w:r>
      <w:r>
        <w:t xml:space="preserve"> trong Magento 2</w:t>
      </w:r>
      <w:r w:rsidR="00BB5219">
        <w:t xml:space="preserve">, vào phần quản lý trang </w:t>
      </w:r>
      <w:r w:rsidR="00BB5219" w:rsidRPr="006C2752">
        <w:rPr>
          <w:b/>
        </w:rPr>
        <w:t>Content / Page</w:t>
      </w:r>
      <w:r w:rsidR="00BB5219">
        <w:t xml:space="preserve"> </w:t>
      </w:r>
      <w:r w:rsidR="00F519C0">
        <w:t xml:space="preserve">sau đó sử dụng Page Builder, sau đó vào phần Add Content rồi kéo Block vào rồi chọn loại block sử dụng. </w:t>
      </w:r>
    </w:p>
    <w:p w14:paraId="5C4F85C0" w14:textId="11D89E64" w:rsidR="00060419" w:rsidRDefault="00060419" w:rsidP="00225908">
      <w:r>
        <w:rPr>
          <w:noProof/>
        </w:rPr>
        <w:drawing>
          <wp:inline distT="0" distB="0" distL="0" distR="0" wp14:anchorId="3E412B15" wp14:editId="6A9DE7C4">
            <wp:extent cx="5336879" cy="1809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024-06-23 20212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50886" cy="1814500"/>
                    </a:xfrm>
                    <a:prstGeom prst="rect">
                      <a:avLst/>
                    </a:prstGeom>
                  </pic:spPr>
                </pic:pic>
              </a:graphicData>
            </a:graphic>
          </wp:inline>
        </w:drawing>
      </w:r>
    </w:p>
    <w:p w14:paraId="66B5FA4E" w14:textId="4E88C042" w:rsidR="00133E61" w:rsidRDefault="00133E61" w:rsidP="00133E61">
      <w:pPr>
        <w:pStyle w:val="Heading4"/>
      </w:pPr>
      <w:r>
        <w:t xml:space="preserve">Hiển thị Block qua Page với short-code </w:t>
      </w:r>
    </w:p>
    <w:p w14:paraId="6E507619" w14:textId="2960192F" w:rsidR="00133E61" w:rsidRDefault="00133E61" w:rsidP="00225908"/>
    <w:tbl>
      <w:tblPr>
        <w:tblStyle w:val="TableGrid"/>
        <w:tblW w:w="0" w:type="auto"/>
        <w:tblLook w:val="04A0" w:firstRow="1" w:lastRow="0" w:firstColumn="1" w:lastColumn="0" w:noHBand="0" w:noVBand="1"/>
      </w:tblPr>
      <w:tblGrid>
        <w:gridCol w:w="9350"/>
      </w:tblGrid>
      <w:tr w:rsidR="00133E61" w14:paraId="61065C8E" w14:textId="77777777" w:rsidTr="00133E61">
        <w:tc>
          <w:tcPr>
            <w:tcW w:w="9350" w:type="dxa"/>
          </w:tcPr>
          <w:p w14:paraId="256DF963" w14:textId="77777777" w:rsidR="00133E61" w:rsidRDefault="00133E61" w:rsidP="00133E61">
            <w:r>
              <w:t>Mostrar un bloque en una página</w:t>
            </w:r>
          </w:p>
          <w:p w14:paraId="6B4BF5E0" w14:textId="77777777" w:rsidR="00133E61" w:rsidRDefault="00133E61" w:rsidP="00133E61">
            <w:r>
              <w:t xml:space="preserve">{{block </w:t>
            </w:r>
            <w:r w:rsidRPr="005E2A83">
              <w:rPr>
                <w:highlight w:val="yellow"/>
              </w:rPr>
              <w:t>class</w:t>
            </w:r>
            <w:r>
              <w:t xml:space="preserve">="Magento\Cms\Block\Block" </w:t>
            </w:r>
            <w:r w:rsidRPr="005E2A83">
              <w:rPr>
                <w:highlight w:val="yellow"/>
              </w:rPr>
              <w:t>block_id</w:t>
            </w:r>
            <w:r>
              <w:t>="</w:t>
            </w:r>
            <w:r w:rsidRPr="00274CAA">
              <w:rPr>
                <w:i/>
                <w:rPrChange w:id="3" w:author="Microsoft account" w:date="2025-04-18T04:36:00Z">
                  <w:rPr/>
                </w:rPrChange>
              </w:rPr>
              <w:t>home-page-block</w:t>
            </w:r>
            <w:r>
              <w:t>"}}</w:t>
            </w:r>
          </w:p>
          <w:p w14:paraId="4D3923C9" w14:textId="6A2E93C5" w:rsidR="00E86927" w:rsidRDefault="00E86927" w:rsidP="00133E61"/>
          <w:p w14:paraId="118DAB99" w14:textId="5851DE09" w:rsidR="00D41075" w:rsidRDefault="00D41075" w:rsidP="00133E61">
            <w:r>
              <w:lastRenderedPageBreak/>
              <w:t xml:space="preserve">// sử dụng 2 đối số đó là </w:t>
            </w:r>
            <w:r w:rsidRPr="007C6ECB">
              <w:rPr>
                <w:b/>
              </w:rPr>
              <w:t>class</w:t>
            </w:r>
            <w:r>
              <w:t xml:space="preserve"> và </w:t>
            </w:r>
            <w:r w:rsidRPr="00FE3278">
              <w:rPr>
                <w:b/>
              </w:rPr>
              <w:t>block_id</w:t>
            </w:r>
            <w:r>
              <w:t xml:space="preserve">  </w:t>
            </w:r>
          </w:p>
          <w:p w14:paraId="31673FC6" w14:textId="7FBF519F" w:rsidR="00E86927" w:rsidRDefault="00E86927" w:rsidP="00133E61"/>
        </w:tc>
      </w:tr>
    </w:tbl>
    <w:p w14:paraId="480CC268" w14:textId="2A23EEFF" w:rsidR="00A0752B" w:rsidRDefault="00A0752B" w:rsidP="00225908"/>
    <w:p w14:paraId="23E5A33A" w14:textId="2E981AAC" w:rsidR="00F83DFA" w:rsidRDefault="00033D57" w:rsidP="00F83DFA">
      <w:r>
        <w:t>Cái này sử dụng Class đã được xây dựng sẵn của Magento để hiển thị nội dung chúng ta chỉ cần copy hoặc nếu thích xem định nghĩa của nó thì có thể tìm được tại:</w:t>
      </w:r>
    </w:p>
    <w:p w14:paraId="797C8D78" w14:textId="4FF41989" w:rsidR="00033D57" w:rsidRDefault="00AF7872" w:rsidP="00225908">
      <w:hyperlink r:id="rId28" w:history="1">
        <w:r w:rsidR="00033D57" w:rsidRPr="00D97072">
          <w:rPr>
            <w:rStyle w:val="Hyperlink"/>
          </w:rPr>
          <w:t>https://github.com/magento/magento2/blob/2.4-develop/app/code/Magento/Cms/Block/Block.php</w:t>
        </w:r>
      </w:hyperlink>
      <w:r w:rsidR="00033D57">
        <w:t xml:space="preserve"> </w:t>
      </w:r>
    </w:p>
    <w:tbl>
      <w:tblPr>
        <w:tblStyle w:val="TableGrid"/>
        <w:tblW w:w="0" w:type="auto"/>
        <w:tblLook w:val="04A0" w:firstRow="1" w:lastRow="0" w:firstColumn="1" w:lastColumn="0" w:noHBand="0" w:noVBand="1"/>
      </w:tblPr>
      <w:tblGrid>
        <w:gridCol w:w="9350"/>
      </w:tblGrid>
      <w:tr w:rsidR="00033D57" w14:paraId="0928B38B" w14:textId="77777777" w:rsidTr="00033D57">
        <w:tc>
          <w:tcPr>
            <w:tcW w:w="9350" w:type="dxa"/>
          </w:tcPr>
          <w:p w14:paraId="4531D3DC" w14:textId="77777777" w:rsidR="00033D57" w:rsidRDefault="00033D57" w:rsidP="00033D57">
            <w:r>
              <w:t>&lt;?php</w:t>
            </w:r>
          </w:p>
          <w:p w14:paraId="23997DC8" w14:textId="77777777" w:rsidR="00033D57" w:rsidRDefault="00033D57" w:rsidP="00033D57">
            <w:r>
              <w:t>/**</w:t>
            </w:r>
          </w:p>
          <w:p w14:paraId="527B39D9" w14:textId="77777777" w:rsidR="00033D57" w:rsidRDefault="00033D57" w:rsidP="00033D57">
            <w:r>
              <w:t xml:space="preserve"> * Copyright © Magento, Inc. All rights reserved.</w:t>
            </w:r>
          </w:p>
          <w:p w14:paraId="5C670BA7" w14:textId="77777777" w:rsidR="00033D57" w:rsidRDefault="00033D57" w:rsidP="00033D57">
            <w:r>
              <w:t xml:space="preserve"> * See COPYING.txt for license details.</w:t>
            </w:r>
          </w:p>
          <w:p w14:paraId="7836ECFE" w14:textId="77777777" w:rsidR="00033D57" w:rsidRDefault="00033D57" w:rsidP="00033D57">
            <w:r>
              <w:t xml:space="preserve"> */</w:t>
            </w:r>
          </w:p>
          <w:p w14:paraId="6E2EB89E" w14:textId="77777777" w:rsidR="00033D57" w:rsidRDefault="00033D57" w:rsidP="00033D57"/>
          <w:p w14:paraId="116D786B" w14:textId="77777777" w:rsidR="00033D57" w:rsidRDefault="00033D57" w:rsidP="00033D57">
            <w:r>
              <w:t>namespace Magento\Cms\Block;</w:t>
            </w:r>
          </w:p>
          <w:p w14:paraId="2FB14D74" w14:textId="0B450C07" w:rsidR="00033D57" w:rsidRDefault="00033D57" w:rsidP="00033D57"/>
          <w:p w14:paraId="3FF537E7" w14:textId="77777777" w:rsidR="00033D57" w:rsidRDefault="00033D57" w:rsidP="00033D57">
            <w:r>
              <w:t>use Magento\Framework\View\Element\AbstractBlock;</w:t>
            </w:r>
          </w:p>
          <w:p w14:paraId="3D6E6DD0" w14:textId="77777777" w:rsidR="00033D57" w:rsidRDefault="00033D57" w:rsidP="00033D57"/>
          <w:p w14:paraId="507796AF" w14:textId="77777777" w:rsidR="00033D57" w:rsidRDefault="00033D57" w:rsidP="00033D57">
            <w:r>
              <w:t>/**</w:t>
            </w:r>
          </w:p>
          <w:p w14:paraId="16DC946A" w14:textId="77777777" w:rsidR="00033D57" w:rsidRDefault="00033D57" w:rsidP="00033D57">
            <w:r>
              <w:t xml:space="preserve"> * Cms block content block</w:t>
            </w:r>
          </w:p>
          <w:p w14:paraId="27365C02" w14:textId="77777777" w:rsidR="00033D57" w:rsidRDefault="00033D57" w:rsidP="00033D57">
            <w:r>
              <w:t xml:space="preserve"> * @deprecated This class introduces caching issues and should no longer be used</w:t>
            </w:r>
          </w:p>
          <w:p w14:paraId="6B7486B9" w14:textId="77777777" w:rsidR="00033D57" w:rsidRDefault="00033D57" w:rsidP="00033D57">
            <w:r>
              <w:t xml:space="preserve"> * @see \Magento\Cms\Block\BlockByIdentifier</w:t>
            </w:r>
          </w:p>
          <w:p w14:paraId="70616AC7" w14:textId="77777777" w:rsidR="00033D57" w:rsidRDefault="00033D57" w:rsidP="00033D57">
            <w:r>
              <w:t xml:space="preserve"> */</w:t>
            </w:r>
          </w:p>
          <w:p w14:paraId="644A52FF" w14:textId="77777777" w:rsidR="00033D57" w:rsidRDefault="00033D57" w:rsidP="00033D57">
            <w:r>
              <w:t>class Block extends AbstractBlock implements \Magento\Framework\DataObject\IdentityInterface</w:t>
            </w:r>
          </w:p>
          <w:p w14:paraId="125EE079" w14:textId="77777777" w:rsidR="00033D57" w:rsidRDefault="00033D57" w:rsidP="00033D57">
            <w:r>
              <w:t>{</w:t>
            </w:r>
          </w:p>
          <w:p w14:paraId="5CD641A5" w14:textId="77777777" w:rsidR="00033D57" w:rsidRDefault="00033D57" w:rsidP="00033D57">
            <w:r>
              <w:t xml:space="preserve">    /**</w:t>
            </w:r>
          </w:p>
          <w:p w14:paraId="22A13FEB" w14:textId="77777777" w:rsidR="00033D57" w:rsidRDefault="00033D57" w:rsidP="00033D57">
            <w:r>
              <w:t xml:space="preserve">     * Prefix for cache key of CMS block</w:t>
            </w:r>
          </w:p>
          <w:p w14:paraId="1F1DE035" w14:textId="77777777" w:rsidR="00033D57" w:rsidRDefault="00033D57" w:rsidP="00033D57">
            <w:r>
              <w:t xml:space="preserve">     */</w:t>
            </w:r>
          </w:p>
          <w:p w14:paraId="582F0FD1" w14:textId="77777777" w:rsidR="00033D57" w:rsidRDefault="00033D57" w:rsidP="00033D57">
            <w:r>
              <w:t xml:space="preserve">    const CACHE_KEY_PREFIX = 'CMS_BLOCK_';</w:t>
            </w:r>
          </w:p>
          <w:p w14:paraId="207EB878" w14:textId="77777777" w:rsidR="00033D57" w:rsidRDefault="00033D57" w:rsidP="00033D57"/>
          <w:p w14:paraId="38778A84" w14:textId="77777777" w:rsidR="00033D57" w:rsidRDefault="00033D57" w:rsidP="00033D57">
            <w:r>
              <w:t xml:space="preserve">    /**</w:t>
            </w:r>
          </w:p>
          <w:p w14:paraId="5D09C943" w14:textId="77777777" w:rsidR="00033D57" w:rsidRDefault="00033D57" w:rsidP="00033D57">
            <w:r>
              <w:t xml:space="preserve">     * @var \Magento\Cms\Model\Template\FilterProvider</w:t>
            </w:r>
          </w:p>
          <w:p w14:paraId="5B7AEAFA" w14:textId="77777777" w:rsidR="00033D57" w:rsidRDefault="00033D57" w:rsidP="00033D57">
            <w:r>
              <w:t xml:space="preserve">     */</w:t>
            </w:r>
          </w:p>
          <w:p w14:paraId="15955848" w14:textId="77777777" w:rsidR="00033D57" w:rsidRDefault="00033D57" w:rsidP="00033D57">
            <w:r>
              <w:t xml:space="preserve">    protected $_filterProvider;</w:t>
            </w:r>
          </w:p>
          <w:p w14:paraId="1D68855F" w14:textId="77777777" w:rsidR="00033D57" w:rsidRDefault="00033D57" w:rsidP="00033D57"/>
          <w:p w14:paraId="4DD13E5D" w14:textId="77777777" w:rsidR="00033D57" w:rsidRDefault="00033D57" w:rsidP="00033D57">
            <w:r>
              <w:t xml:space="preserve">    /**</w:t>
            </w:r>
          </w:p>
          <w:p w14:paraId="6F52601B" w14:textId="77777777" w:rsidR="00033D57" w:rsidRDefault="00033D57" w:rsidP="00033D57">
            <w:r>
              <w:t xml:space="preserve">     * Store manager</w:t>
            </w:r>
          </w:p>
          <w:p w14:paraId="463DE258" w14:textId="77777777" w:rsidR="00033D57" w:rsidRDefault="00033D57" w:rsidP="00033D57">
            <w:r>
              <w:t xml:space="preserve">     *</w:t>
            </w:r>
          </w:p>
          <w:p w14:paraId="4F213198" w14:textId="77777777" w:rsidR="00033D57" w:rsidRDefault="00033D57" w:rsidP="00033D57">
            <w:r>
              <w:t xml:space="preserve">     * @var \Magento\Store\Model\StoreManagerInterface</w:t>
            </w:r>
          </w:p>
          <w:p w14:paraId="47787613" w14:textId="77777777" w:rsidR="00033D57" w:rsidRDefault="00033D57" w:rsidP="00033D57">
            <w:r>
              <w:t xml:space="preserve">     */</w:t>
            </w:r>
          </w:p>
          <w:p w14:paraId="73569948" w14:textId="77777777" w:rsidR="00033D57" w:rsidRDefault="00033D57" w:rsidP="00033D57">
            <w:r>
              <w:t xml:space="preserve">    protected $_storeManager;</w:t>
            </w:r>
          </w:p>
          <w:p w14:paraId="5C434BF3" w14:textId="77777777" w:rsidR="00033D57" w:rsidRDefault="00033D57" w:rsidP="00033D57"/>
          <w:p w14:paraId="1CC59F97" w14:textId="77777777" w:rsidR="00033D57" w:rsidRDefault="00033D57" w:rsidP="00033D57">
            <w:r>
              <w:t xml:space="preserve">    /**</w:t>
            </w:r>
          </w:p>
          <w:p w14:paraId="6488366D" w14:textId="77777777" w:rsidR="00033D57" w:rsidRDefault="00033D57" w:rsidP="00033D57">
            <w:r>
              <w:t xml:space="preserve">     * Block factory</w:t>
            </w:r>
          </w:p>
          <w:p w14:paraId="589CD3E1" w14:textId="77777777" w:rsidR="00033D57" w:rsidRDefault="00033D57" w:rsidP="00033D57">
            <w:r>
              <w:lastRenderedPageBreak/>
              <w:t xml:space="preserve">     *</w:t>
            </w:r>
          </w:p>
          <w:p w14:paraId="1379483E" w14:textId="77777777" w:rsidR="00033D57" w:rsidRDefault="00033D57" w:rsidP="00033D57">
            <w:r>
              <w:t xml:space="preserve">     * @var \Magento\Cms\Model\BlockFactory</w:t>
            </w:r>
          </w:p>
          <w:p w14:paraId="2ED51C69" w14:textId="77777777" w:rsidR="00033D57" w:rsidRDefault="00033D57" w:rsidP="00033D57">
            <w:r>
              <w:t xml:space="preserve">     */</w:t>
            </w:r>
          </w:p>
          <w:p w14:paraId="40AFB03A" w14:textId="77777777" w:rsidR="00033D57" w:rsidRDefault="00033D57" w:rsidP="00033D57">
            <w:r>
              <w:t xml:space="preserve">    protected $_blockFactory;</w:t>
            </w:r>
          </w:p>
          <w:p w14:paraId="2F0870DF" w14:textId="77777777" w:rsidR="00033D57" w:rsidRDefault="00033D57" w:rsidP="00033D57"/>
          <w:p w14:paraId="71DEDFA5" w14:textId="77777777" w:rsidR="00033D57" w:rsidRDefault="00033D57" w:rsidP="00033D57">
            <w:r>
              <w:t xml:space="preserve">    /**</w:t>
            </w:r>
          </w:p>
          <w:p w14:paraId="0E36A578" w14:textId="77777777" w:rsidR="00033D57" w:rsidRDefault="00033D57" w:rsidP="00033D57">
            <w:r>
              <w:t xml:space="preserve">     * Construct</w:t>
            </w:r>
          </w:p>
          <w:p w14:paraId="6176AF0E" w14:textId="77777777" w:rsidR="00033D57" w:rsidRDefault="00033D57" w:rsidP="00033D57">
            <w:r>
              <w:t xml:space="preserve">     *</w:t>
            </w:r>
          </w:p>
          <w:p w14:paraId="21268A59" w14:textId="77777777" w:rsidR="00033D57" w:rsidRDefault="00033D57" w:rsidP="00033D57">
            <w:r>
              <w:t xml:space="preserve">     * @param \Magento\Framework\View\Element\Context $context</w:t>
            </w:r>
          </w:p>
          <w:p w14:paraId="5E963F23" w14:textId="77777777" w:rsidR="00033D57" w:rsidRDefault="00033D57" w:rsidP="00033D57">
            <w:r>
              <w:t xml:space="preserve">     * @param \Magento\Cms\Model\Template\FilterProvider $filterProvider</w:t>
            </w:r>
          </w:p>
          <w:p w14:paraId="45011481" w14:textId="77777777" w:rsidR="00033D57" w:rsidRDefault="00033D57" w:rsidP="00033D57">
            <w:r>
              <w:t xml:space="preserve">     * @param \Magento\Store\Model\StoreManagerInterface $storeManager</w:t>
            </w:r>
          </w:p>
          <w:p w14:paraId="557C7D31" w14:textId="77777777" w:rsidR="00033D57" w:rsidRDefault="00033D57" w:rsidP="00033D57">
            <w:r>
              <w:t xml:space="preserve">     * @param \Magento\Cms\Model\BlockFactory $blockFactory</w:t>
            </w:r>
          </w:p>
          <w:p w14:paraId="23DBA2F5" w14:textId="77777777" w:rsidR="00033D57" w:rsidRDefault="00033D57" w:rsidP="00033D57">
            <w:r>
              <w:t xml:space="preserve">     * @param array $data</w:t>
            </w:r>
          </w:p>
          <w:p w14:paraId="3C0768E5" w14:textId="77777777" w:rsidR="00033D57" w:rsidRDefault="00033D57" w:rsidP="00033D57">
            <w:r>
              <w:t xml:space="preserve">     */</w:t>
            </w:r>
          </w:p>
          <w:p w14:paraId="034FF582" w14:textId="77777777" w:rsidR="00033D57" w:rsidRDefault="00033D57" w:rsidP="00033D57">
            <w:r>
              <w:t xml:space="preserve">    public function __construct(</w:t>
            </w:r>
          </w:p>
          <w:p w14:paraId="2D8A2750" w14:textId="77777777" w:rsidR="00033D57" w:rsidRDefault="00033D57" w:rsidP="00033D57">
            <w:r>
              <w:t xml:space="preserve">        \Magento\Framework\View\Element\Context $context,</w:t>
            </w:r>
          </w:p>
          <w:p w14:paraId="2812EC8D" w14:textId="77777777" w:rsidR="00033D57" w:rsidRDefault="00033D57" w:rsidP="00033D57">
            <w:r>
              <w:t xml:space="preserve">        \Magento\Cms\Model\Template\FilterProvider $filterProvider,</w:t>
            </w:r>
          </w:p>
          <w:p w14:paraId="7909A873" w14:textId="77777777" w:rsidR="00033D57" w:rsidRDefault="00033D57" w:rsidP="00033D57">
            <w:r>
              <w:t xml:space="preserve">        \Magento\Store\Model\StoreManagerInterface $storeManager,</w:t>
            </w:r>
          </w:p>
          <w:p w14:paraId="02902BB5" w14:textId="77777777" w:rsidR="00033D57" w:rsidRDefault="00033D57" w:rsidP="00033D57">
            <w:r>
              <w:t xml:space="preserve">        \Magento\Cms\Model\BlockFactory $blockFactory,</w:t>
            </w:r>
          </w:p>
          <w:p w14:paraId="6FE96FD4" w14:textId="77777777" w:rsidR="00033D57" w:rsidRDefault="00033D57" w:rsidP="00033D57">
            <w:r>
              <w:t xml:space="preserve">        array $data = []</w:t>
            </w:r>
          </w:p>
          <w:p w14:paraId="6974173E" w14:textId="77777777" w:rsidR="00033D57" w:rsidRDefault="00033D57" w:rsidP="00033D57">
            <w:r>
              <w:t xml:space="preserve">    ) {</w:t>
            </w:r>
          </w:p>
          <w:p w14:paraId="25ACA6C7" w14:textId="77777777" w:rsidR="00033D57" w:rsidRDefault="00033D57" w:rsidP="00033D57">
            <w:r>
              <w:t xml:space="preserve">        parent::__construct($context, $data);</w:t>
            </w:r>
          </w:p>
          <w:p w14:paraId="6B86E06E" w14:textId="77777777" w:rsidR="00033D57" w:rsidRDefault="00033D57" w:rsidP="00033D57">
            <w:r>
              <w:t xml:space="preserve">        $this-&gt;_filterProvider = $filterProvider;</w:t>
            </w:r>
          </w:p>
          <w:p w14:paraId="305CC862" w14:textId="77777777" w:rsidR="00033D57" w:rsidRDefault="00033D57" w:rsidP="00033D57">
            <w:r>
              <w:t xml:space="preserve">        $this-&gt;_storeManager = $storeManager;</w:t>
            </w:r>
          </w:p>
          <w:p w14:paraId="72802B25" w14:textId="77777777" w:rsidR="00033D57" w:rsidRDefault="00033D57" w:rsidP="00033D57">
            <w:r>
              <w:t xml:space="preserve">        $this-&gt;_blockFactory = $blockFactory;</w:t>
            </w:r>
          </w:p>
          <w:p w14:paraId="3A041896" w14:textId="77777777" w:rsidR="00033D57" w:rsidRDefault="00033D57" w:rsidP="00033D57">
            <w:r>
              <w:t xml:space="preserve">    }</w:t>
            </w:r>
          </w:p>
          <w:p w14:paraId="4A300CEE" w14:textId="77777777" w:rsidR="00033D57" w:rsidRDefault="00033D57" w:rsidP="00033D57"/>
          <w:p w14:paraId="306CE984" w14:textId="77777777" w:rsidR="00033D57" w:rsidRDefault="00033D57" w:rsidP="00033D57">
            <w:r>
              <w:t xml:space="preserve">    /**</w:t>
            </w:r>
          </w:p>
          <w:p w14:paraId="5D474BBC" w14:textId="77777777" w:rsidR="00033D57" w:rsidRDefault="00033D57" w:rsidP="00033D57">
            <w:r>
              <w:t xml:space="preserve">     * Prepare Content HTML</w:t>
            </w:r>
          </w:p>
          <w:p w14:paraId="133162E3" w14:textId="77777777" w:rsidR="00033D57" w:rsidRDefault="00033D57" w:rsidP="00033D57">
            <w:r>
              <w:t xml:space="preserve">     *</w:t>
            </w:r>
          </w:p>
          <w:p w14:paraId="68AB4E0B" w14:textId="77777777" w:rsidR="00033D57" w:rsidRDefault="00033D57" w:rsidP="00033D57">
            <w:r>
              <w:t xml:space="preserve">     * @return string</w:t>
            </w:r>
          </w:p>
          <w:p w14:paraId="0EDDE2F3" w14:textId="77777777" w:rsidR="00033D57" w:rsidRDefault="00033D57" w:rsidP="00033D57">
            <w:r>
              <w:t xml:space="preserve">     */</w:t>
            </w:r>
          </w:p>
          <w:p w14:paraId="71584DC8" w14:textId="77777777" w:rsidR="00033D57" w:rsidRDefault="00033D57" w:rsidP="00033D57">
            <w:r>
              <w:t xml:space="preserve">    protected function _toHtml()</w:t>
            </w:r>
          </w:p>
          <w:p w14:paraId="63ACD2C3" w14:textId="77777777" w:rsidR="00033D57" w:rsidRDefault="00033D57" w:rsidP="00033D57">
            <w:r>
              <w:t xml:space="preserve">    {</w:t>
            </w:r>
          </w:p>
          <w:p w14:paraId="781E6C43" w14:textId="77777777" w:rsidR="00033D57" w:rsidRDefault="00033D57" w:rsidP="00033D57">
            <w:r>
              <w:t xml:space="preserve">        $blockId = $this-&gt;getBlockId();</w:t>
            </w:r>
          </w:p>
          <w:p w14:paraId="422C35FC" w14:textId="77777777" w:rsidR="00033D57" w:rsidRDefault="00033D57" w:rsidP="00033D57">
            <w:r>
              <w:t xml:space="preserve">        $html = '';</w:t>
            </w:r>
          </w:p>
          <w:p w14:paraId="351FD0E6" w14:textId="77777777" w:rsidR="00033D57" w:rsidRDefault="00033D57" w:rsidP="00033D57">
            <w:r>
              <w:t xml:space="preserve">        if ($blockId) {</w:t>
            </w:r>
          </w:p>
          <w:p w14:paraId="209DE4EB" w14:textId="77777777" w:rsidR="00033D57" w:rsidRDefault="00033D57" w:rsidP="00033D57">
            <w:r>
              <w:t xml:space="preserve">            $storeId = $this-&gt;_storeManager-&gt;getStore()-&gt;getId();</w:t>
            </w:r>
          </w:p>
          <w:p w14:paraId="6463CB48" w14:textId="77777777" w:rsidR="00033D57" w:rsidRDefault="00033D57" w:rsidP="00033D57">
            <w:r>
              <w:t xml:space="preserve">            /** @var \Magento\Cms\Model\Block $block */</w:t>
            </w:r>
          </w:p>
          <w:p w14:paraId="637A8709" w14:textId="77777777" w:rsidR="00033D57" w:rsidRDefault="00033D57" w:rsidP="00033D57">
            <w:r>
              <w:t xml:space="preserve">            $block = $this-&gt;_blockFactory-&gt;create();</w:t>
            </w:r>
          </w:p>
          <w:p w14:paraId="6E9B441A" w14:textId="77777777" w:rsidR="00033D57" w:rsidRDefault="00033D57" w:rsidP="00033D57">
            <w:r>
              <w:t xml:space="preserve">            $block-&gt;setStoreId($storeId)-&gt;load($blockId);</w:t>
            </w:r>
          </w:p>
          <w:p w14:paraId="55907F7F" w14:textId="77777777" w:rsidR="00033D57" w:rsidRDefault="00033D57" w:rsidP="00033D57">
            <w:r>
              <w:t xml:space="preserve">            if ($block-&gt;isActive()) {</w:t>
            </w:r>
          </w:p>
          <w:p w14:paraId="23781443" w14:textId="77777777" w:rsidR="00033D57" w:rsidRDefault="00033D57" w:rsidP="00033D57">
            <w:r>
              <w:t xml:space="preserve">                $html = $this-&gt;_filterProvider-&gt;getBlockFilter()-&gt;setStoreId($storeId)-&gt;filter($block-&gt;getContent());</w:t>
            </w:r>
          </w:p>
          <w:p w14:paraId="50AE221C" w14:textId="77777777" w:rsidR="00033D57" w:rsidRDefault="00033D57" w:rsidP="00033D57">
            <w:r>
              <w:t xml:space="preserve">            }</w:t>
            </w:r>
          </w:p>
          <w:p w14:paraId="435F68DC" w14:textId="77777777" w:rsidR="00033D57" w:rsidRDefault="00033D57" w:rsidP="00033D57">
            <w:r>
              <w:t xml:space="preserve">        }</w:t>
            </w:r>
          </w:p>
          <w:p w14:paraId="3E468DD9" w14:textId="77777777" w:rsidR="00033D57" w:rsidRDefault="00033D57" w:rsidP="00033D57">
            <w:r>
              <w:lastRenderedPageBreak/>
              <w:t xml:space="preserve">        return $html;</w:t>
            </w:r>
          </w:p>
          <w:p w14:paraId="33BC9413" w14:textId="77777777" w:rsidR="00033D57" w:rsidRDefault="00033D57" w:rsidP="00033D57">
            <w:r>
              <w:t xml:space="preserve">    }</w:t>
            </w:r>
          </w:p>
          <w:p w14:paraId="6489795D" w14:textId="77777777" w:rsidR="00033D57" w:rsidRDefault="00033D57" w:rsidP="00033D57"/>
          <w:p w14:paraId="0901C42C" w14:textId="77777777" w:rsidR="00033D57" w:rsidRDefault="00033D57" w:rsidP="00033D57">
            <w:r>
              <w:t xml:space="preserve">    /**</w:t>
            </w:r>
          </w:p>
          <w:p w14:paraId="23CF883B" w14:textId="77777777" w:rsidR="00033D57" w:rsidRDefault="00033D57" w:rsidP="00033D57">
            <w:r>
              <w:t xml:space="preserve">     * Return identifiers for produced content</w:t>
            </w:r>
          </w:p>
          <w:p w14:paraId="6BA9F468" w14:textId="77777777" w:rsidR="00033D57" w:rsidRDefault="00033D57" w:rsidP="00033D57">
            <w:r>
              <w:t xml:space="preserve">     *</w:t>
            </w:r>
          </w:p>
          <w:p w14:paraId="721223BA" w14:textId="77777777" w:rsidR="00033D57" w:rsidRDefault="00033D57" w:rsidP="00033D57">
            <w:r>
              <w:t xml:space="preserve">     * @return array</w:t>
            </w:r>
          </w:p>
          <w:p w14:paraId="3CF190C7" w14:textId="77777777" w:rsidR="00033D57" w:rsidRDefault="00033D57" w:rsidP="00033D57">
            <w:r>
              <w:t xml:space="preserve">     */</w:t>
            </w:r>
          </w:p>
          <w:p w14:paraId="1A4C0606" w14:textId="77777777" w:rsidR="00033D57" w:rsidRDefault="00033D57" w:rsidP="00033D57">
            <w:r>
              <w:t xml:space="preserve">    public function getIdentities()</w:t>
            </w:r>
          </w:p>
          <w:p w14:paraId="718FE4F3" w14:textId="77777777" w:rsidR="00033D57" w:rsidRDefault="00033D57" w:rsidP="00033D57">
            <w:r>
              <w:t xml:space="preserve">    {</w:t>
            </w:r>
          </w:p>
          <w:p w14:paraId="384F3723" w14:textId="77777777" w:rsidR="00033D57" w:rsidRDefault="00033D57" w:rsidP="00033D57">
            <w:r>
              <w:t xml:space="preserve">        return [\Magento\Cms\Model\Block::CACHE_TAG . '_' . $this-&gt;getBlockId()];</w:t>
            </w:r>
          </w:p>
          <w:p w14:paraId="5203131B" w14:textId="77777777" w:rsidR="00033D57" w:rsidRDefault="00033D57" w:rsidP="00033D57">
            <w:r>
              <w:t xml:space="preserve">    }</w:t>
            </w:r>
          </w:p>
          <w:p w14:paraId="5B00C108" w14:textId="77777777" w:rsidR="00033D57" w:rsidRDefault="00033D57" w:rsidP="00033D57"/>
          <w:p w14:paraId="46FA4206" w14:textId="77777777" w:rsidR="00033D57" w:rsidRDefault="00033D57" w:rsidP="00033D57">
            <w:r>
              <w:t xml:space="preserve">    /**</w:t>
            </w:r>
          </w:p>
          <w:p w14:paraId="09C3AC29" w14:textId="77777777" w:rsidR="00033D57" w:rsidRDefault="00033D57" w:rsidP="00033D57">
            <w:r>
              <w:t xml:space="preserve">     * @inheritdoc</w:t>
            </w:r>
          </w:p>
          <w:p w14:paraId="32B05B6A" w14:textId="77777777" w:rsidR="00033D57" w:rsidRDefault="00033D57" w:rsidP="00033D57">
            <w:r>
              <w:t xml:space="preserve">     */</w:t>
            </w:r>
          </w:p>
          <w:p w14:paraId="32AFC607" w14:textId="77777777" w:rsidR="00033D57" w:rsidRDefault="00033D57" w:rsidP="00033D57">
            <w:r>
              <w:t xml:space="preserve">    public function getCacheKeyInfo()</w:t>
            </w:r>
          </w:p>
          <w:p w14:paraId="1C4CD030" w14:textId="77777777" w:rsidR="00033D57" w:rsidRDefault="00033D57" w:rsidP="00033D57">
            <w:r>
              <w:t xml:space="preserve">    {</w:t>
            </w:r>
          </w:p>
          <w:p w14:paraId="49DB8C84" w14:textId="77777777" w:rsidR="00033D57" w:rsidRDefault="00033D57" w:rsidP="00033D57">
            <w:r>
              <w:t xml:space="preserve">        $cacheKeyInfo = parent::getCacheKeyInfo();</w:t>
            </w:r>
          </w:p>
          <w:p w14:paraId="06AA7DF2" w14:textId="77777777" w:rsidR="00033D57" w:rsidRDefault="00033D57" w:rsidP="00033D57">
            <w:r>
              <w:t xml:space="preserve">        $cacheKeyInfo[] = $this-&gt;_storeManager-&gt;getStore()-&gt;getId();</w:t>
            </w:r>
          </w:p>
          <w:p w14:paraId="55AE6629" w14:textId="77777777" w:rsidR="00033D57" w:rsidRDefault="00033D57" w:rsidP="00033D57">
            <w:r>
              <w:t xml:space="preserve">        return $cacheKeyInfo;</w:t>
            </w:r>
          </w:p>
          <w:p w14:paraId="1E92040B" w14:textId="77777777" w:rsidR="00033D57" w:rsidRDefault="00033D57" w:rsidP="00033D57">
            <w:r>
              <w:t xml:space="preserve">    }</w:t>
            </w:r>
          </w:p>
          <w:p w14:paraId="047EA265" w14:textId="62B1E8F8" w:rsidR="00033D57" w:rsidRDefault="00033D57" w:rsidP="00033D57">
            <w:r>
              <w:t>}</w:t>
            </w:r>
          </w:p>
        </w:tc>
      </w:tr>
    </w:tbl>
    <w:p w14:paraId="0379A0C6" w14:textId="77777777" w:rsidR="00033D57" w:rsidRDefault="00033D57" w:rsidP="00225908"/>
    <w:p w14:paraId="46D144A3" w14:textId="577BEBAA" w:rsidR="005447D8" w:rsidRDefault="00A0752B" w:rsidP="00A0752B">
      <w:pPr>
        <w:pStyle w:val="Heading4"/>
      </w:pPr>
      <w:r>
        <w:t>1.4.1 Set Homepage in Magento 2</w:t>
      </w:r>
    </w:p>
    <w:p w14:paraId="408F60A8" w14:textId="77777777" w:rsidR="00A0752B" w:rsidRDefault="00A0752B" w:rsidP="00225908"/>
    <w:p w14:paraId="3B840303" w14:textId="1A8A2288" w:rsidR="001D0E8F" w:rsidRDefault="001D0E8F" w:rsidP="00225908">
      <w:r>
        <w:t xml:space="preserve">Để thiết lập trang nào là Home Page của Storerront thì chúng ta cần đi đến </w:t>
      </w:r>
      <w:r w:rsidRPr="00033D57">
        <w:rPr>
          <w:i/>
        </w:rPr>
        <w:t>Stores/Configurations/Web</w:t>
      </w:r>
      <w:r>
        <w:t xml:space="preserve"> sau đến Tab </w:t>
      </w:r>
      <w:r w:rsidRPr="001D0E8F">
        <w:rPr>
          <w:b/>
          <w:color w:val="FF0000"/>
        </w:rPr>
        <w:t>Default Page</w:t>
      </w:r>
      <w:r w:rsidRPr="001D0E8F">
        <w:rPr>
          <w:color w:val="FF0000"/>
        </w:rPr>
        <w:t xml:space="preserve"> </w:t>
      </w:r>
      <w:r>
        <w:t xml:space="preserve">chọn ra một trang là trang chủ của hệ thống. </w:t>
      </w:r>
    </w:p>
    <w:p w14:paraId="279489A5" w14:textId="6CB7A1C8" w:rsidR="001D0E8F" w:rsidRDefault="001D0E8F" w:rsidP="00225908">
      <w:r>
        <w:rPr>
          <w:noProof/>
        </w:rPr>
        <w:drawing>
          <wp:inline distT="0" distB="0" distL="0" distR="0" wp14:anchorId="5BC65EEE" wp14:editId="1E83F4BE">
            <wp:extent cx="5943600" cy="14751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024-09-23 0037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41F55B5F" w14:textId="114E9782" w:rsidR="00A0752B" w:rsidRDefault="006C2752" w:rsidP="006C2752">
      <w:pPr>
        <w:pStyle w:val="Heading4"/>
      </w:pPr>
      <w:r>
        <w:t>1.4.2 Theme Luma trình diễn phần hiển thị kiểu gì ?</w:t>
      </w:r>
    </w:p>
    <w:p w14:paraId="1BE3E82C" w14:textId="77777777" w:rsidR="006C2752" w:rsidRDefault="006C2752" w:rsidP="00225908"/>
    <w:p w14:paraId="62C46514" w14:textId="26314E78" w:rsidR="006C2752" w:rsidRDefault="006C2752" w:rsidP="00225908">
      <w:r>
        <w:t>Khi chúng ta xe</w:t>
      </w:r>
      <w:r w:rsidR="00FD40FB">
        <w:t xml:space="preserve">m code hiển thị của </w:t>
      </w:r>
      <w:r w:rsidR="00EC74E7">
        <w:t xml:space="preserve">hệ thống Homepage thì hoàn toàn khó hiểu vì Page Home Page khi chúng ta định nghĩa thì hoàn toàn không có dữ liệu gì cho việc hiển thị nội dung như trang chủ Luma trước đó , khi chuyển qua sử dụng Theme mới của chúng ta là PixelproTheme thì thấy rằng phần đó đã biến mất. Vậy ta nhận thấy rằng nó đã hiển thị thông qua </w:t>
      </w:r>
      <w:r w:rsidR="00EC74E7" w:rsidRPr="00B7118F">
        <w:rPr>
          <w:b/>
          <w:color w:val="FF0000"/>
        </w:rPr>
        <w:t>Widget</w:t>
      </w:r>
      <w:r w:rsidR="00EC74E7" w:rsidRPr="00B7118F">
        <w:rPr>
          <w:color w:val="FF0000"/>
        </w:rPr>
        <w:t xml:space="preserve"> </w:t>
      </w:r>
      <w:r w:rsidR="00EC74E7">
        <w:t xml:space="preserve">của </w:t>
      </w:r>
      <w:r w:rsidR="00EC74E7">
        <w:lastRenderedPageBreak/>
        <w:t xml:space="preserve">hệ thống phần mềm </w:t>
      </w:r>
      <w:r w:rsidR="00965C52">
        <w:t xml:space="preserve">và nó được ra quy tắc đó là chỉ hiển thị trên Theme Luma </w:t>
      </w:r>
      <w:r w:rsidR="00E04707">
        <w:t xml:space="preserve">qua tham số </w:t>
      </w:r>
      <w:r w:rsidR="00E04707" w:rsidRPr="009417C2">
        <w:rPr>
          <w:b/>
        </w:rPr>
        <w:t>Design Package/Theme</w:t>
      </w:r>
      <w:r w:rsidR="00E04707">
        <w:t xml:space="preserve"> như bên dưới:</w:t>
      </w:r>
    </w:p>
    <w:p w14:paraId="0E4FCB27" w14:textId="495ADDFF" w:rsidR="00E04707" w:rsidRDefault="004A5EF7" w:rsidP="00225908">
      <w:r>
        <w:rPr>
          <w:noProof/>
        </w:rPr>
        <w:drawing>
          <wp:inline distT="0" distB="0" distL="0" distR="0" wp14:anchorId="3E036BD5" wp14:editId="4E3E8EB4">
            <wp:extent cx="5943600" cy="2699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4-09-23 00462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56E62A40" w14:textId="1210E737" w:rsidR="00D257F3" w:rsidRDefault="009417C2" w:rsidP="00225908">
      <w:r>
        <w:rPr>
          <w:noProof/>
        </w:rPr>
        <w:drawing>
          <wp:inline distT="0" distB="0" distL="0" distR="0" wp14:anchorId="2D82DE2E" wp14:editId="4870B6B4">
            <wp:extent cx="5943600" cy="7766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4-09-23 00475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76605"/>
                    </a:xfrm>
                    <a:prstGeom prst="rect">
                      <a:avLst/>
                    </a:prstGeom>
                  </pic:spPr>
                </pic:pic>
              </a:graphicData>
            </a:graphic>
          </wp:inline>
        </w:drawing>
      </w:r>
    </w:p>
    <w:p w14:paraId="414FC7FA" w14:textId="4533F3C9" w:rsidR="006C2752" w:rsidRDefault="00850A77" w:rsidP="00850A77">
      <w:pPr>
        <w:pStyle w:val="Heading4"/>
      </w:pPr>
      <w:r>
        <w:t xml:space="preserve">1.4.3 Frontent Developer Guide </w:t>
      </w:r>
    </w:p>
    <w:p w14:paraId="6E2A3421" w14:textId="77777777" w:rsidR="000B6B36" w:rsidRDefault="000B6B36" w:rsidP="00225908"/>
    <w:p w14:paraId="53E0D1AA" w14:textId="641ECC99" w:rsidR="000B6B36" w:rsidRDefault="000B6B36" w:rsidP="00225908">
      <w:r>
        <w:t xml:space="preserve">Tham khảo mọi thứ về frontend tại đây: </w:t>
      </w:r>
    </w:p>
    <w:tbl>
      <w:tblPr>
        <w:tblStyle w:val="TableGrid"/>
        <w:tblW w:w="0" w:type="auto"/>
        <w:tblLook w:val="04A0" w:firstRow="1" w:lastRow="0" w:firstColumn="1" w:lastColumn="0" w:noHBand="0" w:noVBand="1"/>
      </w:tblPr>
      <w:tblGrid>
        <w:gridCol w:w="9350"/>
      </w:tblGrid>
      <w:tr w:rsidR="00804A38" w14:paraId="5E52CA85" w14:textId="77777777" w:rsidTr="00804A38">
        <w:tc>
          <w:tcPr>
            <w:tcW w:w="9350" w:type="dxa"/>
          </w:tcPr>
          <w:p w14:paraId="10EFE5E2" w14:textId="45CE7C1A" w:rsidR="00804A38" w:rsidRDefault="00AF7872" w:rsidP="00225908">
            <w:hyperlink r:id="rId32" w:history="1">
              <w:r w:rsidR="00804A38" w:rsidRPr="000D13A8">
                <w:rPr>
                  <w:rStyle w:val="Hyperlink"/>
                </w:rPr>
                <w:t>https://developer.adobe.com/commerce/frontend-core/guide/</w:t>
              </w:r>
            </w:hyperlink>
            <w:r w:rsidR="00804A38">
              <w:t xml:space="preserve"> </w:t>
            </w:r>
          </w:p>
        </w:tc>
      </w:tr>
    </w:tbl>
    <w:p w14:paraId="12D65967" w14:textId="77777777" w:rsidR="00804A38" w:rsidRDefault="00804A38" w:rsidP="00225908"/>
    <w:p w14:paraId="1DDC9DC1" w14:textId="43D93617" w:rsidR="00AB2E41" w:rsidRDefault="00AB2E41" w:rsidP="00225908">
      <w:r>
        <w:t xml:space="preserve">Tài liệu này sẽ cung cấp cho việc tạo và cài đặt tuỳ chỉnh storefront theme cho một ứng dụng. Nó miêu tả quy trình kết xuất nội dung và giảng giải về tầng </w:t>
      </w:r>
      <w:ins w:id="4" w:author="Microsoft account" w:date="2025-04-18T04:34:00Z">
        <w:r w:rsidR="00274CAA">
          <w:t>hiển thị (</w:t>
        </w:r>
      </w:ins>
      <w:r>
        <w:t>view</w:t>
      </w:r>
      <w:ins w:id="5" w:author="Microsoft account" w:date="2025-04-18T04:34:00Z">
        <w:r w:rsidR="00274CAA">
          <w:t>)</w:t>
        </w:r>
      </w:ins>
      <w:r>
        <w:t xml:space="preserve"> của hệ thống để có thể mở rộng các yêu cầu để xây dựng theme hiệu quả. Tài liệu là thứ mà frontend developer sẽ sử dụng hàng ngày để hoàn thành các nhiệm vụ về giao diện người dùng.</w:t>
      </w:r>
    </w:p>
    <w:p w14:paraId="6232D9F7" w14:textId="77777777" w:rsidR="000B6B36" w:rsidRDefault="000B6B36" w:rsidP="00225908"/>
    <w:p w14:paraId="6BACAC8A" w14:textId="4E90EFC6" w:rsidR="00EF0109" w:rsidRDefault="00EF0109" w:rsidP="00EF0109">
      <w:pPr>
        <w:pStyle w:val="Heading3"/>
      </w:pPr>
      <w:r>
        <w:t xml:space="preserve">1.5 Uninstall Theme </w:t>
      </w:r>
    </w:p>
    <w:p w14:paraId="5A64229E" w14:textId="77777777" w:rsidR="00EF0109" w:rsidRDefault="00EF0109" w:rsidP="00225908"/>
    <w:p w14:paraId="6932E0ED" w14:textId="16EA4B83" w:rsidR="00060419" w:rsidRDefault="00E44DFC" w:rsidP="00225908">
      <w:r>
        <w:t xml:space="preserve">Về cơ bản để gỡ bỏ theme thì chúng ta chỉ việc xoá nó trong </w:t>
      </w:r>
      <w:r w:rsidRPr="007A6BF3">
        <w:rPr>
          <w:i/>
        </w:rPr>
        <w:t>phần file quản lý theme</w:t>
      </w:r>
      <w:r>
        <w:t xml:space="preserve"> đó là /app/desgin/frontend/[vendor]/[Theme Name] sau đó xoá tham chiếu của nó trong bảng table </w:t>
      </w:r>
      <w:r w:rsidRPr="007A6BF3">
        <w:rPr>
          <w:i/>
          <w:color w:val="FF0000"/>
        </w:rPr>
        <w:t>theme</w:t>
      </w:r>
      <w:r w:rsidR="00C77173">
        <w:t xml:space="preserve">. </w:t>
      </w:r>
    </w:p>
    <w:p w14:paraId="1D6137E2" w14:textId="55C85049" w:rsidR="00C77173" w:rsidRDefault="00C77173" w:rsidP="00225908">
      <w:r>
        <w:t xml:space="preserve">Ngoài việc vào trong bảng theme để xoá đi dòng theme muốn gỡ bỏ thì chúng ta cũng có thể sử dụng chức năng </w:t>
      </w:r>
      <w:r w:rsidRPr="00C77173">
        <w:rPr>
          <w:b/>
          <w:color w:val="FF0000"/>
        </w:rPr>
        <w:t>Search</w:t>
      </w:r>
      <w:r w:rsidRPr="00C77173">
        <w:rPr>
          <w:color w:val="FF0000"/>
        </w:rPr>
        <w:t xml:space="preserve"> </w:t>
      </w:r>
      <w:r>
        <w:t xml:space="preserve">của phpmyadmin cho việc tìm kiếm tên theme </w:t>
      </w:r>
      <w:r w:rsidR="00EE20C4">
        <w:t xml:space="preserve">(pixelpro) </w:t>
      </w:r>
      <w:r>
        <w:t xml:space="preserve">để có thể xoá. </w:t>
      </w:r>
    </w:p>
    <w:p w14:paraId="27942C57" w14:textId="2FBD1678" w:rsidR="00C77173" w:rsidRDefault="00C77173" w:rsidP="00225908">
      <w:r>
        <w:rPr>
          <w:noProof/>
        </w:rPr>
        <w:lastRenderedPageBreak/>
        <w:drawing>
          <wp:inline distT="0" distB="0" distL="0" distR="0" wp14:anchorId="0413C19B" wp14:editId="4F498482">
            <wp:extent cx="5529303" cy="6429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6-24 013846.png"/>
                    <pic:cNvPicPr/>
                  </pic:nvPicPr>
                  <pic:blipFill>
                    <a:blip r:embed="rId33">
                      <a:extLst>
                        <a:ext uri="{28A0092B-C50C-407E-A947-70E740481C1C}">
                          <a14:useLocalDpi xmlns:a14="http://schemas.microsoft.com/office/drawing/2010/main" val="0"/>
                        </a:ext>
                      </a:extLst>
                    </a:blip>
                    <a:stretch>
                      <a:fillRect/>
                    </a:stretch>
                  </pic:blipFill>
                  <pic:spPr>
                    <a:xfrm>
                      <a:off x="0" y="0"/>
                      <a:ext cx="5529303" cy="642942"/>
                    </a:xfrm>
                    <a:prstGeom prst="rect">
                      <a:avLst/>
                    </a:prstGeom>
                  </pic:spPr>
                </pic:pic>
              </a:graphicData>
            </a:graphic>
          </wp:inline>
        </w:drawing>
      </w:r>
    </w:p>
    <w:p w14:paraId="51DCD637" w14:textId="115392FD" w:rsidR="00412882" w:rsidRDefault="00033D57" w:rsidP="00033D57">
      <w:pPr>
        <w:pStyle w:val="Heading4"/>
      </w:pPr>
      <w:r>
        <w:t>1.5.1 Quản lý Theme nằm ở đâu ?</w:t>
      </w:r>
    </w:p>
    <w:p w14:paraId="6284879E" w14:textId="77777777" w:rsidR="00033D57" w:rsidRDefault="00033D57" w:rsidP="00225908"/>
    <w:p w14:paraId="081F7EF9" w14:textId="53AD1DC9" w:rsidR="00033D57" w:rsidRDefault="00033D57" w:rsidP="00225908">
      <w:r>
        <w:t xml:space="preserve">Để truy cập đến phần quản lý theme thì chúng ta </w:t>
      </w:r>
      <w:r w:rsidR="001059FE">
        <w:t>Content/Design/Themes</w:t>
      </w:r>
      <w:r w:rsidR="009F15E7">
        <w:t xml:space="preserve"> và Content/Design/Configuration </w:t>
      </w:r>
      <w:r w:rsidR="00761D71">
        <w:t>chúng ta có thể tiến hành việc gán theme</w:t>
      </w:r>
      <w:r w:rsidR="00703238">
        <w:t xml:space="preserve">, hoặc xem trên hệ thống có những loại theme nào , lập lịch để public design theo ngày tháng cố định. </w:t>
      </w:r>
    </w:p>
    <w:p w14:paraId="79F1587C" w14:textId="3674CC6B" w:rsidR="006738F2" w:rsidRDefault="006738F2" w:rsidP="00225908">
      <w:r>
        <w:rPr>
          <w:noProof/>
        </w:rPr>
        <w:drawing>
          <wp:inline distT="0" distB="0" distL="0" distR="0" wp14:anchorId="39D2E7DC" wp14:editId="469CE264">
            <wp:extent cx="4762500" cy="851246"/>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4-09-23 0107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75446" cy="853560"/>
                    </a:xfrm>
                    <a:prstGeom prst="rect">
                      <a:avLst/>
                    </a:prstGeom>
                  </pic:spPr>
                </pic:pic>
              </a:graphicData>
            </a:graphic>
          </wp:inline>
        </w:drawing>
      </w:r>
    </w:p>
    <w:p w14:paraId="770FFD1F" w14:textId="284477D0" w:rsidR="009F15E7" w:rsidRDefault="00761D71" w:rsidP="00225908">
      <w:r>
        <w:rPr>
          <w:noProof/>
        </w:rPr>
        <w:drawing>
          <wp:inline distT="0" distB="0" distL="0" distR="0" wp14:anchorId="65B53CCE" wp14:editId="63032374">
            <wp:extent cx="4762500" cy="1744215"/>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024-09-23 0103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0257" cy="1747056"/>
                    </a:xfrm>
                    <a:prstGeom prst="rect">
                      <a:avLst/>
                    </a:prstGeom>
                  </pic:spPr>
                </pic:pic>
              </a:graphicData>
            </a:graphic>
          </wp:inline>
        </w:drawing>
      </w:r>
    </w:p>
    <w:p w14:paraId="4B29D42B" w14:textId="5DD9807C" w:rsidR="00090516" w:rsidRDefault="00090516" w:rsidP="00225908">
      <w:r>
        <w:t xml:space="preserve">Truy cập qua việc chọn Edit </w:t>
      </w:r>
      <w:r w:rsidR="00210E5E">
        <w:t>&gt;</w:t>
      </w:r>
      <w:r>
        <w:t xml:space="preserve"> Default Store View. </w:t>
      </w:r>
    </w:p>
    <w:p w14:paraId="0E4AE484" w14:textId="69274B4B" w:rsidR="00B721A6" w:rsidRDefault="00B721A6" w:rsidP="00225908">
      <w:r>
        <w:rPr>
          <w:noProof/>
        </w:rPr>
        <w:lastRenderedPageBreak/>
        <w:drawing>
          <wp:inline distT="0" distB="0" distL="0" distR="0" wp14:anchorId="23806034" wp14:editId="1BD590A4">
            <wp:extent cx="4915393" cy="4495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24-09-23 01053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1966" cy="4501812"/>
                    </a:xfrm>
                    <a:prstGeom prst="rect">
                      <a:avLst/>
                    </a:prstGeom>
                  </pic:spPr>
                </pic:pic>
              </a:graphicData>
            </a:graphic>
          </wp:inline>
        </w:drawing>
      </w:r>
    </w:p>
    <w:p w14:paraId="29113108" w14:textId="77777777" w:rsidR="00B721A6" w:rsidRDefault="00B721A6" w:rsidP="00225908"/>
    <w:p w14:paraId="2012CA5C" w14:textId="32C91681" w:rsidR="00412882" w:rsidRDefault="00412882" w:rsidP="00412882">
      <w:pPr>
        <w:pStyle w:val="Heading3"/>
      </w:pPr>
      <w:r>
        <w:t xml:space="preserve">1.6 Áp dụng - Enable một Theme đến hệ thống </w:t>
      </w:r>
    </w:p>
    <w:p w14:paraId="7122B81B" w14:textId="77777777" w:rsidR="00412882" w:rsidRDefault="00412882" w:rsidP="00225908"/>
    <w:p w14:paraId="7A17B21E" w14:textId="09AA447E" w:rsidR="00412882" w:rsidRDefault="00412882" w:rsidP="00225908">
      <w:r>
        <w:t xml:space="preserve">Để áp dụng một Theme đến hệ thống thì chúng ta vào trong phần xác định theme mặc định đang chạy, sau đó chọn theme áp dụng trên hệ thống </w:t>
      </w:r>
      <w:r w:rsidRPr="00412882">
        <w:rPr>
          <w:i/>
          <w:color w:val="70AD47" w:themeColor="accent6"/>
        </w:rPr>
        <w:t>Content / Design/ Configuration/ Chọn Edit</w:t>
      </w:r>
      <w:r>
        <w:t xml:space="preserve"> sau đó bắt đầu thao tác. </w:t>
      </w:r>
    </w:p>
    <w:p w14:paraId="7C454D0F" w14:textId="2F5F8D97" w:rsidR="00412882" w:rsidRDefault="00412882" w:rsidP="00225908">
      <w:r>
        <w:rPr>
          <w:noProof/>
        </w:rPr>
        <w:drawing>
          <wp:inline distT="0" distB="0" distL="0" distR="0" wp14:anchorId="7FC7B8C9" wp14:editId="15D7DC90">
            <wp:extent cx="4866040" cy="1362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4-06-27 17293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09342" cy="1374196"/>
                    </a:xfrm>
                    <a:prstGeom prst="rect">
                      <a:avLst/>
                    </a:prstGeom>
                  </pic:spPr>
                </pic:pic>
              </a:graphicData>
            </a:graphic>
          </wp:inline>
        </w:drawing>
      </w:r>
    </w:p>
    <w:p w14:paraId="2BCC380D" w14:textId="04F48E2B" w:rsidR="00BB128C" w:rsidRDefault="00BB128C" w:rsidP="00BB128C">
      <w:pPr>
        <w:pStyle w:val="Heading3"/>
      </w:pPr>
      <w:r>
        <w:t>1.7 Cài đặt Sample:Data cho Magento 2</w:t>
      </w:r>
    </w:p>
    <w:p w14:paraId="03C669DF" w14:textId="77777777" w:rsidR="00BB128C" w:rsidRDefault="00BB128C" w:rsidP="00225908"/>
    <w:p w14:paraId="68FE75A8" w14:textId="1DC716E5" w:rsidR="00BB128C" w:rsidRDefault="00BB128C" w:rsidP="00225908">
      <w:r>
        <w:lastRenderedPageBreak/>
        <w:t xml:space="preserve">Để cài đặt được dữ liệu mẫu cho Magento thì chúng ta có thể sử dụng các lệnh đơn giản trong Magento. </w:t>
      </w:r>
    </w:p>
    <w:tbl>
      <w:tblPr>
        <w:tblStyle w:val="TableGrid"/>
        <w:tblW w:w="0" w:type="auto"/>
        <w:tblLook w:val="04A0" w:firstRow="1" w:lastRow="0" w:firstColumn="1" w:lastColumn="0" w:noHBand="0" w:noVBand="1"/>
      </w:tblPr>
      <w:tblGrid>
        <w:gridCol w:w="9350"/>
      </w:tblGrid>
      <w:tr w:rsidR="00BB128C" w14:paraId="57B8EC27" w14:textId="77777777" w:rsidTr="00BB128C">
        <w:tc>
          <w:tcPr>
            <w:tcW w:w="9350" w:type="dxa"/>
          </w:tcPr>
          <w:p w14:paraId="4BD8D039" w14:textId="0158A107" w:rsidR="00BB128C" w:rsidRDefault="00BB128C" w:rsidP="00BB128C">
            <w:r>
              <w:rPr>
                <w:shd w:val="clear" w:color="auto" w:fill="FFFFFF"/>
              </w:rPr>
              <w:t>php bin/magento sampledata:deploy</w:t>
            </w:r>
          </w:p>
        </w:tc>
      </w:tr>
    </w:tbl>
    <w:p w14:paraId="6DD84B21" w14:textId="77777777" w:rsidR="00BB128C" w:rsidRDefault="00BB128C" w:rsidP="00225908"/>
    <w:p w14:paraId="402629C3" w14:textId="49636254" w:rsidR="00BB128C" w:rsidRDefault="00B83866" w:rsidP="00225908">
      <w:r>
        <w:t>Sau đó lần lượt cài đặt qua các lệnh như sau:</w:t>
      </w:r>
    </w:p>
    <w:tbl>
      <w:tblPr>
        <w:tblStyle w:val="TableGrid"/>
        <w:tblW w:w="0" w:type="auto"/>
        <w:tblLook w:val="04A0" w:firstRow="1" w:lastRow="0" w:firstColumn="1" w:lastColumn="0" w:noHBand="0" w:noVBand="1"/>
      </w:tblPr>
      <w:tblGrid>
        <w:gridCol w:w="7083"/>
        <w:gridCol w:w="2267"/>
      </w:tblGrid>
      <w:tr w:rsidR="00B83866" w14:paraId="09D0199C" w14:textId="77777777" w:rsidTr="00B83866">
        <w:tc>
          <w:tcPr>
            <w:tcW w:w="7083" w:type="dxa"/>
          </w:tcPr>
          <w:p w14:paraId="40BB5DB9" w14:textId="588CFFEA" w:rsidR="00B83866" w:rsidRDefault="00B83866" w:rsidP="00B83866">
            <w:r>
              <w:rPr>
                <w:shd w:val="clear" w:color="auto" w:fill="FFFFFF"/>
              </w:rPr>
              <w:t>php bin/magento setup:upgrade</w:t>
            </w:r>
          </w:p>
        </w:tc>
        <w:tc>
          <w:tcPr>
            <w:tcW w:w="2267" w:type="dxa"/>
          </w:tcPr>
          <w:p w14:paraId="6F07658F" w14:textId="6AF2A1C1" w:rsidR="00B83866" w:rsidRDefault="006C2702" w:rsidP="00B83866">
            <w:r>
              <w:t>Cập nhật các thay đổi</w:t>
            </w:r>
          </w:p>
        </w:tc>
      </w:tr>
      <w:tr w:rsidR="00B83866" w14:paraId="1AF08A40" w14:textId="77777777" w:rsidTr="00B83866">
        <w:tc>
          <w:tcPr>
            <w:tcW w:w="7083" w:type="dxa"/>
          </w:tcPr>
          <w:p w14:paraId="0F73367D" w14:textId="5E2C2BCC" w:rsidR="00B83866" w:rsidRDefault="00B83866" w:rsidP="00B83866">
            <w:r>
              <w:rPr>
                <w:shd w:val="clear" w:color="auto" w:fill="FFFFFF"/>
              </w:rPr>
              <w:t>php bin/magento setup:di:compile</w:t>
            </w:r>
          </w:p>
        </w:tc>
        <w:tc>
          <w:tcPr>
            <w:tcW w:w="2267" w:type="dxa"/>
          </w:tcPr>
          <w:p w14:paraId="51FE1175" w14:textId="1898F5F0" w:rsidR="00B83866" w:rsidRDefault="006C2702" w:rsidP="00B83866">
            <w:r>
              <w:t xml:space="preserve">Dịch lại </w:t>
            </w:r>
            <w:ins w:id="6" w:author="Microsoft account" w:date="2025-04-18T04:39:00Z">
              <w:r w:rsidR="00274CAA">
                <w:t>(di tức là denpendency injection)</w:t>
              </w:r>
            </w:ins>
          </w:p>
        </w:tc>
      </w:tr>
      <w:tr w:rsidR="00B83866" w14:paraId="321F7A88" w14:textId="77777777" w:rsidTr="00B83866">
        <w:tc>
          <w:tcPr>
            <w:tcW w:w="7083" w:type="dxa"/>
          </w:tcPr>
          <w:p w14:paraId="18F47D70" w14:textId="35A88E18" w:rsidR="00B83866" w:rsidRDefault="00B83866" w:rsidP="00B83866">
            <w:r>
              <w:rPr>
                <w:shd w:val="clear" w:color="auto" w:fill="FFFFFF"/>
              </w:rPr>
              <w:t>php bin/magento setup:static-content:deploy -f</w:t>
            </w:r>
          </w:p>
        </w:tc>
        <w:tc>
          <w:tcPr>
            <w:tcW w:w="2267" w:type="dxa"/>
          </w:tcPr>
          <w:p w14:paraId="767CF066" w14:textId="50037F01" w:rsidR="00B83866" w:rsidRDefault="006C2702" w:rsidP="00B83866">
            <w:r>
              <w:t>Triển khai static-content</w:t>
            </w:r>
          </w:p>
        </w:tc>
      </w:tr>
      <w:tr w:rsidR="00B83866" w14:paraId="28FD7D7D" w14:textId="77777777" w:rsidTr="00B83866">
        <w:tc>
          <w:tcPr>
            <w:tcW w:w="7083" w:type="dxa"/>
          </w:tcPr>
          <w:p w14:paraId="7CAC8872" w14:textId="79B085D1" w:rsidR="00B83866" w:rsidRDefault="00B83866" w:rsidP="00B83866">
            <w:r>
              <w:rPr>
                <w:shd w:val="clear" w:color="auto" w:fill="FFFFFF"/>
              </w:rPr>
              <w:t>php -d memory_limit=2G bin/magento sampledata:deploy</w:t>
            </w:r>
          </w:p>
        </w:tc>
        <w:tc>
          <w:tcPr>
            <w:tcW w:w="2267" w:type="dxa"/>
          </w:tcPr>
          <w:p w14:paraId="01FB83D7" w14:textId="47BF4170" w:rsidR="00B83866" w:rsidRDefault="006C2702" w:rsidP="00B83866">
            <w:r>
              <w:t>Nếu cấp ít tài nguyên quá</w:t>
            </w:r>
          </w:p>
        </w:tc>
      </w:tr>
    </w:tbl>
    <w:p w14:paraId="599878E9" w14:textId="77777777" w:rsidR="00B83866" w:rsidRDefault="00B83866" w:rsidP="00225908"/>
    <w:p w14:paraId="61C83CE3" w14:textId="51F1BD57" w:rsidR="00E946EE" w:rsidRDefault="00E946EE" w:rsidP="00E946EE">
      <w:pPr>
        <w:pStyle w:val="Heading4"/>
      </w:pPr>
      <w:r>
        <w:t xml:space="preserve">1.7.1 Xoá và cập nhật sample data </w:t>
      </w:r>
      <w:commentRangeStart w:id="7"/>
      <w:r>
        <w:t>modules</w:t>
      </w:r>
      <w:commentRangeEnd w:id="7"/>
      <w:r>
        <w:rPr>
          <w:rStyle w:val="CommentReference"/>
          <w:rFonts w:eastAsiaTheme="minorHAnsi" w:cstheme="minorBidi"/>
          <w:iCs w:val="0"/>
          <w:color w:val="auto"/>
        </w:rPr>
        <w:commentReference w:id="7"/>
      </w:r>
      <w:r>
        <w:t xml:space="preserve"> </w:t>
      </w:r>
    </w:p>
    <w:p w14:paraId="59D4C0B5" w14:textId="77777777" w:rsidR="00E946EE" w:rsidRDefault="00E946EE" w:rsidP="00225908"/>
    <w:p w14:paraId="42890E56" w14:textId="21C05CF4" w:rsidR="00E946EE" w:rsidRDefault="00E946EE" w:rsidP="00225908">
      <w:r>
        <w:t>Để xoá sample data đã được cài đặt trên hệ thống thì chúng ta thực hiện như sau:</w:t>
      </w:r>
    </w:p>
    <w:tbl>
      <w:tblPr>
        <w:tblStyle w:val="TableGrid"/>
        <w:tblW w:w="0" w:type="auto"/>
        <w:tblLook w:val="04A0" w:firstRow="1" w:lastRow="0" w:firstColumn="1" w:lastColumn="0" w:noHBand="0" w:noVBand="1"/>
      </w:tblPr>
      <w:tblGrid>
        <w:gridCol w:w="9350"/>
      </w:tblGrid>
      <w:tr w:rsidR="00E946EE" w14:paraId="41349485" w14:textId="77777777" w:rsidTr="00E946EE">
        <w:tc>
          <w:tcPr>
            <w:tcW w:w="9350" w:type="dxa"/>
          </w:tcPr>
          <w:p w14:paraId="402E09A3" w14:textId="516350DD" w:rsidR="00E946EE" w:rsidRDefault="00E946EE" w:rsidP="00225908">
            <w:r>
              <w:t>php bin/magento sampledata:remove</w:t>
            </w:r>
          </w:p>
        </w:tc>
      </w:tr>
    </w:tbl>
    <w:p w14:paraId="1564FBEC" w14:textId="77777777" w:rsidR="00214CE9" w:rsidRDefault="00214CE9" w:rsidP="00225908"/>
    <w:p w14:paraId="4CDE60B1" w14:textId="77777777" w:rsidR="000D4F56" w:rsidRDefault="00214CE9" w:rsidP="00225908">
      <w:r>
        <w:t>Triển khai dữ liệu mẫu cho website của bạn</w:t>
      </w:r>
      <w:r w:rsidR="000D4F56">
        <w:t>:</w:t>
      </w:r>
    </w:p>
    <w:p w14:paraId="1EF7C153" w14:textId="0A305127" w:rsidR="00E946EE" w:rsidRDefault="00214CE9" w:rsidP="00225908">
      <w:r>
        <w:t xml:space="preserve"> </w:t>
      </w:r>
    </w:p>
    <w:tbl>
      <w:tblPr>
        <w:tblStyle w:val="TableGrid"/>
        <w:tblW w:w="0" w:type="auto"/>
        <w:tblLook w:val="04A0" w:firstRow="1" w:lastRow="0" w:firstColumn="1" w:lastColumn="0" w:noHBand="0" w:noVBand="1"/>
      </w:tblPr>
      <w:tblGrid>
        <w:gridCol w:w="9350"/>
      </w:tblGrid>
      <w:tr w:rsidR="00214CE9" w14:paraId="73691DC1" w14:textId="77777777" w:rsidTr="00214CE9">
        <w:tc>
          <w:tcPr>
            <w:tcW w:w="9350" w:type="dxa"/>
          </w:tcPr>
          <w:p w14:paraId="11408633" w14:textId="31A6D479" w:rsidR="00214CE9" w:rsidRDefault="00214CE9" w:rsidP="00225908">
            <w:r>
              <w:rPr>
                <w:shd w:val="clear" w:color="auto" w:fill="FFFFFF"/>
              </w:rPr>
              <w:t xml:space="preserve">php bin/magento sampledata:deploy </w:t>
            </w:r>
          </w:p>
        </w:tc>
      </w:tr>
    </w:tbl>
    <w:p w14:paraId="3ED6690E" w14:textId="77777777" w:rsidR="00E946EE" w:rsidRDefault="00E946EE" w:rsidP="00225908"/>
    <w:p w14:paraId="1D55B546" w14:textId="3D9403DC" w:rsidR="00EE1D8B" w:rsidRDefault="00EE1D8B" w:rsidP="00EE1D8B">
      <w:pPr>
        <w:pStyle w:val="Heading3"/>
      </w:pPr>
      <w:r>
        <w:t xml:space="preserve">1.8 Sampledata không được hiển thị đầy </w:t>
      </w:r>
      <w:commentRangeStart w:id="8"/>
      <w:r>
        <w:t>đủ</w:t>
      </w:r>
      <w:commentRangeEnd w:id="8"/>
      <w:r w:rsidR="001079B1">
        <w:rPr>
          <w:rStyle w:val="CommentReference"/>
          <w:rFonts w:eastAsiaTheme="minorHAnsi" w:cstheme="minorBidi"/>
          <w:color w:val="auto"/>
        </w:rPr>
        <w:commentReference w:id="8"/>
      </w:r>
      <w:r>
        <w:t xml:space="preserve"> </w:t>
      </w:r>
    </w:p>
    <w:p w14:paraId="11E0D5B2" w14:textId="77777777" w:rsidR="00412882" w:rsidRDefault="00412882" w:rsidP="00225908"/>
    <w:p w14:paraId="4315AB90" w14:textId="51DA91F8" w:rsidR="00EE1D8B" w:rsidRDefault="00EE1D8B" w:rsidP="00225908">
      <w:r>
        <w:t xml:space="preserve">Trong một số trường hợp sau khi chúng ta đã cài đặt nhưng dữ liệu mẫu có thể đã hiển thị hoặc được hiển thị không đầy đủ với các ảnh của Website thì chúng ta cần có phương án giải quyết đó là khởi tạo lại toàn bộ ảnh cho website theo lệnh được cung cấp như sau: </w:t>
      </w:r>
    </w:p>
    <w:p w14:paraId="31638463" w14:textId="7BB923D7" w:rsidR="00EE1D8B" w:rsidRDefault="001079B1" w:rsidP="00225908">
      <w:r>
        <w:t xml:space="preserve">Khi thoảng ảnh sẽ không được hiển thị nếu phiên bản cách không được tạo một </w:t>
      </w:r>
    </w:p>
    <w:tbl>
      <w:tblPr>
        <w:tblStyle w:val="TableGrid"/>
        <w:tblW w:w="0" w:type="auto"/>
        <w:tblLook w:val="04A0" w:firstRow="1" w:lastRow="0" w:firstColumn="1" w:lastColumn="0" w:noHBand="0" w:noVBand="1"/>
      </w:tblPr>
      <w:tblGrid>
        <w:gridCol w:w="9350"/>
      </w:tblGrid>
      <w:tr w:rsidR="00EE1D8B" w14:paraId="0FD5FA52" w14:textId="77777777" w:rsidTr="00EE1D8B">
        <w:tc>
          <w:tcPr>
            <w:tcW w:w="9350" w:type="dxa"/>
          </w:tcPr>
          <w:p w14:paraId="073ED09E" w14:textId="362CFB10" w:rsidR="00EE1D8B" w:rsidRPr="00EE1D8B" w:rsidRDefault="00EE1D8B" w:rsidP="00EE1D8B">
            <w:r w:rsidRPr="00EE1D8B">
              <w:t>rm -rf pub/media/catalog/product/cache/*</w:t>
            </w:r>
            <w:r>
              <w:t xml:space="preserve"> hoặc vào thư mục cache và xoá hết file</w:t>
            </w:r>
          </w:p>
        </w:tc>
      </w:tr>
      <w:tr w:rsidR="00EE1D8B" w14:paraId="156C2AFA" w14:textId="77777777" w:rsidTr="00EE1D8B">
        <w:tc>
          <w:tcPr>
            <w:tcW w:w="9350" w:type="dxa"/>
          </w:tcPr>
          <w:p w14:paraId="1EF0C2C1" w14:textId="42C90E0E" w:rsidR="00EE1D8B" w:rsidRDefault="00EE1D8B" w:rsidP="00225908">
            <w:r>
              <w:t xml:space="preserve">php </w:t>
            </w:r>
            <w:r w:rsidRPr="00EE1D8B">
              <w:t>bin/magento catalog:images:resize</w:t>
            </w:r>
          </w:p>
        </w:tc>
      </w:tr>
    </w:tbl>
    <w:p w14:paraId="491EC649" w14:textId="77777777" w:rsidR="00EE1D8B" w:rsidRDefault="00EE1D8B" w:rsidP="00225908"/>
    <w:p w14:paraId="659CE2EC" w14:textId="14E6E9CC" w:rsidR="00AD4700" w:rsidRDefault="00AD4700" w:rsidP="00AD4700">
      <w:pPr>
        <w:pStyle w:val="Heading4"/>
      </w:pPr>
      <w:r>
        <w:t>1.8.1 Sự khác biệt giữa cache:clean và cache:</w:t>
      </w:r>
      <w:commentRangeStart w:id="9"/>
      <w:commentRangeStart w:id="10"/>
      <w:r>
        <w:t>flush</w:t>
      </w:r>
      <w:commentRangeEnd w:id="9"/>
      <w:r>
        <w:rPr>
          <w:rStyle w:val="CommentReference"/>
          <w:rFonts w:eastAsiaTheme="minorHAnsi" w:cstheme="minorBidi"/>
          <w:iCs w:val="0"/>
          <w:color w:val="auto"/>
        </w:rPr>
        <w:commentReference w:id="9"/>
      </w:r>
      <w:commentRangeEnd w:id="10"/>
      <w:r w:rsidR="00CB1329">
        <w:rPr>
          <w:rStyle w:val="CommentReference"/>
          <w:rFonts w:eastAsiaTheme="minorHAnsi" w:cstheme="minorBidi"/>
          <w:iCs w:val="0"/>
          <w:color w:val="auto"/>
        </w:rPr>
        <w:commentReference w:id="10"/>
      </w:r>
    </w:p>
    <w:p w14:paraId="02CD313F" w14:textId="77777777" w:rsidR="00AD4700" w:rsidRDefault="00AD4700" w:rsidP="00225908"/>
    <w:p w14:paraId="6EE79E14" w14:textId="696B59DD" w:rsidR="00AD4700" w:rsidRDefault="00AD4700" w:rsidP="00225908">
      <w:r>
        <w:t>Như chúng ta đã biết có 2 kiểu xoá cache đó là cache:clean và cache:flush vậy 2 kiểu xoá bộ đệm hệ thống này có gì khác biệt ?</w:t>
      </w:r>
    </w:p>
    <w:p w14:paraId="3E94B187" w14:textId="7BC2C9B2" w:rsidR="00AD4700" w:rsidRDefault="00AD4700" w:rsidP="009C7569">
      <w:pPr>
        <w:pStyle w:val="ListParagraph"/>
        <w:numPr>
          <w:ilvl w:val="0"/>
          <w:numId w:val="27"/>
        </w:numPr>
      </w:pPr>
      <w:r w:rsidRPr="00BA5905">
        <w:rPr>
          <w:i/>
        </w:rPr>
        <w:lastRenderedPageBreak/>
        <w:t>Cache:clean</w:t>
      </w:r>
      <w:r>
        <w:t xml:space="preserve"> : xoá tất cả các mục khỏi bộ đệm Magento đã bật. Nói cách khác, với tuỳ chọn này không làm ảnh hưởng đến tiến trình khác hoặc các ứng dụng bởi vì nó chỉ dọn dẹp bộ đệm của người sử dụng Magento. Các loại bộ đệm đã được tắt (Disable cache type) sẽ không được dọn dẹp. </w:t>
      </w:r>
    </w:p>
    <w:p w14:paraId="16572B61" w14:textId="432A0703" w:rsidR="00AD4700" w:rsidRDefault="005A2465" w:rsidP="009C7569">
      <w:pPr>
        <w:pStyle w:val="ListParagraph"/>
        <w:numPr>
          <w:ilvl w:val="0"/>
          <w:numId w:val="27"/>
        </w:numPr>
      </w:pPr>
      <w:r w:rsidRPr="00BA5905">
        <w:rPr>
          <w:i/>
        </w:rPr>
        <w:t>Cache:flush</w:t>
      </w:r>
      <w:r>
        <w:t xml:space="preserve"> </w:t>
      </w:r>
      <w:r w:rsidR="009B0FD1">
        <w:t>việc này sẽ xoá toàn bộ các bộ đệm được lưu trữ, nó có thể ảnh hưởng đến các tiến trình ứng dụng khác sử dụng cùng bộ lưu trữ (same storage)</w:t>
      </w:r>
      <w:r w:rsidR="00D46E35">
        <w:t>.</w:t>
      </w:r>
    </w:p>
    <w:p w14:paraId="114D82BA" w14:textId="5541AFEA" w:rsidR="00AD4700" w:rsidRDefault="00BA5905" w:rsidP="00225908">
      <w:r>
        <w:t xml:space="preserve">Cache:flush nếu bạn đã thử clean cache and bạn vẫn có vấn đề đó là bạn không thể cô lập được. </w:t>
      </w:r>
    </w:p>
    <w:p w14:paraId="287B446A" w14:textId="01A887DB" w:rsidR="002E5F56" w:rsidRDefault="002E5F56" w:rsidP="002E5F56">
      <w:pPr>
        <w:pStyle w:val="Heading4"/>
      </w:pPr>
      <w:r>
        <w:t xml:space="preserve">1.8.2 Sử lỗi khi biên dịch setup:di:compile </w:t>
      </w:r>
    </w:p>
    <w:p w14:paraId="1843F206" w14:textId="77777777" w:rsidR="002E5F56" w:rsidRDefault="002E5F56" w:rsidP="00225908"/>
    <w:tbl>
      <w:tblPr>
        <w:tblStyle w:val="TableGrid"/>
        <w:tblW w:w="0" w:type="auto"/>
        <w:tblLook w:val="04A0" w:firstRow="1" w:lastRow="0" w:firstColumn="1" w:lastColumn="0" w:noHBand="0" w:noVBand="1"/>
      </w:tblPr>
      <w:tblGrid>
        <w:gridCol w:w="9350"/>
      </w:tblGrid>
      <w:tr w:rsidR="002E5F56" w14:paraId="3182E019" w14:textId="77777777" w:rsidTr="002E5F56">
        <w:tc>
          <w:tcPr>
            <w:tcW w:w="9350" w:type="dxa"/>
          </w:tcPr>
          <w:p w14:paraId="12DDD214" w14:textId="77777777" w:rsidR="002E5F56" w:rsidRDefault="002E5F56" w:rsidP="002E5F56">
            <w:r>
              <w:t>Warning: file_put_contents(C:/xampp/htdocs/mage2guru/generated/metadata/primary|global|plugin-list.php): Failed to open stream: No such file or directory in C:\xampp\htdocs\mage2</w:t>
            </w:r>
          </w:p>
          <w:p w14:paraId="147A43AC" w14:textId="62D0F2D9" w:rsidR="002E5F56" w:rsidRDefault="002E5F56" w:rsidP="002E5F56">
            <w:r>
              <w:t xml:space="preserve">  guru\vendor\magento\framework\Interception\PluginListGenerator.php on line 411</w:t>
            </w:r>
          </w:p>
        </w:tc>
      </w:tr>
    </w:tbl>
    <w:p w14:paraId="1AF25D57" w14:textId="77777777" w:rsidR="002E5F56" w:rsidRDefault="002E5F56" w:rsidP="00225908"/>
    <w:p w14:paraId="050167C5" w14:textId="482F96DE" w:rsidR="002E5F56" w:rsidRDefault="003D4EB2" w:rsidP="00225908">
      <w:r>
        <w:t>Để fix lỗi bên trên, ta có thể làm theo các bước như sau:</w:t>
      </w:r>
    </w:p>
    <w:p w14:paraId="50E3A4A1" w14:textId="0F46785E" w:rsidR="003D4EB2" w:rsidRDefault="003D4EB2" w:rsidP="00225908">
      <w:r>
        <w:t>Mở PluginListGenerator.php và file đó đặt tại vendor/magento/framework/Interception/</w:t>
      </w:r>
    </w:p>
    <w:p w14:paraId="64BBAF71" w14:textId="26C2445B" w:rsidR="003D4EB2" w:rsidRDefault="003D4EB2" w:rsidP="00225908">
      <w:r>
        <w:t xml:space="preserve">Sau đó đi đến dòng số 414 và tìm cụm từ </w:t>
      </w:r>
      <w:r>
        <w:rPr>
          <w:rFonts w:ascii="Cascadia Mono" w:hAnsi="Cascadia Mono" w:cs="Cascadia Mono"/>
          <w:color w:val="0C0D0E"/>
          <w:sz w:val="20"/>
          <w:szCs w:val="20"/>
          <w:shd w:val="clear" w:color="auto" w:fill="E3E6E8"/>
        </w:rPr>
        <w:t>scopePriorityScheme</w:t>
      </w:r>
      <w:r>
        <w:t xml:space="preserve"> trong PluginListGenerator.php file.           </w:t>
      </w:r>
    </w:p>
    <w:tbl>
      <w:tblPr>
        <w:tblStyle w:val="TableGrid"/>
        <w:tblW w:w="0" w:type="auto"/>
        <w:tblLook w:val="04A0" w:firstRow="1" w:lastRow="0" w:firstColumn="1" w:lastColumn="0" w:noHBand="0" w:noVBand="1"/>
      </w:tblPr>
      <w:tblGrid>
        <w:gridCol w:w="9350"/>
      </w:tblGrid>
      <w:tr w:rsidR="003D4EB2" w14:paraId="6CC5CDEC" w14:textId="77777777" w:rsidTr="003D4EB2">
        <w:tc>
          <w:tcPr>
            <w:tcW w:w="9350" w:type="dxa"/>
          </w:tcPr>
          <w:p w14:paraId="7B93CE25" w14:textId="77777777" w:rsidR="003D4EB2" w:rsidRDefault="003D4EB2" w:rsidP="003D4EB2">
            <w:r>
              <w:t xml:space="preserve">"$cacheId = implode('|', $this-&gt;scopePriorityScheme) . "|" . $this-&gt;cacheId;" </w:t>
            </w:r>
          </w:p>
          <w:p w14:paraId="70586D54" w14:textId="77777777" w:rsidR="003D4EB2" w:rsidRDefault="003D4EB2" w:rsidP="003D4EB2">
            <w:r>
              <w:t>with</w:t>
            </w:r>
          </w:p>
          <w:p w14:paraId="5FEEF1F9" w14:textId="0B673484" w:rsidR="003D4EB2" w:rsidRDefault="003D4EB2" w:rsidP="003D4EB2">
            <w:r w:rsidRPr="00B31229">
              <w:rPr>
                <w:color w:val="FF0000"/>
              </w:rPr>
              <w:t>"$cacheId = implode('-', $this-&gt;scopePriorityScheme) . "-" . $this-&gt;cacheId;"</w:t>
            </w:r>
          </w:p>
        </w:tc>
      </w:tr>
    </w:tbl>
    <w:p w14:paraId="1BFC5779" w14:textId="77777777" w:rsidR="002E5F56" w:rsidRDefault="002E5F56" w:rsidP="00225908"/>
    <w:p w14:paraId="11566F51" w14:textId="3BF93537" w:rsidR="003D4EB2" w:rsidRDefault="003D4EB2" w:rsidP="00225908">
      <w:r>
        <w:t xml:space="preserve">Sau đó chúng ta biên dịch lại với lệnh bin/magento setup:di:compile nó sẽ hoạt động. </w:t>
      </w:r>
    </w:p>
    <w:p w14:paraId="5E500AC5" w14:textId="7B33895F" w:rsidR="00F5685F" w:rsidRDefault="00AA6775" w:rsidP="00AA6775">
      <w:pPr>
        <w:pStyle w:val="Heading4"/>
      </w:pPr>
      <w:r>
        <w:t xml:space="preserve">1.8.3 Phát sinh lỗi linh tinh </w:t>
      </w:r>
    </w:p>
    <w:p w14:paraId="10507F62" w14:textId="77777777" w:rsidR="00AA6775" w:rsidRDefault="00AA6775" w:rsidP="00225908"/>
    <w:p w14:paraId="0C4B8E61" w14:textId="670662B6" w:rsidR="00AA6775" w:rsidRDefault="00AA6775" w:rsidP="00225908">
      <w:r>
        <w:t xml:space="preserve">Khi chúng ta bị phát sinh các lỗi lung tung thì chúng ta cần </w:t>
      </w:r>
      <w:r w:rsidR="00DF2DCC">
        <w:t xml:space="preserve">xác định chính xác là XAMPP đang được chạy với mode Admin. </w:t>
      </w:r>
    </w:p>
    <w:p w14:paraId="38105E82" w14:textId="77777777" w:rsidR="00DF2DCC" w:rsidRDefault="00DF2DCC" w:rsidP="00225908"/>
    <w:p w14:paraId="0D80E06B" w14:textId="44B33945" w:rsidR="007A6BF3" w:rsidRDefault="007A6BF3" w:rsidP="00055F03">
      <w:pPr>
        <w:pStyle w:val="Heading2"/>
      </w:pPr>
      <w:r>
        <w:t xml:space="preserve">Chương 2: URL Works </w:t>
      </w:r>
    </w:p>
    <w:p w14:paraId="24CFB7EC" w14:textId="32416588" w:rsidR="00732B55" w:rsidRDefault="00412882" w:rsidP="00055F03">
      <w:pPr>
        <w:pStyle w:val="Heading3"/>
      </w:pPr>
      <w:r>
        <w:br/>
      </w:r>
      <w:r w:rsidR="00732B55">
        <w:t xml:space="preserve">2.1 Modification with LESS </w:t>
      </w:r>
    </w:p>
    <w:p w14:paraId="2AA8F771" w14:textId="77777777" w:rsidR="00055F03" w:rsidRDefault="00055F03" w:rsidP="00225908"/>
    <w:p w14:paraId="758CC615" w14:textId="2AE307C9" w:rsidR="00693F2D" w:rsidRDefault="00693F2D" w:rsidP="00225908">
      <w:r>
        <w:t>Để bắt đầu chỉnh sửa Less dưới dạng Server-side</w:t>
      </w:r>
      <w:r w:rsidR="00D1401D">
        <w:t xml:space="preserve"> less compilation thì chúng ta cần phải đặt Magento 2 về chế độ</w:t>
      </w:r>
      <w:r w:rsidR="007265E5">
        <w:t xml:space="preserve"> </w:t>
      </w:r>
      <w:r w:rsidR="007265E5" w:rsidRPr="001C3F8F">
        <w:rPr>
          <w:i/>
          <w:color w:val="FF0000"/>
        </w:rPr>
        <w:t>developer</w:t>
      </w:r>
      <w:r w:rsidR="007265E5" w:rsidRPr="001C3F8F">
        <w:rPr>
          <w:color w:val="FF0000"/>
        </w:rPr>
        <w:t xml:space="preserve"> </w:t>
      </w:r>
      <w:r w:rsidR="00C868E4">
        <w:t>thông qua</w:t>
      </w:r>
      <w:r w:rsidR="007265E5">
        <w:t xml:space="preserve"> lệnh</w:t>
      </w:r>
      <w:r w:rsidR="004320A2">
        <w:t>.</w:t>
      </w:r>
      <w:r w:rsidR="007265E5">
        <w:t xml:space="preserve"> </w:t>
      </w:r>
    </w:p>
    <w:tbl>
      <w:tblPr>
        <w:tblStyle w:val="TableGrid"/>
        <w:tblW w:w="0" w:type="auto"/>
        <w:tblLook w:val="04A0" w:firstRow="1" w:lastRow="0" w:firstColumn="1" w:lastColumn="0" w:noHBand="0" w:noVBand="1"/>
      </w:tblPr>
      <w:tblGrid>
        <w:gridCol w:w="9350"/>
      </w:tblGrid>
      <w:tr w:rsidR="007265E5" w14:paraId="7D368EE6" w14:textId="77777777" w:rsidTr="007265E5">
        <w:tc>
          <w:tcPr>
            <w:tcW w:w="9350" w:type="dxa"/>
          </w:tcPr>
          <w:p w14:paraId="1631527F" w14:textId="2BEECF37" w:rsidR="007265E5" w:rsidRDefault="00A86AD9" w:rsidP="00225908">
            <w:r>
              <w:t>php bin/magento deploy:mode:</w:t>
            </w:r>
            <w:r w:rsidR="007265E5">
              <w:t>set developer</w:t>
            </w:r>
          </w:p>
        </w:tc>
      </w:tr>
    </w:tbl>
    <w:p w14:paraId="4E992958" w14:textId="185C5391" w:rsidR="00344488" w:rsidRDefault="005269D1" w:rsidP="00225908">
      <w:commentRangeStart w:id="11"/>
      <w:r>
        <w:rPr>
          <w:noProof/>
        </w:rPr>
        <w:lastRenderedPageBreak/>
        <w:drawing>
          <wp:inline distT="0" distB="0" distL="0" distR="0" wp14:anchorId="28FE9D65" wp14:editId="359C13AB">
            <wp:extent cx="5943600" cy="1341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6-24 02014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341755"/>
                    </a:xfrm>
                    <a:prstGeom prst="rect">
                      <a:avLst/>
                    </a:prstGeom>
                  </pic:spPr>
                </pic:pic>
              </a:graphicData>
            </a:graphic>
          </wp:inline>
        </w:drawing>
      </w:r>
      <w:commentRangeEnd w:id="11"/>
      <w:r w:rsidR="00050763">
        <w:rPr>
          <w:rStyle w:val="CommentReference"/>
        </w:rPr>
        <w:commentReference w:id="11"/>
      </w:r>
    </w:p>
    <w:p w14:paraId="4C2B8807" w14:textId="77777777" w:rsidR="00B0351D" w:rsidRDefault="00B0351D" w:rsidP="00225908"/>
    <w:p w14:paraId="2F2968B1" w14:textId="7A0CDA0B" w:rsidR="00055F03" w:rsidRDefault="00055F03" w:rsidP="00225908">
      <w:r>
        <w:t xml:space="preserve">Tại Frontend Development Workflow </w:t>
      </w:r>
      <w:r w:rsidR="005269D1">
        <w:t>thì chúng ta sẽ có 2 dạng biên dịch đó chính là (biên dịch tại server/client):</w:t>
      </w:r>
    </w:p>
    <w:p w14:paraId="5785993D" w14:textId="5E5BB71E" w:rsidR="005269D1" w:rsidRPr="0087607F" w:rsidRDefault="005269D1" w:rsidP="001D336E">
      <w:pPr>
        <w:pStyle w:val="ListParagraph"/>
        <w:numPr>
          <w:ilvl w:val="0"/>
          <w:numId w:val="2"/>
        </w:numPr>
        <w:rPr>
          <w:b/>
        </w:rPr>
      </w:pPr>
      <w:r w:rsidRPr="0087607F">
        <w:rPr>
          <w:b/>
        </w:rPr>
        <w:t xml:space="preserve">Server side less compilation </w:t>
      </w:r>
    </w:p>
    <w:p w14:paraId="63841D0F" w14:textId="3FAB4F21" w:rsidR="005269D1" w:rsidRDefault="005269D1" w:rsidP="001D336E">
      <w:pPr>
        <w:pStyle w:val="ListParagraph"/>
        <w:numPr>
          <w:ilvl w:val="0"/>
          <w:numId w:val="2"/>
        </w:numPr>
      </w:pPr>
      <w:r>
        <w:t>Client side less compilation</w:t>
      </w:r>
    </w:p>
    <w:p w14:paraId="3D0E43E4" w14:textId="638F33B4" w:rsidR="00B0351D" w:rsidRDefault="00CB371D" w:rsidP="00225908">
      <w:r>
        <w:t xml:space="preserve">Các thành phần này chỉ tồn tại khi nó ở chế độ develop mà không có khi ở chế độ production. </w:t>
      </w:r>
      <w:r w:rsidR="005A5C9D">
        <w:t xml:space="preserve">Chúng ta sẽ chỉnh sửa nó về dạng Client Side cho phù hợp với nhu cầu của chúng ta. </w:t>
      </w:r>
      <w:r w:rsidR="00632D2E">
        <w:t>Sau đó chúng ta sẽ tạ</w:t>
      </w:r>
      <w:r w:rsidR="00B73D6E">
        <w:t>o ra trong w</w:t>
      </w:r>
      <w:r w:rsidR="00632D2E">
        <w:t>eb/css/source</w:t>
      </w:r>
      <w:r w:rsidR="0059461B">
        <w:t>/_extend.less với nội dung như sau:</w:t>
      </w:r>
    </w:p>
    <w:p w14:paraId="11F9DF13" w14:textId="77777777" w:rsidR="00426BAD" w:rsidRPr="00426BAD" w:rsidRDefault="00426BAD" w:rsidP="00426BAD">
      <w:pPr>
        <w:shd w:val="clear" w:color="auto" w:fill="1F1F1F"/>
        <w:spacing w:after="0" w:line="285" w:lineRule="atLeast"/>
        <w:rPr>
          <w:rFonts w:ascii="Consolas" w:eastAsia="Times New Roman" w:hAnsi="Consolas" w:cs="Times New Roman"/>
          <w:color w:val="CCCCCC"/>
          <w:sz w:val="21"/>
          <w:szCs w:val="21"/>
        </w:rPr>
      </w:pPr>
      <w:r w:rsidRPr="00426BAD">
        <w:rPr>
          <w:rFonts w:ascii="Consolas" w:eastAsia="Times New Roman" w:hAnsi="Consolas" w:cs="Times New Roman"/>
          <w:color w:val="D7BA7D"/>
          <w:sz w:val="21"/>
          <w:szCs w:val="21"/>
        </w:rPr>
        <w:t>.action</w:t>
      </w:r>
      <w:r w:rsidRPr="00426BAD">
        <w:rPr>
          <w:rFonts w:ascii="Consolas" w:eastAsia="Times New Roman" w:hAnsi="Consolas" w:cs="Times New Roman"/>
          <w:color w:val="CCCCCC"/>
          <w:sz w:val="21"/>
          <w:szCs w:val="21"/>
        </w:rPr>
        <w:t>{</w:t>
      </w:r>
    </w:p>
    <w:p w14:paraId="39EF89FC" w14:textId="77777777" w:rsidR="00426BAD" w:rsidRPr="00426BAD" w:rsidRDefault="00426BAD" w:rsidP="00426BAD">
      <w:pPr>
        <w:shd w:val="clear" w:color="auto" w:fill="1F1F1F"/>
        <w:spacing w:after="0" w:line="285" w:lineRule="atLeast"/>
        <w:rPr>
          <w:rFonts w:ascii="Consolas" w:eastAsia="Times New Roman" w:hAnsi="Consolas" w:cs="Times New Roman"/>
          <w:color w:val="CCCCCC"/>
          <w:sz w:val="21"/>
          <w:szCs w:val="21"/>
        </w:rPr>
      </w:pPr>
      <w:r w:rsidRPr="00426BAD">
        <w:rPr>
          <w:rFonts w:ascii="Consolas" w:eastAsia="Times New Roman" w:hAnsi="Consolas" w:cs="Times New Roman"/>
          <w:color w:val="CCCCCC"/>
          <w:sz w:val="21"/>
          <w:szCs w:val="21"/>
        </w:rPr>
        <w:t xml:space="preserve">    </w:t>
      </w:r>
      <w:r w:rsidRPr="00426BAD">
        <w:rPr>
          <w:rFonts w:ascii="Consolas" w:eastAsia="Times New Roman" w:hAnsi="Consolas" w:cs="Times New Roman"/>
          <w:color w:val="D7BA7D"/>
          <w:sz w:val="21"/>
          <w:szCs w:val="21"/>
        </w:rPr>
        <w:t>&amp;.primary-color</w:t>
      </w:r>
      <w:r w:rsidRPr="00426BAD">
        <w:rPr>
          <w:rFonts w:ascii="Consolas" w:eastAsia="Times New Roman" w:hAnsi="Consolas" w:cs="Times New Roman"/>
          <w:color w:val="CCCCCC"/>
          <w:sz w:val="21"/>
          <w:szCs w:val="21"/>
        </w:rPr>
        <w:t>{</w:t>
      </w:r>
    </w:p>
    <w:p w14:paraId="358D5739" w14:textId="77777777" w:rsidR="00426BAD" w:rsidRPr="00426BAD" w:rsidRDefault="00426BAD" w:rsidP="00426BAD">
      <w:pPr>
        <w:shd w:val="clear" w:color="auto" w:fill="1F1F1F"/>
        <w:spacing w:after="0" w:line="285" w:lineRule="atLeast"/>
        <w:rPr>
          <w:rFonts w:ascii="Consolas" w:eastAsia="Times New Roman" w:hAnsi="Consolas" w:cs="Times New Roman"/>
          <w:color w:val="CCCCCC"/>
          <w:sz w:val="21"/>
          <w:szCs w:val="21"/>
        </w:rPr>
      </w:pPr>
      <w:r w:rsidRPr="00426BAD">
        <w:rPr>
          <w:rFonts w:ascii="Consolas" w:eastAsia="Times New Roman" w:hAnsi="Consolas" w:cs="Times New Roman"/>
          <w:color w:val="CCCCCC"/>
          <w:sz w:val="21"/>
          <w:szCs w:val="21"/>
        </w:rPr>
        <w:t xml:space="preserve">        </w:t>
      </w:r>
      <w:r w:rsidRPr="00426BAD">
        <w:rPr>
          <w:rFonts w:ascii="Consolas" w:eastAsia="Times New Roman" w:hAnsi="Consolas" w:cs="Times New Roman"/>
          <w:color w:val="9CDCFE"/>
          <w:sz w:val="21"/>
          <w:szCs w:val="21"/>
        </w:rPr>
        <w:t>background-color</w:t>
      </w:r>
      <w:r w:rsidRPr="00426BAD">
        <w:rPr>
          <w:rFonts w:ascii="Consolas" w:eastAsia="Times New Roman" w:hAnsi="Consolas" w:cs="Times New Roman"/>
          <w:color w:val="CCCCCC"/>
          <w:sz w:val="21"/>
          <w:szCs w:val="21"/>
        </w:rPr>
        <w:t xml:space="preserve">: </w:t>
      </w:r>
      <w:r w:rsidRPr="00426BAD">
        <w:rPr>
          <w:rFonts w:ascii="Consolas" w:eastAsia="Times New Roman" w:hAnsi="Consolas" w:cs="Times New Roman"/>
          <w:color w:val="CE9178"/>
          <w:sz w:val="21"/>
          <w:szCs w:val="21"/>
        </w:rPr>
        <w:t>pink</w:t>
      </w:r>
      <w:r w:rsidRPr="00426BAD">
        <w:rPr>
          <w:rFonts w:ascii="Consolas" w:eastAsia="Times New Roman" w:hAnsi="Consolas" w:cs="Times New Roman"/>
          <w:color w:val="CCCCCC"/>
          <w:sz w:val="21"/>
          <w:szCs w:val="21"/>
        </w:rPr>
        <w:t>;</w:t>
      </w:r>
    </w:p>
    <w:p w14:paraId="0A57F4E9" w14:textId="77777777" w:rsidR="00426BAD" w:rsidRPr="00426BAD" w:rsidRDefault="00426BAD" w:rsidP="00426BAD">
      <w:pPr>
        <w:shd w:val="clear" w:color="auto" w:fill="1F1F1F"/>
        <w:spacing w:after="0" w:line="285" w:lineRule="atLeast"/>
        <w:rPr>
          <w:rFonts w:ascii="Consolas" w:eastAsia="Times New Roman" w:hAnsi="Consolas" w:cs="Times New Roman"/>
          <w:color w:val="CCCCCC"/>
          <w:sz w:val="21"/>
          <w:szCs w:val="21"/>
        </w:rPr>
      </w:pPr>
      <w:r w:rsidRPr="00426BAD">
        <w:rPr>
          <w:rFonts w:ascii="Consolas" w:eastAsia="Times New Roman" w:hAnsi="Consolas" w:cs="Times New Roman"/>
          <w:color w:val="CCCCCC"/>
          <w:sz w:val="21"/>
          <w:szCs w:val="21"/>
        </w:rPr>
        <w:t xml:space="preserve">        </w:t>
      </w:r>
      <w:r w:rsidRPr="00426BAD">
        <w:rPr>
          <w:rFonts w:ascii="Consolas" w:eastAsia="Times New Roman" w:hAnsi="Consolas" w:cs="Times New Roman"/>
          <w:color w:val="9CDCFE"/>
          <w:sz w:val="21"/>
          <w:szCs w:val="21"/>
        </w:rPr>
        <w:t>border-color</w:t>
      </w:r>
      <w:r w:rsidRPr="00426BAD">
        <w:rPr>
          <w:rFonts w:ascii="Consolas" w:eastAsia="Times New Roman" w:hAnsi="Consolas" w:cs="Times New Roman"/>
          <w:color w:val="CCCCCC"/>
          <w:sz w:val="21"/>
          <w:szCs w:val="21"/>
        </w:rPr>
        <w:t xml:space="preserve">: </w:t>
      </w:r>
      <w:r w:rsidRPr="00426BAD">
        <w:rPr>
          <w:rFonts w:ascii="Consolas" w:eastAsia="Times New Roman" w:hAnsi="Consolas" w:cs="Times New Roman"/>
          <w:color w:val="CE9178"/>
          <w:sz w:val="21"/>
          <w:szCs w:val="21"/>
        </w:rPr>
        <w:t>pink</w:t>
      </w:r>
      <w:r w:rsidRPr="00426BAD">
        <w:rPr>
          <w:rFonts w:ascii="Consolas" w:eastAsia="Times New Roman" w:hAnsi="Consolas" w:cs="Times New Roman"/>
          <w:color w:val="CCCCCC"/>
          <w:sz w:val="21"/>
          <w:szCs w:val="21"/>
        </w:rPr>
        <w:t>;</w:t>
      </w:r>
    </w:p>
    <w:p w14:paraId="6B5B41E5" w14:textId="77777777" w:rsidR="00426BAD" w:rsidRPr="00426BAD" w:rsidRDefault="00426BAD" w:rsidP="00426BAD">
      <w:pPr>
        <w:shd w:val="clear" w:color="auto" w:fill="1F1F1F"/>
        <w:spacing w:after="0" w:line="285" w:lineRule="atLeast"/>
        <w:rPr>
          <w:rFonts w:ascii="Consolas" w:eastAsia="Times New Roman" w:hAnsi="Consolas" w:cs="Times New Roman"/>
          <w:color w:val="CCCCCC"/>
          <w:sz w:val="21"/>
          <w:szCs w:val="21"/>
        </w:rPr>
      </w:pPr>
      <w:r w:rsidRPr="00426BAD">
        <w:rPr>
          <w:rFonts w:ascii="Consolas" w:eastAsia="Times New Roman" w:hAnsi="Consolas" w:cs="Times New Roman"/>
          <w:color w:val="CCCCCC"/>
          <w:sz w:val="21"/>
          <w:szCs w:val="21"/>
        </w:rPr>
        <w:t>    }</w:t>
      </w:r>
    </w:p>
    <w:p w14:paraId="26FBD153" w14:textId="77777777" w:rsidR="00426BAD" w:rsidRPr="00426BAD" w:rsidRDefault="00426BAD" w:rsidP="00426BAD">
      <w:pPr>
        <w:shd w:val="clear" w:color="auto" w:fill="1F1F1F"/>
        <w:spacing w:after="0" w:line="285" w:lineRule="atLeast"/>
        <w:rPr>
          <w:rFonts w:ascii="Consolas" w:eastAsia="Times New Roman" w:hAnsi="Consolas" w:cs="Times New Roman"/>
          <w:color w:val="CCCCCC"/>
          <w:sz w:val="21"/>
          <w:szCs w:val="21"/>
        </w:rPr>
      </w:pPr>
      <w:r w:rsidRPr="00426BAD">
        <w:rPr>
          <w:rFonts w:ascii="Consolas" w:eastAsia="Times New Roman" w:hAnsi="Consolas" w:cs="Times New Roman"/>
          <w:color w:val="CCCCCC"/>
          <w:sz w:val="21"/>
          <w:szCs w:val="21"/>
        </w:rPr>
        <w:t>}</w:t>
      </w:r>
    </w:p>
    <w:p w14:paraId="3B5DFE0A" w14:textId="77777777" w:rsidR="0059461B" w:rsidRDefault="0059461B" w:rsidP="00225908"/>
    <w:p w14:paraId="1BFA4BE2" w14:textId="6C3DD5F8" w:rsidR="00856DCD" w:rsidRDefault="00856DCD" w:rsidP="00856DCD">
      <w:pPr>
        <w:pStyle w:val="Heading4"/>
      </w:pPr>
      <w:r>
        <w:t xml:space="preserve">2.1.1 Lỗi toàn trang khi chuyển sang Client Side </w:t>
      </w:r>
      <w:commentRangeStart w:id="12"/>
      <w:r>
        <w:t>Less</w:t>
      </w:r>
      <w:commentRangeEnd w:id="12"/>
      <w:r>
        <w:rPr>
          <w:rStyle w:val="CommentReference"/>
          <w:rFonts w:eastAsiaTheme="minorHAnsi" w:cstheme="minorBidi"/>
          <w:iCs w:val="0"/>
          <w:color w:val="auto"/>
        </w:rPr>
        <w:commentReference w:id="12"/>
      </w:r>
      <w:r>
        <w:t xml:space="preserve"> </w:t>
      </w:r>
    </w:p>
    <w:p w14:paraId="6FD2DAF1" w14:textId="77777777" w:rsidR="00B73D6E" w:rsidRDefault="00B73D6E" w:rsidP="00225908"/>
    <w:p w14:paraId="33BBEF6F" w14:textId="2ED5F650" w:rsidR="00856DCD" w:rsidRDefault="00856DCD" w:rsidP="00225908">
      <w:r>
        <w:t xml:space="preserve">Trong thực tế quá trình lập trình theme mới khi thực hành có những lúc bạn và tôi thực hành và chuyển sang chế độ </w:t>
      </w:r>
      <w:commentRangeStart w:id="13"/>
      <w:r>
        <w:t xml:space="preserve">Client Side Less </w:t>
      </w:r>
      <w:commentRangeEnd w:id="13"/>
      <w:r w:rsidR="00B857A1">
        <w:rPr>
          <w:rStyle w:val="CommentReference"/>
        </w:rPr>
        <w:commentReference w:id="13"/>
      </w:r>
      <w:r>
        <w:t xml:space="preserve">nhưng khi thử biên dịch lại thì gặp lỗi và không thể quay trở lại Admin để có thể tiến hành sửa lại thành Server Side được nên chúng ta phải có bài khắc phục lỗi. </w:t>
      </w:r>
    </w:p>
    <w:tbl>
      <w:tblPr>
        <w:tblStyle w:val="TableGrid"/>
        <w:tblW w:w="0" w:type="auto"/>
        <w:tblLook w:val="04A0" w:firstRow="1" w:lastRow="0" w:firstColumn="1" w:lastColumn="0" w:noHBand="0" w:noVBand="1"/>
      </w:tblPr>
      <w:tblGrid>
        <w:gridCol w:w="9350"/>
      </w:tblGrid>
      <w:tr w:rsidR="00856DCD" w14:paraId="21874A67" w14:textId="77777777" w:rsidTr="00856DCD">
        <w:tc>
          <w:tcPr>
            <w:tcW w:w="9350" w:type="dxa"/>
          </w:tcPr>
          <w:p w14:paraId="72D647A4" w14:textId="127239CA" w:rsidR="00856DCD" w:rsidRPr="000C699D" w:rsidRDefault="00856DCD" w:rsidP="000C699D">
            <w:r w:rsidRPr="000C699D">
              <w:rPr>
                <w:color w:val="FF0000"/>
                <w:shd w:val="clear" w:color="auto" w:fill="FFFFFF"/>
              </w:rPr>
              <w:t>php bin/magento config:set dev/front_end_development_workflow/type server_side_compilation</w:t>
            </w:r>
          </w:p>
        </w:tc>
      </w:tr>
    </w:tbl>
    <w:p w14:paraId="135E9710" w14:textId="77777777" w:rsidR="00856DCD" w:rsidRDefault="00856DCD" w:rsidP="00225908"/>
    <w:p w14:paraId="027C970C" w14:textId="1D91C6E2" w:rsidR="000C699D" w:rsidRDefault="000C699D" w:rsidP="00225908">
      <w:r>
        <w:t xml:space="preserve">Hoặc theo quá trình tìm hiểu thì phần cấu hình biên dịch theo hình thức client hoặc server thì nó phải có 1 nơi để lưu trữ cấu hình này đó chính là bảng “core_config_data” tại trường </w:t>
      </w:r>
      <w:r w:rsidR="00AD4D4F">
        <w:t>path= “</w:t>
      </w:r>
      <w:r w:rsidR="00AD4D4F" w:rsidRPr="00AD4D4F">
        <w:rPr>
          <w:i/>
          <w:color w:val="FF0000"/>
        </w:rPr>
        <w:t>dev/front_end_development_workflow/type</w:t>
      </w:r>
      <w:r w:rsidR="00AD4D4F">
        <w:t>” và value = “</w:t>
      </w:r>
      <w:r w:rsidR="00AD4D4F" w:rsidRPr="00AD4D4F">
        <w:rPr>
          <w:rFonts w:cs="Arial"/>
          <w:color w:val="FF0000"/>
          <w:sz w:val="20"/>
          <w:szCs w:val="20"/>
          <w:shd w:val="clear" w:color="auto" w:fill="FFFFFF"/>
        </w:rPr>
        <w:t>server_side_compilation</w:t>
      </w:r>
      <w:r w:rsidR="00AD4D4F">
        <w:t>”</w:t>
      </w:r>
    </w:p>
    <w:p w14:paraId="059A1E1A" w14:textId="42222281" w:rsidR="00CB371D" w:rsidRDefault="00AD4D4F" w:rsidP="00225908">
      <w:r>
        <w:rPr>
          <w:noProof/>
        </w:rPr>
        <w:drawing>
          <wp:inline distT="0" distB="0" distL="0" distR="0" wp14:anchorId="329296CA" wp14:editId="6B597A58">
            <wp:extent cx="5514975" cy="4766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6-24 03454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3177" cy="479970"/>
                    </a:xfrm>
                    <a:prstGeom prst="rect">
                      <a:avLst/>
                    </a:prstGeom>
                  </pic:spPr>
                </pic:pic>
              </a:graphicData>
            </a:graphic>
          </wp:inline>
        </w:drawing>
      </w:r>
    </w:p>
    <w:p w14:paraId="218AD2FC" w14:textId="636060F2" w:rsidR="00CB371D" w:rsidRDefault="008079E0" w:rsidP="00225908">
      <w:r>
        <w:t>Sau đó thì chúng ta mới có thể biên dịch được lại các file less bình thường trên hệ thống với lệnh của Magento 2 như sau:</w:t>
      </w:r>
    </w:p>
    <w:p w14:paraId="523290D1" w14:textId="75F950BF" w:rsidR="009974F6" w:rsidRDefault="009974F6" w:rsidP="00EF001A">
      <w:pPr>
        <w:pStyle w:val="Heading5"/>
      </w:pPr>
      <w:r>
        <w:lastRenderedPageBreak/>
        <w:t xml:space="preserve">Sinh static file tại Admin và Frontend </w:t>
      </w:r>
    </w:p>
    <w:p w14:paraId="5C40ED0D" w14:textId="77777777" w:rsidR="00EF001A" w:rsidRPr="00EF001A" w:rsidRDefault="00EF001A" w:rsidP="00EF001A"/>
    <w:tbl>
      <w:tblPr>
        <w:tblStyle w:val="TableGrid"/>
        <w:tblW w:w="0" w:type="auto"/>
        <w:tblLook w:val="04A0" w:firstRow="1" w:lastRow="0" w:firstColumn="1" w:lastColumn="0" w:noHBand="0" w:noVBand="1"/>
      </w:tblPr>
      <w:tblGrid>
        <w:gridCol w:w="9350"/>
      </w:tblGrid>
      <w:tr w:rsidR="008E6687" w14:paraId="2C192660" w14:textId="77777777" w:rsidTr="008E6687">
        <w:tc>
          <w:tcPr>
            <w:tcW w:w="9350" w:type="dxa"/>
          </w:tcPr>
          <w:p w14:paraId="7B430EC0" w14:textId="77777777" w:rsidR="00CD18B9" w:rsidRDefault="00CD18B9" w:rsidP="00225908"/>
          <w:p w14:paraId="1F7B7F56" w14:textId="66A24BCE" w:rsidR="008E6687" w:rsidRDefault="0038250E" w:rsidP="00225908">
            <w:r>
              <w:t>p</w:t>
            </w:r>
            <w:r w:rsidR="008E6687">
              <w:t xml:space="preserve">hp bin/magento setup:static-content:deploy </w:t>
            </w:r>
            <w:r w:rsidR="00CD18B9">
              <w:t>–</w:t>
            </w:r>
            <w:r w:rsidR="008E6687">
              <w:t>f</w:t>
            </w:r>
          </w:p>
          <w:p w14:paraId="1A46E057" w14:textId="094679F6" w:rsidR="00CD18B9" w:rsidRDefault="00CD18B9" w:rsidP="00225908"/>
        </w:tc>
      </w:tr>
    </w:tbl>
    <w:p w14:paraId="28B92F82" w14:textId="77777777" w:rsidR="008079E0" w:rsidRDefault="008079E0" w:rsidP="00225908"/>
    <w:p w14:paraId="3AA0944D" w14:textId="0BE0F7B2" w:rsidR="00C8199C" w:rsidRDefault="00C8199C" w:rsidP="00225908">
      <w:r>
        <w:t>Để có thể điều chỉnh việc biên dịch các file less thì chúng ta có thể sử dụng lệnh như sau:</w:t>
      </w:r>
    </w:p>
    <w:p w14:paraId="0FF02C52" w14:textId="495F1226" w:rsidR="00C8199C" w:rsidRDefault="00C8199C" w:rsidP="001D336E">
      <w:pPr>
        <w:pStyle w:val="ListParagraph"/>
        <w:numPr>
          <w:ilvl w:val="0"/>
          <w:numId w:val="3"/>
        </w:numPr>
      </w:pPr>
      <w:r>
        <w:t>Sinh ra static files trong tất cả các ngôn ngữ tạ</w:t>
      </w:r>
      <w:r w:rsidR="00A668E7">
        <w:t>i Frontend</w:t>
      </w:r>
      <w:r>
        <w:t xml:space="preserve"> </w:t>
      </w:r>
    </w:p>
    <w:tbl>
      <w:tblPr>
        <w:tblStyle w:val="TableGrid"/>
        <w:tblW w:w="0" w:type="auto"/>
        <w:tblLook w:val="04A0" w:firstRow="1" w:lastRow="0" w:firstColumn="1" w:lastColumn="0" w:noHBand="0" w:noVBand="1"/>
      </w:tblPr>
      <w:tblGrid>
        <w:gridCol w:w="9350"/>
      </w:tblGrid>
      <w:tr w:rsidR="00C8199C" w14:paraId="0C247854" w14:textId="77777777" w:rsidTr="00C8199C">
        <w:tc>
          <w:tcPr>
            <w:tcW w:w="9350" w:type="dxa"/>
          </w:tcPr>
          <w:p w14:paraId="4E7C0C3C" w14:textId="77777777" w:rsidR="00C81437" w:rsidRDefault="00C81437" w:rsidP="00225908"/>
          <w:p w14:paraId="5BAC7E71" w14:textId="77777777" w:rsidR="00C81437" w:rsidRDefault="00AF7872" w:rsidP="00C81437">
            <w:hyperlink r:id="rId40" w:history="1">
              <w:r w:rsidR="00C81437" w:rsidRPr="00724C33">
                <w:rPr>
                  <w:rStyle w:val="Hyperlink"/>
                </w:rPr>
                <w:t>https://experienceleague.adobe.com/en/docs/commerce-operations/configuration-guide/cli/static-view/static-view-file-deployment</w:t>
              </w:r>
            </w:hyperlink>
            <w:r w:rsidR="00C81437">
              <w:t xml:space="preserve"> </w:t>
            </w:r>
          </w:p>
          <w:p w14:paraId="07EE4A7E" w14:textId="77777777" w:rsidR="00C81437" w:rsidRDefault="00C81437" w:rsidP="00225908"/>
          <w:p w14:paraId="6133785B" w14:textId="2ABBF77D" w:rsidR="00C8199C" w:rsidRDefault="00C8199C" w:rsidP="00225908">
            <w:r>
              <w:t xml:space="preserve">php </w:t>
            </w:r>
            <w:r w:rsidRPr="00C8199C">
              <w:t>bin/magento setup:static-content:deploy --area frontend</w:t>
            </w:r>
          </w:p>
          <w:p w14:paraId="6C57E0F6" w14:textId="77777777" w:rsidR="006E09C8" w:rsidRDefault="006E09C8" w:rsidP="00225908"/>
          <w:p w14:paraId="3F664FE1" w14:textId="77777777" w:rsidR="006F3942" w:rsidRDefault="006F3942" w:rsidP="00225908">
            <w:r>
              <w:t>--</w:t>
            </w:r>
          </w:p>
          <w:p w14:paraId="4E3D1FDB" w14:textId="4AE2B18C" w:rsidR="00E732E6" w:rsidRDefault="00E732E6" w:rsidP="00E732E6">
            <w:r>
              <w:t xml:space="preserve">php </w:t>
            </w:r>
            <w:r w:rsidRPr="00C8199C">
              <w:t>bin/magento se</w:t>
            </w:r>
            <w:r>
              <w:t>tup:static-content:deploy --theme Smartwave/porto</w:t>
            </w:r>
          </w:p>
          <w:p w14:paraId="5313439A" w14:textId="77777777" w:rsidR="00E732E6" w:rsidRDefault="00E732E6" w:rsidP="00225908"/>
          <w:p w14:paraId="32714EC3" w14:textId="77777777" w:rsidR="00E732E6" w:rsidRDefault="00E732E6" w:rsidP="00225908">
            <w:r>
              <w:t>--</w:t>
            </w:r>
          </w:p>
          <w:p w14:paraId="08124876" w14:textId="2B3411FD" w:rsidR="00E732E6" w:rsidRDefault="00E732E6" w:rsidP="00E732E6">
            <w:r>
              <w:t xml:space="preserve">php </w:t>
            </w:r>
            <w:r w:rsidRPr="00C8199C">
              <w:t>bin/magento se</w:t>
            </w:r>
            <w:r>
              <w:t>tup:static-content:deploy --theme Smartwave/porto –area frontend</w:t>
            </w:r>
          </w:p>
          <w:p w14:paraId="3FE76289" w14:textId="77777777" w:rsidR="00E732E6" w:rsidRDefault="00E732E6" w:rsidP="00225908"/>
          <w:p w14:paraId="1E0A4C79" w14:textId="2B948F0C" w:rsidR="00E732E6" w:rsidRDefault="00E732E6" w:rsidP="00225908"/>
        </w:tc>
      </w:tr>
    </w:tbl>
    <w:p w14:paraId="64306893" w14:textId="77777777" w:rsidR="00C8199C" w:rsidRDefault="00C8199C" w:rsidP="00C8199C">
      <w:pPr>
        <w:pStyle w:val="ListParagraph"/>
      </w:pPr>
    </w:p>
    <w:p w14:paraId="508B1A17" w14:textId="6915898A" w:rsidR="00C8199C" w:rsidRDefault="00C8199C" w:rsidP="001D336E">
      <w:pPr>
        <w:pStyle w:val="ListParagraph"/>
        <w:numPr>
          <w:ilvl w:val="0"/>
          <w:numId w:val="3"/>
        </w:numPr>
      </w:pPr>
      <w:r>
        <w:t xml:space="preserve">Sinh ra static file tại backend </w:t>
      </w:r>
    </w:p>
    <w:tbl>
      <w:tblPr>
        <w:tblStyle w:val="TableGrid"/>
        <w:tblW w:w="0" w:type="auto"/>
        <w:tblLook w:val="04A0" w:firstRow="1" w:lastRow="0" w:firstColumn="1" w:lastColumn="0" w:noHBand="0" w:noVBand="1"/>
      </w:tblPr>
      <w:tblGrid>
        <w:gridCol w:w="9350"/>
      </w:tblGrid>
      <w:tr w:rsidR="00C8199C" w14:paraId="65373B81" w14:textId="77777777" w:rsidTr="00C8199C">
        <w:tc>
          <w:tcPr>
            <w:tcW w:w="9350" w:type="dxa"/>
          </w:tcPr>
          <w:p w14:paraId="0E9D2443" w14:textId="77777777" w:rsidR="00C8199C" w:rsidRDefault="00C8199C" w:rsidP="00C8199C">
            <w:r>
              <w:t xml:space="preserve">php </w:t>
            </w:r>
            <w:r w:rsidRPr="00C8199C">
              <w:t>bin/magento setup:static-content:deploy --area adminhtml</w:t>
            </w:r>
          </w:p>
          <w:p w14:paraId="42918F67" w14:textId="3D84D2B7" w:rsidR="006F3942" w:rsidRDefault="006F3942" w:rsidP="00C8199C">
            <w:r>
              <w:t>--</w:t>
            </w:r>
          </w:p>
        </w:tc>
      </w:tr>
    </w:tbl>
    <w:p w14:paraId="7CFBF5E7" w14:textId="77777777" w:rsidR="00C8199C" w:rsidRDefault="00C8199C" w:rsidP="00C8199C"/>
    <w:p w14:paraId="63229734" w14:textId="24B6EB27" w:rsidR="00A77C6E" w:rsidRDefault="00A77C6E" w:rsidP="00A77C6E">
      <w:pPr>
        <w:pStyle w:val="Heading4"/>
      </w:pPr>
      <w:r>
        <w:t xml:space="preserve">2.1.2 Global Lib của Magento 2 nằm ở đâu ? </w:t>
      </w:r>
    </w:p>
    <w:p w14:paraId="5FD23FAB" w14:textId="77777777" w:rsidR="004A5B05" w:rsidRDefault="004A5B05" w:rsidP="004A5B05"/>
    <w:p w14:paraId="4932C2FF" w14:textId="6A5B9B6E" w:rsidR="002D5202" w:rsidRDefault="002D5202" w:rsidP="004A5B05">
      <w:r>
        <w:t xml:space="preserve">Chúng ta thường sử dụng Global Lib của Magento trong mã nguồn Theme </w:t>
      </w:r>
      <w:r w:rsidR="003F045B">
        <w:t xml:space="preserve">blank và luma thì thường có xuất hiện của một số Global Lib </w:t>
      </w:r>
      <w:r w:rsidR="0097670A">
        <w:t>nhưng chúng ta không biết rõ nó nằm ở đâu.</w:t>
      </w:r>
    </w:p>
    <w:p w14:paraId="33096797" w14:textId="7599F6D0" w:rsidR="002830B0" w:rsidRDefault="002830B0" w:rsidP="004A5B05">
      <w:r>
        <w:t xml:space="preserve">Xét đến quan hệ logic đó là Theme gốc là Blank Theme </w:t>
      </w:r>
      <w:r>
        <w:sym w:font="Wingdings" w:char="F0E0"/>
      </w:r>
      <w:r>
        <w:t xml:space="preserve"> Luma Theme </w:t>
      </w:r>
      <w:r>
        <w:sym w:font="Wingdings" w:char="F0E0"/>
      </w:r>
      <w:r>
        <w:t xml:space="preserve"> Pixelpro Theme</w:t>
      </w:r>
    </w:p>
    <w:p w14:paraId="7657A5F7" w14:textId="04CF5F07" w:rsidR="0050410E" w:rsidRDefault="00616633" w:rsidP="004A5B05">
      <w:pPr>
        <w:rPr>
          <w:ins w:id="14" w:author="Microsoft account" w:date="2025-04-18T12:31:00Z"/>
        </w:rPr>
      </w:pPr>
      <w:r>
        <w:t>UI Library là một một thư viện được thiết kế sẵn linh hoạt dựa trên Less để hỗ trợ người phát triển theme. Nó sử dụng một tập hợp của mixins cho các thành phần cơ bản giúp cho dễ dàng phát triển và tuỳ chỉ</w:t>
      </w:r>
      <w:r w:rsidR="00135023">
        <w:t xml:space="preserve">nh theme. </w:t>
      </w:r>
      <w:r>
        <w:t xml:space="preserve"> </w:t>
      </w:r>
    </w:p>
    <w:tbl>
      <w:tblPr>
        <w:tblStyle w:val="TableGrid"/>
        <w:tblW w:w="0" w:type="auto"/>
        <w:tblLook w:val="04A0" w:firstRow="1" w:lastRow="0" w:firstColumn="1" w:lastColumn="0" w:noHBand="0" w:noVBand="1"/>
      </w:tblPr>
      <w:tblGrid>
        <w:gridCol w:w="9350"/>
      </w:tblGrid>
      <w:tr w:rsidR="00E40B6A" w14:paraId="552E8513" w14:textId="77777777" w:rsidTr="00E40B6A">
        <w:trPr>
          <w:ins w:id="15" w:author="Microsoft account" w:date="2025-04-18T12:31:00Z"/>
        </w:trPr>
        <w:tc>
          <w:tcPr>
            <w:tcW w:w="9350" w:type="dxa"/>
          </w:tcPr>
          <w:p w14:paraId="23E2F71B" w14:textId="7FE9E159" w:rsidR="00E40B6A" w:rsidRDefault="00E40B6A" w:rsidP="004A5B05">
            <w:pPr>
              <w:rPr>
                <w:ins w:id="16" w:author="Microsoft account" w:date="2025-04-18T12:31:00Z"/>
              </w:rPr>
            </w:pPr>
            <w:ins w:id="17" w:author="Microsoft account" w:date="2025-04-18T12:31:00Z">
              <w:r>
                <w:fldChar w:fldCharType="begin"/>
              </w:r>
              <w:r>
                <w:instrText xml:space="preserve"> HYPERLINK "</w:instrText>
              </w:r>
              <w:r w:rsidRPr="00E40B6A">
                <w:instrText>https://developer.adobe.com/commerce/frontend-core/guide/css/ui-library/</w:instrText>
              </w:r>
              <w:r>
                <w:instrText xml:space="preserve">" </w:instrText>
              </w:r>
              <w:r>
                <w:fldChar w:fldCharType="separate"/>
              </w:r>
              <w:r w:rsidRPr="0094299A">
                <w:rPr>
                  <w:rStyle w:val="Hyperlink"/>
                </w:rPr>
                <w:t>https://developer.adobe.com/commerce/frontend-core/guide/css/ui-library/</w:t>
              </w:r>
              <w:r>
                <w:fldChar w:fldCharType="end"/>
              </w:r>
              <w:r>
                <w:t xml:space="preserve"> </w:t>
              </w:r>
            </w:ins>
          </w:p>
        </w:tc>
      </w:tr>
    </w:tbl>
    <w:p w14:paraId="1407BDEF" w14:textId="77777777" w:rsidR="00E40B6A" w:rsidRDefault="00E40B6A" w:rsidP="004A5B05"/>
    <w:p w14:paraId="6316522E" w14:textId="087AAAB1" w:rsidR="0097670A" w:rsidRDefault="0097670A" w:rsidP="004A5B05">
      <w:r>
        <w:t>Chúng ta có thể tìm tài liệu và định nghĩa, hướng dẫn của nó tại</w:t>
      </w:r>
      <w:r w:rsidR="0060402D">
        <w:t xml:space="preserve"> (Document)</w:t>
      </w:r>
      <w:r>
        <w:t>:</w:t>
      </w:r>
    </w:p>
    <w:p w14:paraId="433E5C37" w14:textId="4A647A27" w:rsidR="00182C07" w:rsidRDefault="00182C07" w:rsidP="00182C07">
      <w:pPr>
        <w:pStyle w:val="Heading5"/>
      </w:pPr>
      <w:r>
        <w:t>Magento UI Library Docs</w:t>
      </w:r>
    </w:p>
    <w:p w14:paraId="30F6A88E" w14:textId="77777777" w:rsidR="00182C07" w:rsidRPr="00182C07" w:rsidRDefault="00182C07" w:rsidP="00182C07"/>
    <w:tbl>
      <w:tblPr>
        <w:tblStyle w:val="TableGrid"/>
        <w:tblW w:w="0" w:type="auto"/>
        <w:tblLook w:val="04A0" w:firstRow="1" w:lastRow="0" w:firstColumn="1" w:lastColumn="0" w:noHBand="0" w:noVBand="1"/>
      </w:tblPr>
      <w:tblGrid>
        <w:gridCol w:w="9350"/>
      </w:tblGrid>
      <w:tr w:rsidR="0097670A" w14:paraId="1F793BDA" w14:textId="77777777" w:rsidTr="0097670A">
        <w:tc>
          <w:tcPr>
            <w:tcW w:w="9350" w:type="dxa"/>
          </w:tcPr>
          <w:p w14:paraId="6AC43858" w14:textId="1A323D8F" w:rsidR="006C2BE3" w:rsidRDefault="00AF7872" w:rsidP="004A5B05">
            <w:hyperlink r:id="rId41" w:history="1">
              <w:r w:rsidR="006C2BE3" w:rsidRPr="00D97072">
                <w:rPr>
                  <w:rStyle w:val="Hyperlink"/>
                </w:rPr>
                <w:t>file:///C:/xampp/htdocs/mage2rock/vendor/magento/magento2-base/lib/web/css/docs/index.html</w:t>
              </w:r>
            </w:hyperlink>
            <w:r w:rsidR="006C2BE3">
              <w:t xml:space="preserve"> </w:t>
            </w:r>
            <w:r w:rsidR="002830B0">
              <w:br/>
            </w:r>
          </w:p>
          <w:p w14:paraId="485C0CE2" w14:textId="77777777" w:rsidR="0097670A" w:rsidRDefault="00AF7872" w:rsidP="004A5B05">
            <w:hyperlink r:id="rId42" w:history="1">
              <w:r w:rsidR="0097670A" w:rsidRPr="00D97072">
                <w:rPr>
                  <w:rStyle w:val="Hyperlink"/>
                </w:rPr>
                <w:t>file:///C:/xampp/htdocs/mage2rock/vendor/magento/magento2-base/lib/web/css/docs/responsive.html</w:t>
              </w:r>
            </w:hyperlink>
            <w:r w:rsidR="0097670A">
              <w:t xml:space="preserve"> </w:t>
            </w:r>
          </w:p>
          <w:p w14:paraId="0E671C09" w14:textId="77777777" w:rsidR="00877813" w:rsidRDefault="00877813" w:rsidP="004A5B05"/>
          <w:p w14:paraId="4B553904" w14:textId="6BBECF8F" w:rsidR="00877813" w:rsidRDefault="00AF7872" w:rsidP="004A5B05">
            <w:hyperlink r:id="rId43" w:anchor="components" w:history="1">
              <w:r w:rsidR="00877813" w:rsidRPr="000D13A8">
                <w:rPr>
                  <w:rStyle w:val="Hyperlink"/>
                </w:rPr>
                <w:t>https://developer.adobe.com/commerce/frontend-core/guide/css/ui-library/#components</w:t>
              </w:r>
            </w:hyperlink>
            <w:r w:rsidR="00877813">
              <w:t xml:space="preserve"> </w:t>
            </w:r>
          </w:p>
        </w:tc>
      </w:tr>
    </w:tbl>
    <w:p w14:paraId="778D1213" w14:textId="77777777" w:rsidR="0097670A" w:rsidRDefault="0097670A" w:rsidP="004A5B05"/>
    <w:p w14:paraId="21671C62" w14:textId="41F7AFB8" w:rsidR="006207C1" w:rsidRDefault="006207C1" w:rsidP="006207C1">
      <w:pPr>
        <w:pStyle w:val="Heading5"/>
      </w:pPr>
      <w:r>
        <w:t>Less CSS files in Magento Blank Theme</w:t>
      </w:r>
    </w:p>
    <w:p w14:paraId="62AD8BEE" w14:textId="77777777" w:rsidR="006207C1" w:rsidRDefault="006207C1" w:rsidP="006207C1"/>
    <w:p w14:paraId="0B98D41A" w14:textId="11145A25" w:rsidR="006207C1" w:rsidRDefault="006207C1" w:rsidP="006207C1">
      <w:r>
        <w:t xml:space="preserve">Chúng ta thấy rằng trong theme blank của Magento thì </w:t>
      </w:r>
      <w:r w:rsidR="00E33D2E">
        <w:t xml:space="preserve">có gọi đến </w:t>
      </w:r>
      <w:r w:rsidR="00E33D2E" w:rsidRPr="006C161C">
        <w:rPr>
          <w:i/>
          <w:color w:val="70AD47" w:themeColor="accent6"/>
        </w:rPr>
        <w:t>style-m.css, style-l.css, print.css</w:t>
      </w:r>
      <w:r w:rsidR="00E33D2E">
        <w:t xml:space="preserve"> </w:t>
      </w:r>
      <w:r w:rsidR="00E67C80">
        <w:t xml:space="preserve">có nghĩa là đầu ra khi biên dịch Less của theme này cũng chỉ xuất phát từ 3 File này nên khi code thì dữ liệu cũng bắt đầu từ 3 file này khi import tới hệ thống. </w:t>
      </w:r>
    </w:p>
    <w:p w14:paraId="5AE019C3" w14:textId="2FD5B09A" w:rsidR="00E33D2E" w:rsidRDefault="006C161C" w:rsidP="004077A3">
      <w:pPr>
        <w:pStyle w:val="Heading6"/>
        <w:rPr>
          <w:color w:val="70AD47" w:themeColor="accent6"/>
        </w:rPr>
      </w:pPr>
      <w:r>
        <w:t>Blank/Magento_Theme/</w:t>
      </w:r>
      <w:r w:rsidR="00A3550E">
        <w:t>layout/</w:t>
      </w:r>
      <w:r w:rsidR="00A3550E" w:rsidRPr="004077A3">
        <w:rPr>
          <w:color w:val="70AD47" w:themeColor="accent6"/>
        </w:rPr>
        <w:t>default_head_blocks.xml</w:t>
      </w:r>
    </w:p>
    <w:p w14:paraId="78EDAF03" w14:textId="77777777" w:rsidR="004077A3" w:rsidRPr="004077A3" w:rsidRDefault="004077A3" w:rsidP="004077A3"/>
    <w:tbl>
      <w:tblPr>
        <w:tblStyle w:val="TableGrid"/>
        <w:tblW w:w="0" w:type="auto"/>
        <w:tblLook w:val="04A0" w:firstRow="1" w:lastRow="0" w:firstColumn="1" w:lastColumn="0" w:noHBand="0" w:noVBand="1"/>
      </w:tblPr>
      <w:tblGrid>
        <w:gridCol w:w="9350"/>
      </w:tblGrid>
      <w:tr w:rsidR="006207C1" w14:paraId="6618F02F" w14:textId="77777777" w:rsidTr="006207C1">
        <w:tc>
          <w:tcPr>
            <w:tcW w:w="9350" w:type="dxa"/>
          </w:tcPr>
          <w:p w14:paraId="5D1ABD41" w14:textId="77777777" w:rsidR="006207C1" w:rsidRDefault="006207C1" w:rsidP="006207C1">
            <w:r>
              <w:t>&lt;?xml version="1.0"?&gt;</w:t>
            </w:r>
          </w:p>
          <w:p w14:paraId="65DB3F8D" w14:textId="77777777" w:rsidR="006207C1" w:rsidRDefault="006207C1" w:rsidP="006207C1">
            <w:r>
              <w:t>&lt;!--</w:t>
            </w:r>
          </w:p>
          <w:p w14:paraId="2721F55E" w14:textId="77777777" w:rsidR="006207C1" w:rsidRDefault="006207C1" w:rsidP="006207C1">
            <w:r>
              <w:t>/**</w:t>
            </w:r>
          </w:p>
          <w:p w14:paraId="5CCED543" w14:textId="77777777" w:rsidR="006207C1" w:rsidRDefault="006207C1" w:rsidP="006207C1">
            <w:r>
              <w:t xml:space="preserve"> * Copyright © Magento, Inc. All rights reserved.</w:t>
            </w:r>
          </w:p>
          <w:p w14:paraId="05D85B70" w14:textId="77777777" w:rsidR="006207C1" w:rsidRDefault="006207C1" w:rsidP="006207C1">
            <w:r>
              <w:t xml:space="preserve"> * See COPYING.txt for license details.</w:t>
            </w:r>
          </w:p>
          <w:p w14:paraId="583880F9" w14:textId="77777777" w:rsidR="006207C1" w:rsidRDefault="006207C1" w:rsidP="006207C1">
            <w:r>
              <w:t xml:space="preserve"> */</w:t>
            </w:r>
          </w:p>
          <w:p w14:paraId="0AB8AD86" w14:textId="77777777" w:rsidR="006207C1" w:rsidRDefault="006207C1" w:rsidP="006207C1">
            <w:r>
              <w:t>--&gt;</w:t>
            </w:r>
          </w:p>
          <w:p w14:paraId="69E591B8" w14:textId="77777777" w:rsidR="006207C1" w:rsidRDefault="006207C1" w:rsidP="006207C1">
            <w:r>
              <w:t>&lt;page xmlns:xsi="http://www.w3.org/2001/XMLSchema-instance" xsi:noNamespaceSchemaLocation="urn:magento:framework:View/Layout/etc/page_configuration.xsd"&gt;</w:t>
            </w:r>
          </w:p>
          <w:p w14:paraId="271427D9" w14:textId="77777777" w:rsidR="006207C1" w:rsidRDefault="006207C1" w:rsidP="006207C1">
            <w:r>
              <w:t xml:space="preserve">    &lt;head&gt;</w:t>
            </w:r>
          </w:p>
          <w:p w14:paraId="4B4967CE" w14:textId="77777777" w:rsidR="006207C1" w:rsidRDefault="006207C1" w:rsidP="006207C1">
            <w:r>
              <w:t xml:space="preserve">        &lt;css src="css/</w:t>
            </w:r>
            <w:r w:rsidRPr="006207C1">
              <w:rPr>
                <w:color w:val="FF0000"/>
              </w:rPr>
              <w:t>styles-m.css</w:t>
            </w:r>
            <w:r>
              <w:t>"/&gt;</w:t>
            </w:r>
          </w:p>
          <w:p w14:paraId="5A20179C" w14:textId="77777777" w:rsidR="006207C1" w:rsidRDefault="006207C1" w:rsidP="006207C1">
            <w:r>
              <w:t xml:space="preserve">        &lt;css src="css/</w:t>
            </w:r>
            <w:r w:rsidRPr="006207C1">
              <w:rPr>
                <w:color w:val="FF0000"/>
              </w:rPr>
              <w:t>styles-l.css</w:t>
            </w:r>
            <w:r>
              <w:t>" media="screen and (min-width: 768px)"/&gt;</w:t>
            </w:r>
          </w:p>
          <w:p w14:paraId="1C36AA58" w14:textId="77777777" w:rsidR="006207C1" w:rsidRDefault="006207C1" w:rsidP="006207C1">
            <w:r>
              <w:t xml:space="preserve">        &lt;css src="css/</w:t>
            </w:r>
            <w:r w:rsidRPr="006207C1">
              <w:rPr>
                <w:color w:val="FF0000"/>
              </w:rPr>
              <w:t>print.css</w:t>
            </w:r>
            <w:r>
              <w:t>" media="print"/&gt;</w:t>
            </w:r>
          </w:p>
          <w:p w14:paraId="7831B04E" w14:textId="77777777" w:rsidR="006207C1" w:rsidRDefault="006207C1" w:rsidP="006207C1">
            <w:r>
              <w:t xml:space="preserve">        &lt;meta name="format-detection" content="telephone=no"/&gt;</w:t>
            </w:r>
          </w:p>
          <w:p w14:paraId="2545A556" w14:textId="77777777" w:rsidR="006207C1" w:rsidRDefault="006207C1" w:rsidP="006207C1">
            <w:r>
              <w:t xml:space="preserve">    &lt;/head&gt;</w:t>
            </w:r>
          </w:p>
          <w:p w14:paraId="5AC22BD8" w14:textId="7BE49799" w:rsidR="006207C1" w:rsidRDefault="006207C1" w:rsidP="006207C1">
            <w:r>
              <w:t>&lt;/page&gt;</w:t>
            </w:r>
          </w:p>
        </w:tc>
      </w:tr>
    </w:tbl>
    <w:p w14:paraId="36DE03D3" w14:textId="77777777" w:rsidR="006207C1" w:rsidRDefault="006207C1" w:rsidP="006207C1"/>
    <w:p w14:paraId="72E8F0AA" w14:textId="155A7D93" w:rsidR="00874449" w:rsidRDefault="00874449" w:rsidP="004077A3">
      <w:pPr>
        <w:pStyle w:val="Heading6"/>
      </w:pPr>
      <w:r w:rsidRPr="004077A3">
        <w:t>Blank/css/</w:t>
      </w:r>
      <w:r w:rsidR="006E7DA9" w:rsidRPr="004077A3">
        <w:t>style-m.less</w:t>
      </w:r>
      <w:r w:rsidR="006E7DA9">
        <w:t xml:space="preserve"> </w:t>
      </w:r>
    </w:p>
    <w:p w14:paraId="0BDED0D8" w14:textId="77777777" w:rsidR="004077A3" w:rsidRPr="004077A3" w:rsidRDefault="004077A3" w:rsidP="004077A3"/>
    <w:p w14:paraId="39617CFE" w14:textId="7CD53881" w:rsidR="00200E3C" w:rsidRDefault="00200E3C" w:rsidP="00200E3C">
      <w:r>
        <w:t>File này sẽ được ưu tiên chạy cho thiết bị Mobile đầu tiên</w:t>
      </w:r>
      <w:r w:rsidR="00365C73">
        <w:t xml:space="preserve">. </w:t>
      </w:r>
      <w:r>
        <w:t xml:space="preserve"> </w:t>
      </w:r>
    </w:p>
    <w:p w14:paraId="4F4C64C7" w14:textId="3CE91FA1" w:rsidR="006E7DA9" w:rsidRDefault="00AF7872" w:rsidP="006E7DA9">
      <w:hyperlink r:id="rId44" w:history="1">
        <w:r w:rsidR="006E7DA9" w:rsidRPr="00D97072">
          <w:rPr>
            <w:rStyle w:val="Hyperlink"/>
          </w:rPr>
          <w:t>https://github.com/magento/magento2/blob/2.4-develop/app/design/frontend/Magento/blank/web/css/styles-m.less</w:t>
        </w:r>
      </w:hyperlink>
      <w:r w:rsidR="006E7DA9">
        <w:t xml:space="preserve"> </w:t>
      </w:r>
    </w:p>
    <w:tbl>
      <w:tblPr>
        <w:tblStyle w:val="TableGrid"/>
        <w:tblW w:w="0" w:type="auto"/>
        <w:tblLook w:val="04A0" w:firstRow="1" w:lastRow="0" w:firstColumn="1" w:lastColumn="0" w:noHBand="0" w:noVBand="1"/>
      </w:tblPr>
      <w:tblGrid>
        <w:gridCol w:w="9350"/>
      </w:tblGrid>
      <w:tr w:rsidR="006E7DA9" w14:paraId="7CC29148" w14:textId="77777777" w:rsidTr="006E7DA9">
        <w:tc>
          <w:tcPr>
            <w:tcW w:w="9350" w:type="dxa"/>
          </w:tcPr>
          <w:p w14:paraId="5EB20218" w14:textId="77777777" w:rsidR="004C4BE8" w:rsidRDefault="004C4BE8" w:rsidP="004C4BE8">
            <w:r>
              <w:t>/**</w:t>
            </w:r>
          </w:p>
          <w:p w14:paraId="6E0749B4" w14:textId="77777777" w:rsidR="004C4BE8" w:rsidRDefault="004C4BE8" w:rsidP="004C4BE8">
            <w:r>
              <w:t xml:space="preserve"> * Copyright © Magento, Inc. All rights reserved.</w:t>
            </w:r>
          </w:p>
          <w:p w14:paraId="28A36951" w14:textId="77777777" w:rsidR="004C4BE8" w:rsidRDefault="004C4BE8" w:rsidP="004C4BE8">
            <w:r>
              <w:t xml:space="preserve"> * See COPYING.txt for license details.</w:t>
            </w:r>
          </w:p>
          <w:p w14:paraId="200C03B2" w14:textId="77777777" w:rsidR="004C4BE8" w:rsidRDefault="004C4BE8" w:rsidP="004C4BE8">
            <w:r>
              <w:lastRenderedPageBreak/>
              <w:t xml:space="preserve"> */</w:t>
            </w:r>
          </w:p>
          <w:p w14:paraId="07F69125" w14:textId="77777777" w:rsidR="004C4BE8" w:rsidRDefault="004C4BE8" w:rsidP="004C4BE8"/>
          <w:p w14:paraId="192AE4E0" w14:textId="77777777" w:rsidR="004C4BE8" w:rsidRDefault="004C4BE8" w:rsidP="004C4BE8">
            <w:r>
              <w:t>//</w:t>
            </w:r>
          </w:p>
          <w:p w14:paraId="1D9B3434" w14:textId="77777777" w:rsidR="004C4BE8" w:rsidRDefault="004C4BE8" w:rsidP="004C4BE8">
            <w:r>
              <w:t>//  Blank theme mobile styles</w:t>
            </w:r>
          </w:p>
          <w:p w14:paraId="662E65A9" w14:textId="77777777" w:rsidR="004C4BE8" w:rsidRDefault="004C4BE8" w:rsidP="004C4BE8">
            <w:r>
              <w:t>//  _____________________________________________</w:t>
            </w:r>
          </w:p>
          <w:p w14:paraId="1CFEFC22" w14:textId="77777777" w:rsidR="004C4BE8" w:rsidRDefault="004C4BE8" w:rsidP="004C4BE8"/>
          <w:p w14:paraId="7D1B61DD" w14:textId="77777777" w:rsidR="004C4BE8" w:rsidRDefault="004C4BE8" w:rsidP="004C4BE8">
            <w:r>
              <w:t>//  These mobile styles are mandatory and will be used as basis according to the mobile first design</w:t>
            </w:r>
          </w:p>
          <w:p w14:paraId="1E86605C" w14:textId="77777777" w:rsidR="004C4BE8" w:rsidRDefault="004C4BE8" w:rsidP="004C4BE8"/>
          <w:p w14:paraId="242B73AE" w14:textId="77777777" w:rsidR="004C4BE8" w:rsidRDefault="004C4BE8" w:rsidP="004C4BE8">
            <w:r>
              <w:t>//</w:t>
            </w:r>
          </w:p>
          <w:p w14:paraId="32018DEA" w14:textId="77777777" w:rsidR="004C4BE8" w:rsidRDefault="004C4BE8" w:rsidP="004C4BE8">
            <w:r>
              <w:t>//  Global lib + theme styles + theme extends</w:t>
            </w:r>
          </w:p>
          <w:p w14:paraId="00AE0A3A" w14:textId="77777777" w:rsidR="004C4BE8" w:rsidRDefault="004C4BE8" w:rsidP="004C4BE8">
            <w:r>
              <w:t>//  ---------------------------------------------</w:t>
            </w:r>
          </w:p>
          <w:p w14:paraId="2FCAF9BC" w14:textId="77777777" w:rsidR="004C4BE8" w:rsidRDefault="004C4BE8" w:rsidP="004C4BE8"/>
          <w:p w14:paraId="18DB70A6" w14:textId="77777777" w:rsidR="004C4BE8" w:rsidRDefault="004C4BE8" w:rsidP="004C4BE8">
            <w:r>
              <w:t>@import 'source/_reset.less';</w:t>
            </w:r>
          </w:p>
          <w:p w14:paraId="357D5CFF" w14:textId="77777777" w:rsidR="004C4BE8" w:rsidRDefault="004C4BE8" w:rsidP="004C4BE8">
            <w:r>
              <w:t>@import '_styles.less';</w:t>
            </w:r>
          </w:p>
          <w:p w14:paraId="256565D0" w14:textId="77777777" w:rsidR="004C4BE8" w:rsidRDefault="004C4BE8" w:rsidP="004C4BE8"/>
          <w:p w14:paraId="3DFF9D27" w14:textId="77777777" w:rsidR="004C4BE8" w:rsidRDefault="004C4BE8" w:rsidP="004C4BE8">
            <w:r>
              <w:t>//</w:t>
            </w:r>
          </w:p>
          <w:p w14:paraId="123CAAAD" w14:textId="77777777" w:rsidR="004C4BE8" w:rsidRDefault="004C4BE8" w:rsidP="004C4BE8">
            <w:r>
              <w:t>//  Magento Import instructions</w:t>
            </w:r>
          </w:p>
          <w:p w14:paraId="3C6C6998" w14:textId="77777777" w:rsidR="004C4BE8" w:rsidRDefault="004C4BE8" w:rsidP="004C4BE8">
            <w:r>
              <w:t>//  ---------------------------------------------</w:t>
            </w:r>
          </w:p>
          <w:p w14:paraId="261BAF48" w14:textId="77777777" w:rsidR="004C4BE8" w:rsidRDefault="004C4BE8" w:rsidP="004C4BE8"/>
          <w:p w14:paraId="0F202670" w14:textId="77777777" w:rsidR="004C4BE8" w:rsidRDefault="004C4BE8" w:rsidP="004C4BE8">
            <w:r>
              <w:t>//@magento_import 'source/_module.less'; // Theme modules</w:t>
            </w:r>
          </w:p>
          <w:p w14:paraId="5F6F62E3" w14:textId="77777777" w:rsidR="004C4BE8" w:rsidRDefault="004C4BE8" w:rsidP="004C4BE8">
            <w:r>
              <w:t>//@magento_import 'source/_widgets.less'; // Theme widgets</w:t>
            </w:r>
          </w:p>
          <w:p w14:paraId="4F319440" w14:textId="77777777" w:rsidR="004C4BE8" w:rsidRDefault="004C4BE8" w:rsidP="004C4BE8"/>
          <w:p w14:paraId="3C1149C5" w14:textId="77777777" w:rsidR="004C4BE8" w:rsidRDefault="004C4BE8" w:rsidP="004C4BE8">
            <w:r>
              <w:t>//</w:t>
            </w:r>
          </w:p>
          <w:p w14:paraId="7E47E154" w14:textId="77777777" w:rsidR="004C4BE8" w:rsidRDefault="004C4BE8" w:rsidP="004C4BE8">
            <w:r>
              <w:t>//  Global variables override</w:t>
            </w:r>
          </w:p>
          <w:p w14:paraId="269C60C2" w14:textId="77777777" w:rsidR="004C4BE8" w:rsidRDefault="004C4BE8" w:rsidP="004C4BE8">
            <w:r>
              <w:t>//  ---------------------------------------------</w:t>
            </w:r>
          </w:p>
          <w:p w14:paraId="5838B516" w14:textId="77777777" w:rsidR="004C4BE8" w:rsidRDefault="004C4BE8" w:rsidP="004C4BE8"/>
          <w:p w14:paraId="1287F931" w14:textId="77777777" w:rsidR="004C4BE8" w:rsidRDefault="004C4BE8" w:rsidP="004C4BE8">
            <w:r>
              <w:t>@import 'source/_theme.less';</w:t>
            </w:r>
          </w:p>
          <w:p w14:paraId="056F8B5F" w14:textId="77777777" w:rsidR="004C4BE8" w:rsidRDefault="004C4BE8" w:rsidP="004C4BE8"/>
          <w:p w14:paraId="23426254" w14:textId="77777777" w:rsidR="004C4BE8" w:rsidRDefault="004C4BE8" w:rsidP="004C4BE8">
            <w:r>
              <w:t>//</w:t>
            </w:r>
          </w:p>
          <w:p w14:paraId="44C2E770" w14:textId="77777777" w:rsidR="004C4BE8" w:rsidRDefault="004C4BE8" w:rsidP="004C4BE8">
            <w:r>
              <w:t>//  Extend for minor customisation</w:t>
            </w:r>
          </w:p>
          <w:p w14:paraId="04359300" w14:textId="77777777" w:rsidR="004C4BE8" w:rsidRDefault="004C4BE8" w:rsidP="004C4BE8">
            <w:r>
              <w:t>//  ---------------------------------------------</w:t>
            </w:r>
          </w:p>
          <w:p w14:paraId="16551C47" w14:textId="77777777" w:rsidR="004C4BE8" w:rsidRDefault="004C4BE8" w:rsidP="004C4BE8"/>
          <w:p w14:paraId="5A2A88E3" w14:textId="77777777" w:rsidR="004C4BE8" w:rsidRDefault="004C4BE8" w:rsidP="004C4BE8">
            <w:r>
              <w:t>//@magento_import 'source/_extend.less';</w:t>
            </w:r>
          </w:p>
          <w:p w14:paraId="2CD2560A" w14:textId="77777777" w:rsidR="004C4BE8" w:rsidRDefault="004C4BE8" w:rsidP="004C4BE8"/>
          <w:p w14:paraId="1C3B94DA" w14:textId="77777777" w:rsidR="004C4BE8" w:rsidRDefault="004C4BE8" w:rsidP="004C4BE8">
            <w:r>
              <w:t>//</w:t>
            </w:r>
          </w:p>
          <w:p w14:paraId="34CA3328" w14:textId="77777777" w:rsidR="004C4BE8" w:rsidRDefault="004C4BE8" w:rsidP="004C4BE8">
            <w:r>
              <w:t>//  Media queries collector</w:t>
            </w:r>
          </w:p>
          <w:p w14:paraId="4C1955B4" w14:textId="77777777" w:rsidR="004C4BE8" w:rsidRDefault="004C4BE8" w:rsidP="004C4BE8">
            <w:r>
              <w:t>//  ---------------------------------------------</w:t>
            </w:r>
          </w:p>
          <w:p w14:paraId="02F9C1DF" w14:textId="77777777" w:rsidR="004C4BE8" w:rsidRDefault="004C4BE8" w:rsidP="004C4BE8"/>
          <w:p w14:paraId="428F3591" w14:textId="77777777" w:rsidR="004C4BE8" w:rsidRDefault="004C4BE8" w:rsidP="004C4BE8">
            <w:r>
              <w:t>@import 'source/lib/_responsive.less';</w:t>
            </w:r>
          </w:p>
          <w:p w14:paraId="0B06E64E" w14:textId="77777777" w:rsidR="004C4BE8" w:rsidRDefault="004C4BE8" w:rsidP="004C4BE8"/>
          <w:p w14:paraId="7BB22857" w14:textId="6C5FC551" w:rsidR="006E7DA9" w:rsidRDefault="004C4BE8" w:rsidP="004C4BE8">
            <w:r>
              <w:t xml:space="preserve">@media-target: 'mobile'; // Sets target device for this file </w:t>
            </w:r>
          </w:p>
        </w:tc>
      </w:tr>
    </w:tbl>
    <w:p w14:paraId="16AA10FD" w14:textId="77777777" w:rsidR="006E7DA9" w:rsidRDefault="006E7DA9" w:rsidP="006E7DA9"/>
    <w:p w14:paraId="6033201D" w14:textId="71548BCA" w:rsidR="0047332D" w:rsidRDefault="0047332D" w:rsidP="004077A3">
      <w:pPr>
        <w:pStyle w:val="Heading6"/>
      </w:pPr>
      <w:r w:rsidRPr="004077A3">
        <w:t>Blank/css/style-l.less</w:t>
      </w:r>
    </w:p>
    <w:p w14:paraId="73B1233F" w14:textId="77777777" w:rsidR="004077A3" w:rsidRPr="004077A3" w:rsidRDefault="004077A3" w:rsidP="004077A3"/>
    <w:p w14:paraId="3B9E89E1" w14:textId="120A74BC" w:rsidR="004E12AA" w:rsidRDefault="00596BE9" w:rsidP="004E12AA">
      <w:r>
        <w:lastRenderedPageBreak/>
        <w:t>File này sẽ dùng cho các hệ thống Desktop để hiển thị và trình bày dữ liệu cho theme blank</w:t>
      </w:r>
    </w:p>
    <w:p w14:paraId="14EA1E3E" w14:textId="7E81E7BE" w:rsidR="006A4A53" w:rsidRDefault="00AF7872" w:rsidP="006A4A53">
      <w:hyperlink r:id="rId45" w:history="1">
        <w:r w:rsidR="006A4A53" w:rsidRPr="00D97072">
          <w:rPr>
            <w:rStyle w:val="Hyperlink"/>
          </w:rPr>
          <w:t>https://github.com/magento/magento2/blob/2.4-develop/app/design/frontend/Magento/blank/web/css/styles-l.less</w:t>
        </w:r>
      </w:hyperlink>
      <w:r w:rsidR="006A4A53">
        <w:t xml:space="preserve"> </w:t>
      </w:r>
    </w:p>
    <w:tbl>
      <w:tblPr>
        <w:tblStyle w:val="TableGrid"/>
        <w:tblW w:w="0" w:type="auto"/>
        <w:tblLook w:val="04A0" w:firstRow="1" w:lastRow="0" w:firstColumn="1" w:lastColumn="0" w:noHBand="0" w:noVBand="1"/>
      </w:tblPr>
      <w:tblGrid>
        <w:gridCol w:w="9350"/>
      </w:tblGrid>
      <w:tr w:rsidR="002D6A37" w14:paraId="60B7C91D" w14:textId="77777777" w:rsidTr="002D6A37">
        <w:tc>
          <w:tcPr>
            <w:tcW w:w="9350" w:type="dxa"/>
          </w:tcPr>
          <w:p w14:paraId="5C669713" w14:textId="77777777" w:rsidR="002D6A37" w:rsidRDefault="002D6A37" w:rsidP="006207C1"/>
          <w:p w14:paraId="28D10CD9" w14:textId="77777777" w:rsidR="002D6A37" w:rsidRDefault="002D6A37" w:rsidP="002D6A37">
            <w:r>
              <w:t>/**</w:t>
            </w:r>
          </w:p>
          <w:p w14:paraId="76E697AD" w14:textId="77777777" w:rsidR="002D6A37" w:rsidRDefault="002D6A37" w:rsidP="002D6A37">
            <w:r>
              <w:t xml:space="preserve"> * Copyright © Magento, Inc. All rights reserved.</w:t>
            </w:r>
          </w:p>
          <w:p w14:paraId="0755C68E" w14:textId="77777777" w:rsidR="002D6A37" w:rsidRDefault="002D6A37" w:rsidP="002D6A37">
            <w:r>
              <w:t xml:space="preserve"> * See COPYING.txt for license details.</w:t>
            </w:r>
          </w:p>
          <w:p w14:paraId="00AEEF0F" w14:textId="77777777" w:rsidR="002D6A37" w:rsidRDefault="002D6A37" w:rsidP="002D6A37">
            <w:r>
              <w:t xml:space="preserve"> */</w:t>
            </w:r>
          </w:p>
          <w:p w14:paraId="5215D223" w14:textId="77777777" w:rsidR="002D6A37" w:rsidRDefault="002D6A37" w:rsidP="002D6A37"/>
          <w:p w14:paraId="2A2B71B1" w14:textId="77777777" w:rsidR="002D6A37" w:rsidRDefault="002D6A37" w:rsidP="002D6A37">
            <w:r>
              <w:t>//</w:t>
            </w:r>
          </w:p>
          <w:p w14:paraId="5FB56499" w14:textId="77777777" w:rsidR="002D6A37" w:rsidRDefault="002D6A37" w:rsidP="002D6A37">
            <w:r>
              <w:t>//  Blank theme desktop styles</w:t>
            </w:r>
          </w:p>
          <w:p w14:paraId="4CE11E7E" w14:textId="77777777" w:rsidR="002D6A37" w:rsidRDefault="002D6A37" w:rsidP="002D6A37">
            <w:r>
              <w:t>//  _____________________________________________</w:t>
            </w:r>
          </w:p>
          <w:p w14:paraId="735BAA9A" w14:textId="77777777" w:rsidR="002D6A37" w:rsidRDefault="002D6A37" w:rsidP="002D6A37"/>
          <w:p w14:paraId="1EACC631" w14:textId="77777777" w:rsidR="002D6A37" w:rsidRDefault="002D6A37" w:rsidP="002D6A37">
            <w:r>
              <w:t>//  These desktop styles are additional to mobile</w:t>
            </w:r>
          </w:p>
          <w:p w14:paraId="653BFD2C" w14:textId="77777777" w:rsidR="002D6A37" w:rsidRDefault="002D6A37" w:rsidP="002D6A37"/>
          <w:p w14:paraId="496C63BD" w14:textId="77777777" w:rsidR="002D6A37" w:rsidRDefault="002D6A37" w:rsidP="002D6A37">
            <w:r>
              <w:t>//</w:t>
            </w:r>
          </w:p>
          <w:p w14:paraId="5E3B32EF" w14:textId="77777777" w:rsidR="002D6A37" w:rsidRDefault="002D6A37" w:rsidP="002D6A37">
            <w:r>
              <w:t>//  Global lib + theme styles</w:t>
            </w:r>
          </w:p>
          <w:p w14:paraId="201DDC88" w14:textId="77777777" w:rsidR="002D6A37" w:rsidRDefault="002D6A37" w:rsidP="002D6A37">
            <w:r>
              <w:t>//  ---------------------------------------------</w:t>
            </w:r>
          </w:p>
          <w:p w14:paraId="34A221DA" w14:textId="77777777" w:rsidR="002D6A37" w:rsidRDefault="002D6A37" w:rsidP="002D6A37"/>
          <w:p w14:paraId="4AF976DF" w14:textId="77777777" w:rsidR="002D6A37" w:rsidRDefault="002D6A37" w:rsidP="002D6A37">
            <w:r>
              <w:t>@import '_styles.less';</w:t>
            </w:r>
          </w:p>
          <w:p w14:paraId="5F521836" w14:textId="77777777" w:rsidR="002D6A37" w:rsidRDefault="002D6A37" w:rsidP="002D6A37"/>
          <w:p w14:paraId="6B77A93B" w14:textId="77777777" w:rsidR="002D6A37" w:rsidRDefault="002D6A37" w:rsidP="002D6A37">
            <w:r>
              <w:t>//</w:t>
            </w:r>
          </w:p>
          <w:p w14:paraId="68A41F90" w14:textId="77777777" w:rsidR="002D6A37" w:rsidRDefault="002D6A37" w:rsidP="002D6A37">
            <w:r>
              <w:t>//  Magento Import instructions</w:t>
            </w:r>
          </w:p>
          <w:p w14:paraId="7B5BBD23" w14:textId="77777777" w:rsidR="002D6A37" w:rsidRDefault="002D6A37" w:rsidP="002D6A37">
            <w:r>
              <w:t>//  ---------------------------------------------</w:t>
            </w:r>
          </w:p>
          <w:p w14:paraId="0973E227" w14:textId="77777777" w:rsidR="002D6A37" w:rsidRDefault="002D6A37" w:rsidP="002D6A37"/>
          <w:p w14:paraId="3DB79E27" w14:textId="77777777" w:rsidR="002D6A37" w:rsidRDefault="002D6A37" w:rsidP="002D6A37">
            <w:r>
              <w:t>//@magento_import 'source/_module.less'; // Theme modules</w:t>
            </w:r>
          </w:p>
          <w:p w14:paraId="483B098C" w14:textId="77777777" w:rsidR="002D6A37" w:rsidRDefault="002D6A37" w:rsidP="002D6A37">
            <w:r>
              <w:t>//@magento_import 'source/_widgets.less'; // Theme widgets</w:t>
            </w:r>
          </w:p>
          <w:p w14:paraId="1BEA0F5C" w14:textId="77777777" w:rsidR="002D6A37" w:rsidRDefault="002D6A37" w:rsidP="002D6A37"/>
          <w:p w14:paraId="7D5C0B8B" w14:textId="77777777" w:rsidR="002D6A37" w:rsidRDefault="002D6A37" w:rsidP="002D6A37">
            <w:r>
              <w:t>//</w:t>
            </w:r>
          </w:p>
          <w:p w14:paraId="4F33CC81" w14:textId="77777777" w:rsidR="002D6A37" w:rsidRDefault="002D6A37" w:rsidP="002D6A37">
            <w:r>
              <w:t>//  Global variables override</w:t>
            </w:r>
          </w:p>
          <w:p w14:paraId="11395831" w14:textId="77777777" w:rsidR="002D6A37" w:rsidRDefault="002D6A37" w:rsidP="002D6A37">
            <w:r>
              <w:t>//  ---------------------------------------------</w:t>
            </w:r>
          </w:p>
          <w:p w14:paraId="5FF915C8" w14:textId="77777777" w:rsidR="002D6A37" w:rsidRDefault="002D6A37" w:rsidP="002D6A37"/>
          <w:p w14:paraId="71C58C85" w14:textId="77777777" w:rsidR="002D6A37" w:rsidRDefault="002D6A37" w:rsidP="002D6A37">
            <w:r>
              <w:t>@import 'source/_theme.less';</w:t>
            </w:r>
          </w:p>
          <w:p w14:paraId="42ACB59D" w14:textId="77777777" w:rsidR="002D6A37" w:rsidRDefault="002D6A37" w:rsidP="002D6A37"/>
          <w:p w14:paraId="76C02611" w14:textId="77777777" w:rsidR="002D6A37" w:rsidRDefault="002D6A37" w:rsidP="002D6A37">
            <w:r>
              <w:t>//</w:t>
            </w:r>
          </w:p>
          <w:p w14:paraId="448158CE" w14:textId="77777777" w:rsidR="002D6A37" w:rsidRDefault="002D6A37" w:rsidP="002D6A37">
            <w:r>
              <w:t>//  Extend for minor customisation</w:t>
            </w:r>
          </w:p>
          <w:p w14:paraId="3138AFC7" w14:textId="77777777" w:rsidR="002D6A37" w:rsidRDefault="002D6A37" w:rsidP="002D6A37">
            <w:r>
              <w:t>//  ---------------------------------------------</w:t>
            </w:r>
          </w:p>
          <w:p w14:paraId="66BC3012" w14:textId="77777777" w:rsidR="002D6A37" w:rsidRDefault="002D6A37" w:rsidP="002D6A37"/>
          <w:p w14:paraId="5C8D0704" w14:textId="77777777" w:rsidR="002D6A37" w:rsidRDefault="002D6A37" w:rsidP="002D6A37">
            <w:r>
              <w:t>//@magento_import 'source/_extend.less';</w:t>
            </w:r>
          </w:p>
          <w:p w14:paraId="2953148C" w14:textId="77777777" w:rsidR="002D6A37" w:rsidRDefault="002D6A37" w:rsidP="002D6A37"/>
          <w:p w14:paraId="73480E81" w14:textId="77777777" w:rsidR="002D6A37" w:rsidRDefault="002D6A37" w:rsidP="002D6A37">
            <w:r>
              <w:t>//</w:t>
            </w:r>
          </w:p>
          <w:p w14:paraId="2E616E4A" w14:textId="77777777" w:rsidR="002D6A37" w:rsidRDefault="002D6A37" w:rsidP="002D6A37">
            <w:r>
              <w:t>//  Media queries collector</w:t>
            </w:r>
          </w:p>
          <w:p w14:paraId="6AD0D76F" w14:textId="77777777" w:rsidR="002D6A37" w:rsidRDefault="002D6A37" w:rsidP="002D6A37">
            <w:r>
              <w:t>//  ---------------------------------------------</w:t>
            </w:r>
          </w:p>
          <w:p w14:paraId="68E5B342" w14:textId="77777777" w:rsidR="002D6A37" w:rsidRDefault="002D6A37" w:rsidP="002D6A37"/>
          <w:p w14:paraId="4F1AE795" w14:textId="77777777" w:rsidR="002D6A37" w:rsidRDefault="002D6A37" w:rsidP="002D6A37">
            <w:r>
              <w:t>@import 'source/lib/_responsive.less';</w:t>
            </w:r>
          </w:p>
          <w:p w14:paraId="56331B97" w14:textId="77777777" w:rsidR="002D6A37" w:rsidRDefault="002D6A37" w:rsidP="002D6A37"/>
          <w:p w14:paraId="01B64F3E" w14:textId="77777777" w:rsidR="002D6A37" w:rsidRDefault="002D6A37" w:rsidP="002D6A37">
            <w:r>
              <w:t>@media-target: 'desktop'; // Sets target device for this file</w:t>
            </w:r>
          </w:p>
          <w:p w14:paraId="18856F8C" w14:textId="77777777" w:rsidR="002D6A37" w:rsidRDefault="002D6A37" w:rsidP="002D6A37">
            <w:r>
              <w:t>@media-common: false; // Sets not to output common styles</w:t>
            </w:r>
          </w:p>
          <w:p w14:paraId="2BF13CD7" w14:textId="4A0AB9C4" w:rsidR="002D6A37" w:rsidRDefault="002D6A37" w:rsidP="002D6A37"/>
        </w:tc>
      </w:tr>
    </w:tbl>
    <w:p w14:paraId="2E3CE237" w14:textId="77777777" w:rsidR="006C161C" w:rsidRDefault="006C161C" w:rsidP="006207C1"/>
    <w:p w14:paraId="54739DD1" w14:textId="7D24A492" w:rsidR="00FE4341" w:rsidRDefault="00FE4341" w:rsidP="004077A3">
      <w:pPr>
        <w:pStyle w:val="Heading6"/>
      </w:pPr>
      <w:r w:rsidRPr="004077A3">
        <w:t>Blank/css/_styles.less</w:t>
      </w:r>
      <w:r>
        <w:t xml:space="preserve"> </w:t>
      </w:r>
    </w:p>
    <w:p w14:paraId="2864D3CB" w14:textId="77777777" w:rsidR="004077A3" w:rsidRDefault="004077A3" w:rsidP="00EA3D24"/>
    <w:tbl>
      <w:tblPr>
        <w:tblStyle w:val="TableGrid"/>
        <w:tblW w:w="0" w:type="auto"/>
        <w:tblLook w:val="04A0" w:firstRow="1" w:lastRow="0" w:firstColumn="1" w:lastColumn="0" w:noHBand="0" w:noVBand="1"/>
      </w:tblPr>
      <w:tblGrid>
        <w:gridCol w:w="9350"/>
      </w:tblGrid>
      <w:tr w:rsidR="00FE4341" w14:paraId="487F95AE" w14:textId="77777777" w:rsidTr="00FE4341">
        <w:tc>
          <w:tcPr>
            <w:tcW w:w="9350" w:type="dxa"/>
          </w:tcPr>
          <w:p w14:paraId="344AAEC2" w14:textId="77777777" w:rsidR="00AE7139" w:rsidRDefault="00AE7139" w:rsidP="00FE4341"/>
          <w:p w14:paraId="7FACBE4E" w14:textId="77777777" w:rsidR="00FE4341" w:rsidRDefault="00FE4341" w:rsidP="00FE4341">
            <w:r>
              <w:t>/**</w:t>
            </w:r>
          </w:p>
          <w:p w14:paraId="210DA695" w14:textId="77777777" w:rsidR="00FE4341" w:rsidRDefault="00FE4341" w:rsidP="00FE4341">
            <w:r>
              <w:t xml:space="preserve"> * Copyright © Magento, Inc. All rights reserved.</w:t>
            </w:r>
          </w:p>
          <w:p w14:paraId="23BC5981" w14:textId="77777777" w:rsidR="00FE4341" w:rsidRDefault="00FE4341" w:rsidP="00FE4341">
            <w:r>
              <w:t xml:space="preserve"> * See COPYING.txt for license details.</w:t>
            </w:r>
          </w:p>
          <w:p w14:paraId="0BC26642" w14:textId="77777777" w:rsidR="00FE4341" w:rsidRDefault="00FE4341" w:rsidP="00FE4341">
            <w:r>
              <w:t xml:space="preserve"> */</w:t>
            </w:r>
          </w:p>
          <w:p w14:paraId="3BD9B4E3" w14:textId="77777777" w:rsidR="00FE4341" w:rsidRDefault="00FE4341" w:rsidP="00FE4341"/>
          <w:p w14:paraId="29FD4A2C" w14:textId="77777777" w:rsidR="00FE4341" w:rsidRDefault="00FE4341" w:rsidP="00FE4341">
            <w:r>
              <w:t>@import 'source/lib/_lib.less'; // Global lib</w:t>
            </w:r>
          </w:p>
          <w:p w14:paraId="75134E6D" w14:textId="77777777" w:rsidR="00FE4341" w:rsidRDefault="00FE4341" w:rsidP="00FE4341">
            <w:r>
              <w:t>@import 'source/_sources.less'; // Theme styles</w:t>
            </w:r>
          </w:p>
          <w:p w14:paraId="2C835C91" w14:textId="77777777" w:rsidR="00FE4341" w:rsidRDefault="00FE4341" w:rsidP="00FE4341">
            <w:r>
              <w:t>@import 'source/_components.less'; // Components styles (modal/sliding panel)</w:t>
            </w:r>
          </w:p>
          <w:p w14:paraId="34AC13C7" w14:textId="00B4A0A4" w:rsidR="00FE4341" w:rsidRDefault="00FE4341" w:rsidP="00FE4341"/>
        </w:tc>
      </w:tr>
    </w:tbl>
    <w:p w14:paraId="515D236B" w14:textId="77777777" w:rsidR="00FE4341" w:rsidRDefault="00FE4341" w:rsidP="00FE4341"/>
    <w:p w14:paraId="35ADCC83" w14:textId="0FE545B3" w:rsidR="00AE7139" w:rsidRDefault="00AE7139" w:rsidP="00FE4341">
      <w:r>
        <w:t xml:space="preserve">Trong file này chúng ta thấy rằng có @import một file đó là </w:t>
      </w:r>
      <w:r w:rsidRPr="000F41D1">
        <w:rPr>
          <w:b/>
          <w:color w:val="70AD47" w:themeColor="accent6"/>
        </w:rPr>
        <w:t>_lib.less</w:t>
      </w:r>
      <w:r w:rsidR="00A161FC" w:rsidRPr="000F41D1">
        <w:rPr>
          <w:color w:val="70AD47" w:themeColor="accent6"/>
        </w:rPr>
        <w:t xml:space="preserve"> </w:t>
      </w:r>
      <w:r w:rsidR="00A161FC">
        <w:t>– dạng Global Lib</w:t>
      </w:r>
      <w:r>
        <w:t xml:space="preserve"> nhưng không biết nó nằm ở đâu: </w:t>
      </w:r>
    </w:p>
    <w:p w14:paraId="678B9148" w14:textId="77777777" w:rsidR="00AE7139" w:rsidRDefault="00AE7139" w:rsidP="00FE4341"/>
    <w:p w14:paraId="3FE4F36C" w14:textId="5606B86A" w:rsidR="000F41D1" w:rsidRDefault="000F41D1" w:rsidP="004077A3">
      <w:pPr>
        <w:pStyle w:val="Heading6"/>
      </w:pPr>
      <w:r>
        <w:t>_lib.less – Global Lib</w:t>
      </w:r>
    </w:p>
    <w:p w14:paraId="399E1870" w14:textId="77777777" w:rsidR="004077A3" w:rsidRDefault="004077A3" w:rsidP="004077A3"/>
    <w:p w14:paraId="176E8547" w14:textId="77016865" w:rsidR="004077A3" w:rsidRDefault="004077A3" w:rsidP="004077A3">
      <w:r>
        <w:t>Chúng ta có thể tìm thấy nó bên trong Module đó là Magento Base đó chính là magento/magento2-base/_lib.less</w:t>
      </w:r>
    </w:p>
    <w:tbl>
      <w:tblPr>
        <w:tblStyle w:val="TableGrid"/>
        <w:tblW w:w="0" w:type="auto"/>
        <w:tblLook w:val="04A0" w:firstRow="1" w:lastRow="0" w:firstColumn="1" w:lastColumn="0" w:noHBand="0" w:noVBand="1"/>
      </w:tblPr>
      <w:tblGrid>
        <w:gridCol w:w="9350"/>
      </w:tblGrid>
      <w:tr w:rsidR="004077A3" w14:paraId="4E59873E" w14:textId="77777777" w:rsidTr="004077A3">
        <w:tc>
          <w:tcPr>
            <w:tcW w:w="9350" w:type="dxa"/>
          </w:tcPr>
          <w:p w14:paraId="248646DE" w14:textId="551B67EB" w:rsidR="004077A3" w:rsidRDefault="004077A3" w:rsidP="004077A3">
            <w:r w:rsidRPr="004077A3">
              <w:t>C:\xampp\htdocs\mage2rock\vendor\magento\magento2-base\lib\web\css\source\lib</w:t>
            </w:r>
            <w:r>
              <w:t xml:space="preserve"> </w:t>
            </w:r>
          </w:p>
        </w:tc>
      </w:tr>
    </w:tbl>
    <w:p w14:paraId="69BFEA76" w14:textId="77777777" w:rsidR="004077A3" w:rsidRPr="004077A3" w:rsidRDefault="004077A3" w:rsidP="004077A3"/>
    <w:p w14:paraId="2E87A44D" w14:textId="1A42E207" w:rsidR="00A77C6E" w:rsidRDefault="00AF7872" w:rsidP="00C8199C">
      <w:hyperlink r:id="rId46" w:history="1">
        <w:r w:rsidR="004A5B05" w:rsidRPr="00D97072">
          <w:rPr>
            <w:rStyle w:val="Hyperlink"/>
          </w:rPr>
          <w:t>https://github.com/docksal/boilerplate-magento/blob/master/docroot/vendor/magento/magento2-base/lib/web/css/source/lib/_lib.less</w:t>
        </w:r>
      </w:hyperlink>
      <w:r w:rsidR="004A5B05">
        <w:t xml:space="preserve"> </w:t>
      </w:r>
    </w:p>
    <w:p w14:paraId="14704B67" w14:textId="77777777" w:rsidR="002830B0" w:rsidRDefault="002830B0" w:rsidP="00C8199C"/>
    <w:tbl>
      <w:tblPr>
        <w:tblStyle w:val="TableGrid"/>
        <w:tblW w:w="0" w:type="auto"/>
        <w:tblLook w:val="04A0" w:firstRow="1" w:lastRow="0" w:firstColumn="1" w:lastColumn="0" w:noHBand="0" w:noVBand="1"/>
      </w:tblPr>
      <w:tblGrid>
        <w:gridCol w:w="9350"/>
      </w:tblGrid>
      <w:tr w:rsidR="002D5202" w14:paraId="271B200F" w14:textId="77777777" w:rsidTr="002D5202">
        <w:tc>
          <w:tcPr>
            <w:tcW w:w="9350" w:type="dxa"/>
          </w:tcPr>
          <w:p w14:paraId="0792C3C9" w14:textId="77777777" w:rsidR="002D5202" w:rsidRDefault="002D5202" w:rsidP="002D5202">
            <w:r>
              <w:t>// /**</w:t>
            </w:r>
          </w:p>
          <w:p w14:paraId="246DBA82" w14:textId="77777777" w:rsidR="002D5202" w:rsidRDefault="002D5202" w:rsidP="002D5202">
            <w:r>
              <w:t>//  * Copyright © 2016 Magento. All rights reserved.</w:t>
            </w:r>
          </w:p>
          <w:p w14:paraId="2098C174" w14:textId="77777777" w:rsidR="002D5202" w:rsidRDefault="002D5202" w:rsidP="002D5202">
            <w:r>
              <w:t>//  * See COPYING.txt for license details.</w:t>
            </w:r>
          </w:p>
          <w:p w14:paraId="1F4249C6" w14:textId="77777777" w:rsidR="002D5202" w:rsidRDefault="002D5202" w:rsidP="002D5202">
            <w:r>
              <w:t>//  */</w:t>
            </w:r>
          </w:p>
          <w:p w14:paraId="4D14E11C" w14:textId="77777777" w:rsidR="002D5202" w:rsidRDefault="002D5202" w:rsidP="002D5202"/>
          <w:p w14:paraId="350CC125" w14:textId="77777777" w:rsidR="002D5202" w:rsidRDefault="002D5202" w:rsidP="002D5202">
            <w:r>
              <w:t>//</w:t>
            </w:r>
          </w:p>
          <w:p w14:paraId="455A7757" w14:textId="77777777" w:rsidR="002D5202" w:rsidRDefault="002D5202" w:rsidP="002D5202">
            <w:r>
              <w:t>//  Global lib</w:t>
            </w:r>
          </w:p>
          <w:p w14:paraId="3AA128B6" w14:textId="77777777" w:rsidR="002D5202" w:rsidRDefault="002D5202" w:rsidP="002D5202">
            <w:r>
              <w:t>//  _____________________________________________</w:t>
            </w:r>
          </w:p>
          <w:p w14:paraId="53A39B5E" w14:textId="77777777" w:rsidR="002D5202" w:rsidRDefault="002D5202" w:rsidP="002D5202"/>
          <w:p w14:paraId="468C4967" w14:textId="77777777" w:rsidR="002D5202" w:rsidRDefault="002D5202" w:rsidP="002D5202">
            <w:r>
              <w:t>@import '_actions-toolbar.less';</w:t>
            </w:r>
          </w:p>
          <w:p w14:paraId="0EE8CF9C" w14:textId="77777777" w:rsidR="002D5202" w:rsidRDefault="002D5202" w:rsidP="002D5202">
            <w:r>
              <w:lastRenderedPageBreak/>
              <w:t>@import '_breadcrumbs.less';</w:t>
            </w:r>
          </w:p>
          <w:p w14:paraId="14714953" w14:textId="77777777" w:rsidR="002D5202" w:rsidRDefault="002D5202" w:rsidP="002D5202">
            <w:r>
              <w:t>@import '_buttons.less';</w:t>
            </w:r>
          </w:p>
          <w:p w14:paraId="5916AABA" w14:textId="77777777" w:rsidR="002D5202" w:rsidRDefault="002D5202" w:rsidP="002D5202">
            <w:r>
              <w:t>@import '_dropdowns.less';</w:t>
            </w:r>
          </w:p>
          <w:p w14:paraId="55A0768A" w14:textId="77777777" w:rsidR="002D5202" w:rsidRDefault="002D5202" w:rsidP="002D5202">
            <w:r>
              <w:t>@import '_forms.less';</w:t>
            </w:r>
          </w:p>
          <w:p w14:paraId="07F0653A" w14:textId="77777777" w:rsidR="002D5202" w:rsidRDefault="002D5202" w:rsidP="002D5202">
            <w:r>
              <w:t>@import '_grids.less';</w:t>
            </w:r>
          </w:p>
          <w:p w14:paraId="2C68146C" w14:textId="77777777" w:rsidR="002D5202" w:rsidRDefault="002D5202" w:rsidP="002D5202">
            <w:r>
              <w:t>@import '_icons.less';</w:t>
            </w:r>
          </w:p>
          <w:p w14:paraId="2FE44F79" w14:textId="77777777" w:rsidR="002D5202" w:rsidRDefault="002D5202" w:rsidP="002D5202">
            <w:r>
              <w:t>@import '_layout.less';</w:t>
            </w:r>
          </w:p>
          <w:p w14:paraId="64C99F6F" w14:textId="77777777" w:rsidR="002D5202" w:rsidRDefault="002D5202" w:rsidP="002D5202">
            <w:r>
              <w:t>@import '_loaders.less';</w:t>
            </w:r>
          </w:p>
          <w:p w14:paraId="25F6544C" w14:textId="77777777" w:rsidR="002D5202" w:rsidRDefault="002D5202" w:rsidP="002D5202">
            <w:r>
              <w:t>@import '_messages.less';</w:t>
            </w:r>
          </w:p>
          <w:p w14:paraId="760C9B75" w14:textId="77777777" w:rsidR="002D5202" w:rsidRDefault="002D5202" w:rsidP="002D5202">
            <w:r>
              <w:t>@import '_navigation.less';</w:t>
            </w:r>
          </w:p>
          <w:p w14:paraId="5CB4CC04" w14:textId="77777777" w:rsidR="002D5202" w:rsidRDefault="002D5202" w:rsidP="002D5202">
            <w:r>
              <w:t>@import '_pages.less';</w:t>
            </w:r>
          </w:p>
          <w:p w14:paraId="1F03A0AE" w14:textId="77777777" w:rsidR="002D5202" w:rsidRDefault="002D5202" w:rsidP="002D5202">
            <w:r>
              <w:t>@import '_popups.less';</w:t>
            </w:r>
          </w:p>
          <w:p w14:paraId="6937E3EA" w14:textId="77777777" w:rsidR="002D5202" w:rsidRDefault="002D5202" w:rsidP="002D5202">
            <w:r>
              <w:t>@import '_rating.less';</w:t>
            </w:r>
          </w:p>
          <w:p w14:paraId="202F6466" w14:textId="77777777" w:rsidR="002D5202" w:rsidRDefault="002D5202" w:rsidP="002D5202">
            <w:r>
              <w:t>@import '_resets.less';</w:t>
            </w:r>
          </w:p>
          <w:p w14:paraId="552B4F1B" w14:textId="77777777" w:rsidR="002D5202" w:rsidRDefault="002D5202" w:rsidP="002D5202">
            <w:r>
              <w:t>@import '_sections.less';</w:t>
            </w:r>
          </w:p>
          <w:p w14:paraId="7986A588" w14:textId="77777777" w:rsidR="002D5202" w:rsidRDefault="002D5202" w:rsidP="002D5202">
            <w:r>
              <w:t>@import '_tables.less';</w:t>
            </w:r>
          </w:p>
          <w:p w14:paraId="3D8953BC" w14:textId="77777777" w:rsidR="002D5202" w:rsidRDefault="002D5202" w:rsidP="002D5202">
            <w:r>
              <w:t>@import '_tooltips.less';</w:t>
            </w:r>
          </w:p>
          <w:p w14:paraId="585E1A8D" w14:textId="77777777" w:rsidR="002D5202" w:rsidRDefault="002D5202" w:rsidP="002D5202">
            <w:r>
              <w:t>@import '_typography.less';</w:t>
            </w:r>
          </w:p>
          <w:p w14:paraId="2D2D8976" w14:textId="77777777" w:rsidR="002D5202" w:rsidRDefault="002D5202" w:rsidP="002D5202">
            <w:r>
              <w:t>@import '_utilities.less';</w:t>
            </w:r>
          </w:p>
          <w:p w14:paraId="6FD70657" w14:textId="46FF3F78" w:rsidR="002D5202" w:rsidRDefault="002D5202" w:rsidP="002D5202">
            <w:r>
              <w:t>@import '_variables.less';</w:t>
            </w:r>
          </w:p>
        </w:tc>
      </w:tr>
    </w:tbl>
    <w:p w14:paraId="578432E5" w14:textId="77777777" w:rsidR="00335F26" w:rsidRDefault="00335F26" w:rsidP="00C8199C"/>
    <w:p w14:paraId="05A15077" w14:textId="52B44C30" w:rsidR="00335F26" w:rsidRDefault="00335F26" w:rsidP="00335F26">
      <w:pPr>
        <w:pStyle w:val="Heading6"/>
      </w:pPr>
      <w:r>
        <w:t>_responsive.less – Global lib</w:t>
      </w:r>
    </w:p>
    <w:p w14:paraId="478421E6" w14:textId="77777777" w:rsidR="00335F26" w:rsidRDefault="00335F26" w:rsidP="00335F26"/>
    <w:p w14:paraId="33153FEF" w14:textId="7FB4D646" w:rsidR="00335F26" w:rsidRPr="00335F26" w:rsidRDefault="00335F26" w:rsidP="00335F26">
      <w:r>
        <w:t xml:space="preserve">Tương tự với _lib.less thì nó là _reponsive.less nó là 1 thành phần con của _lib nên cũng sẽ được import vào. </w:t>
      </w:r>
    </w:p>
    <w:tbl>
      <w:tblPr>
        <w:tblStyle w:val="TableGrid"/>
        <w:tblW w:w="0" w:type="auto"/>
        <w:tblLook w:val="04A0" w:firstRow="1" w:lastRow="0" w:firstColumn="1" w:lastColumn="0" w:noHBand="0" w:noVBand="1"/>
      </w:tblPr>
      <w:tblGrid>
        <w:gridCol w:w="9350"/>
      </w:tblGrid>
      <w:tr w:rsidR="00335F26" w14:paraId="354F94E5" w14:textId="77777777" w:rsidTr="00335F26">
        <w:tc>
          <w:tcPr>
            <w:tcW w:w="9350" w:type="dxa"/>
          </w:tcPr>
          <w:p w14:paraId="75115750" w14:textId="415DD368" w:rsidR="00335F26" w:rsidRDefault="00335F26" w:rsidP="00335F26">
            <w:r w:rsidRPr="00335F26">
              <w:t>C:\xampp\htdocs\mage2rock\vendor\magento\magento2-base\lib\web\css\source\lib\_responsive.less</w:t>
            </w:r>
          </w:p>
        </w:tc>
      </w:tr>
    </w:tbl>
    <w:p w14:paraId="33AA7C1E" w14:textId="77777777" w:rsidR="00335F26" w:rsidRPr="00335F26" w:rsidRDefault="00335F26" w:rsidP="00335F26"/>
    <w:p w14:paraId="4FFB4DC4" w14:textId="5D95449E" w:rsidR="002D5202" w:rsidRDefault="00AF7872" w:rsidP="00C8199C">
      <w:hyperlink r:id="rId47" w:history="1">
        <w:r w:rsidR="002D5202" w:rsidRPr="00D97072">
          <w:rPr>
            <w:rStyle w:val="Hyperlink"/>
          </w:rPr>
          <w:t>https://github.com/docksal/boilerplate-magento/blob/master/docroot/vendor/magento/magento2-base/lib/web/css/source/lib/_responsive.less</w:t>
        </w:r>
      </w:hyperlink>
      <w:r w:rsidR="002D5202">
        <w:t xml:space="preserve"> </w:t>
      </w:r>
    </w:p>
    <w:tbl>
      <w:tblPr>
        <w:tblStyle w:val="TableGrid"/>
        <w:tblW w:w="0" w:type="auto"/>
        <w:tblLook w:val="04A0" w:firstRow="1" w:lastRow="0" w:firstColumn="1" w:lastColumn="0" w:noHBand="0" w:noVBand="1"/>
      </w:tblPr>
      <w:tblGrid>
        <w:gridCol w:w="9350"/>
      </w:tblGrid>
      <w:tr w:rsidR="002D5202" w14:paraId="57C5AAAE" w14:textId="77777777" w:rsidTr="002D5202">
        <w:tc>
          <w:tcPr>
            <w:tcW w:w="9350" w:type="dxa"/>
          </w:tcPr>
          <w:p w14:paraId="122A695D" w14:textId="77777777" w:rsidR="002D5202" w:rsidRDefault="002D5202" w:rsidP="002D5202">
            <w:r>
              <w:t>// /**</w:t>
            </w:r>
          </w:p>
          <w:p w14:paraId="0018BEF9" w14:textId="77777777" w:rsidR="002D5202" w:rsidRDefault="002D5202" w:rsidP="002D5202">
            <w:r>
              <w:t>//  * Copyright © 2016 Magento. All rights reserved.</w:t>
            </w:r>
          </w:p>
          <w:p w14:paraId="5063140C" w14:textId="77777777" w:rsidR="002D5202" w:rsidRDefault="002D5202" w:rsidP="002D5202">
            <w:r>
              <w:t>//  * See COPYING.txt for license details.</w:t>
            </w:r>
          </w:p>
          <w:p w14:paraId="0404F60B" w14:textId="77777777" w:rsidR="002D5202" w:rsidRDefault="002D5202" w:rsidP="002D5202">
            <w:r>
              <w:t>//  */</w:t>
            </w:r>
          </w:p>
          <w:p w14:paraId="4D5FB167" w14:textId="77777777" w:rsidR="002D5202" w:rsidRDefault="002D5202" w:rsidP="002D5202"/>
          <w:p w14:paraId="6B25991A" w14:textId="77777777" w:rsidR="002D5202" w:rsidRDefault="002D5202" w:rsidP="002D5202">
            <w:r>
              <w:t>//</w:t>
            </w:r>
          </w:p>
          <w:p w14:paraId="1C6F6EBD" w14:textId="77777777" w:rsidR="002D5202" w:rsidRDefault="002D5202" w:rsidP="002D5202">
            <w:r>
              <w:t>//  Responsive</w:t>
            </w:r>
          </w:p>
          <w:p w14:paraId="79F7F889" w14:textId="77777777" w:rsidR="002D5202" w:rsidRDefault="002D5202" w:rsidP="002D5202">
            <w:r>
              <w:t>//  _____________________________________________</w:t>
            </w:r>
          </w:p>
          <w:p w14:paraId="3906A298" w14:textId="77777777" w:rsidR="002D5202" w:rsidRDefault="002D5202" w:rsidP="002D5202"/>
          <w:p w14:paraId="4E9880C0" w14:textId="77777777" w:rsidR="002D5202" w:rsidRDefault="002D5202" w:rsidP="002D5202">
            <w:r>
              <w:t>//</w:t>
            </w:r>
          </w:p>
          <w:p w14:paraId="4B90364B" w14:textId="77777777" w:rsidR="002D5202" w:rsidRDefault="002D5202" w:rsidP="002D5202">
            <w:r>
              <w:t>//  Media variables, that can be used for splitting styles into several files</w:t>
            </w:r>
          </w:p>
          <w:p w14:paraId="767FAE57" w14:textId="77777777" w:rsidR="002D5202" w:rsidRDefault="002D5202" w:rsidP="002D5202">
            <w:r>
              <w:t>//  ---------------------------------------------</w:t>
            </w:r>
          </w:p>
          <w:p w14:paraId="1B502A4E" w14:textId="77777777" w:rsidR="002D5202" w:rsidRDefault="002D5202" w:rsidP="002D5202"/>
          <w:p w14:paraId="6D73BEFC" w14:textId="77777777" w:rsidR="002D5202" w:rsidRDefault="002D5202" w:rsidP="002D5202">
            <w:r>
              <w:lastRenderedPageBreak/>
              <w:t>@media-common: true; // Sets whether to output common styles (true|false)</w:t>
            </w:r>
          </w:p>
          <w:p w14:paraId="0C72C2C9" w14:textId="77777777" w:rsidR="002D5202" w:rsidRDefault="002D5202" w:rsidP="002D5202">
            <w:r>
              <w:t>@media-target: 'all'; // Sets target device for styles output (all|desktop|mobile)</w:t>
            </w:r>
          </w:p>
          <w:p w14:paraId="29A7489A" w14:textId="77777777" w:rsidR="002D5202" w:rsidRDefault="002D5202" w:rsidP="002D5202"/>
          <w:p w14:paraId="1198FC89" w14:textId="77777777" w:rsidR="002D5202" w:rsidRDefault="002D5202" w:rsidP="002D5202">
            <w:r>
              <w:t>//</w:t>
            </w:r>
          </w:p>
          <w:p w14:paraId="351CDD46" w14:textId="77777777" w:rsidR="002D5202" w:rsidRDefault="002D5202" w:rsidP="002D5202">
            <w:r>
              <w:t>//  Media width mixin used to group styles output based on media queries</w:t>
            </w:r>
          </w:p>
          <w:p w14:paraId="2F61A78A" w14:textId="77777777" w:rsidR="002D5202" w:rsidRDefault="002D5202" w:rsidP="002D5202">
            <w:r>
              <w:t>//  ---------------------------------------------</w:t>
            </w:r>
          </w:p>
          <w:p w14:paraId="50651C31" w14:textId="77777777" w:rsidR="002D5202" w:rsidRDefault="002D5202" w:rsidP="002D5202"/>
          <w:p w14:paraId="51F77371" w14:textId="77777777" w:rsidR="002D5202" w:rsidRDefault="002D5202" w:rsidP="002D5202">
            <w:r>
              <w:t>.media-width(@extremum, @break) when (@extremum = 'max') and (@break = @screen__s) {</w:t>
            </w:r>
          </w:p>
          <w:p w14:paraId="1D14A89E" w14:textId="77777777" w:rsidR="002D5202" w:rsidRDefault="002D5202" w:rsidP="002D5202">
            <w:r>
              <w:t>}</w:t>
            </w:r>
          </w:p>
          <w:p w14:paraId="3C9584D3" w14:textId="77777777" w:rsidR="002D5202" w:rsidRDefault="002D5202" w:rsidP="002D5202"/>
          <w:p w14:paraId="4F155ACF" w14:textId="77777777" w:rsidR="002D5202" w:rsidRDefault="002D5202" w:rsidP="002D5202">
            <w:r>
              <w:t>//</w:t>
            </w:r>
          </w:p>
          <w:p w14:paraId="01498DF8" w14:textId="77777777" w:rsidR="002D5202" w:rsidRDefault="002D5202" w:rsidP="002D5202">
            <w:r>
              <w:t>//  Style groups for 'mobile' devices</w:t>
            </w:r>
          </w:p>
          <w:p w14:paraId="7DD8239B" w14:textId="77777777" w:rsidR="002D5202" w:rsidRDefault="002D5202" w:rsidP="002D5202">
            <w:r>
              <w:t>//  ---------------------------------------------</w:t>
            </w:r>
          </w:p>
          <w:p w14:paraId="67DADA35" w14:textId="77777777" w:rsidR="002D5202" w:rsidRDefault="002D5202" w:rsidP="002D5202"/>
          <w:p w14:paraId="51F21405" w14:textId="77777777" w:rsidR="002D5202" w:rsidRDefault="002D5202" w:rsidP="002D5202">
            <w:r>
              <w:t>&amp; when (@media-target = 'mobile'), (@media-target = 'all') {</w:t>
            </w:r>
          </w:p>
          <w:p w14:paraId="4EF6EBD1" w14:textId="77777777" w:rsidR="002D5202" w:rsidRDefault="002D5202" w:rsidP="002D5202"/>
          <w:p w14:paraId="71C18F42" w14:textId="77777777" w:rsidR="002D5202" w:rsidRDefault="002D5202" w:rsidP="002D5202">
            <w:r>
              <w:t xml:space="preserve">    @media only screen and (max-width: (@screen__xxs - 1)) {</w:t>
            </w:r>
          </w:p>
          <w:p w14:paraId="29A1CB1E" w14:textId="77777777" w:rsidR="002D5202" w:rsidRDefault="002D5202" w:rsidP="002D5202">
            <w:r>
              <w:t xml:space="preserve">        .media-width('max', @screen__xxs);</w:t>
            </w:r>
          </w:p>
          <w:p w14:paraId="3EFA065B" w14:textId="77777777" w:rsidR="002D5202" w:rsidRDefault="002D5202" w:rsidP="002D5202">
            <w:r>
              <w:t xml:space="preserve">    }</w:t>
            </w:r>
          </w:p>
          <w:p w14:paraId="18D29D57" w14:textId="77777777" w:rsidR="002D5202" w:rsidRDefault="002D5202" w:rsidP="002D5202"/>
          <w:p w14:paraId="62EAC2A2" w14:textId="77777777" w:rsidR="002D5202" w:rsidRDefault="002D5202" w:rsidP="002D5202">
            <w:r>
              <w:t xml:space="preserve">    @media only screen and (max-width: (@screen__xs - 1)) {</w:t>
            </w:r>
          </w:p>
          <w:p w14:paraId="6339AB3F" w14:textId="77777777" w:rsidR="002D5202" w:rsidRDefault="002D5202" w:rsidP="002D5202">
            <w:r>
              <w:t xml:space="preserve">        .media-width('max', @screen__xs);</w:t>
            </w:r>
          </w:p>
          <w:p w14:paraId="366B8D64" w14:textId="77777777" w:rsidR="002D5202" w:rsidRDefault="002D5202" w:rsidP="002D5202">
            <w:r>
              <w:t xml:space="preserve">    }</w:t>
            </w:r>
          </w:p>
          <w:p w14:paraId="571C18AF" w14:textId="77777777" w:rsidR="002D5202" w:rsidRDefault="002D5202" w:rsidP="002D5202"/>
          <w:p w14:paraId="6BEBC5DE" w14:textId="77777777" w:rsidR="002D5202" w:rsidRDefault="002D5202" w:rsidP="002D5202">
            <w:r>
              <w:t xml:space="preserve">    @media only screen and (max-width: (@screen__s - 1)) {</w:t>
            </w:r>
          </w:p>
          <w:p w14:paraId="4F12BCC0" w14:textId="77777777" w:rsidR="002D5202" w:rsidRDefault="002D5202" w:rsidP="002D5202">
            <w:r>
              <w:t xml:space="preserve">        .media-width('max', @screen__s);</w:t>
            </w:r>
          </w:p>
          <w:p w14:paraId="1CDFE932" w14:textId="77777777" w:rsidR="002D5202" w:rsidRDefault="002D5202" w:rsidP="002D5202">
            <w:r>
              <w:t xml:space="preserve">    }</w:t>
            </w:r>
          </w:p>
          <w:p w14:paraId="5501D5AA" w14:textId="77777777" w:rsidR="002D5202" w:rsidRDefault="002D5202" w:rsidP="002D5202"/>
          <w:p w14:paraId="426EC4EE" w14:textId="77777777" w:rsidR="002D5202" w:rsidRDefault="002D5202" w:rsidP="002D5202">
            <w:r>
              <w:t xml:space="preserve">    @media only screen and (max-width: (@screen__m - 1)) {</w:t>
            </w:r>
          </w:p>
          <w:p w14:paraId="2E85C710" w14:textId="77777777" w:rsidR="002D5202" w:rsidRDefault="002D5202" w:rsidP="002D5202">
            <w:r>
              <w:t xml:space="preserve">        .media-width('max', @screen__m);</w:t>
            </w:r>
          </w:p>
          <w:p w14:paraId="5D327A2A" w14:textId="77777777" w:rsidR="002D5202" w:rsidRDefault="002D5202" w:rsidP="002D5202">
            <w:r>
              <w:t xml:space="preserve">    }</w:t>
            </w:r>
          </w:p>
          <w:p w14:paraId="748596CA" w14:textId="77777777" w:rsidR="002D5202" w:rsidRDefault="002D5202" w:rsidP="002D5202"/>
          <w:p w14:paraId="43F6B50D" w14:textId="77777777" w:rsidR="002D5202" w:rsidRDefault="002D5202" w:rsidP="002D5202">
            <w:r>
              <w:t xml:space="preserve">    @media only screen and (max-width: @screen__m) {</w:t>
            </w:r>
          </w:p>
          <w:p w14:paraId="6A8C7C53" w14:textId="77777777" w:rsidR="002D5202" w:rsidRDefault="002D5202" w:rsidP="002D5202">
            <w:r>
              <w:t xml:space="preserve">        .media-width('max', (@screen__m + 1));</w:t>
            </w:r>
          </w:p>
          <w:p w14:paraId="2A8A7CBB" w14:textId="77777777" w:rsidR="002D5202" w:rsidRDefault="002D5202" w:rsidP="002D5202">
            <w:r>
              <w:t xml:space="preserve">    }</w:t>
            </w:r>
          </w:p>
          <w:p w14:paraId="1DDFE016" w14:textId="77777777" w:rsidR="002D5202" w:rsidRDefault="002D5202" w:rsidP="002D5202"/>
          <w:p w14:paraId="30A470C7" w14:textId="77777777" w:rsidR="002D5202" w:rsidRDefault="002D5202" w:rsidP="002D5202">
            <w:r>
              <w:t xml:space="preserve">    @media all and (min-width: @screen__s) {</w:t>
            </w:r>
          </w:p>
          <w:p w14:paraId="2F875265" w14:textId="77777777" w:rsidR="002D5202" w:rsidRDefault="002D5202" w:rsidP="002D5202">
            <w:r>
              <w:t xml:space="preserve">        .media-width('min', @screen__s);</w:t>
            </w:r>
          </w:p>
          <w:p w14:paraId="7570A6D5" w14:textId="77777777" w:rsidR="002D5202" w:rsidRDefault="002D5202" w:rsidP="002D5202">
            <w:r>
              <w:t xml:space="preserve">    }</w:t>
            </w:r>
          </w:p>
          <w:p w14:paraId="7DBD37C8" w14:textId="77777777" w:rsidR="002D5202" w:rsidRDefault="002D5202" w:rsidP="002D5202"/>
          <w:p w14:paraId="5F11DDFA" w14:textId="77777777" w:rsidR="002D5202" w:rsidRDefault="002D5202" w:rsidP="002D5202">
            <w:r>
              <w:t>}</w:t>
            </w:r>
          </w:p>
          <w:p w14:paraId="4B7DB66E" w14:textId="77777777" w:rsidR="002D5202" w:rsidRDefault="002D5202" w:rsidP="002D5202"/>
          <w:p w14:paraId="30CC8868" w14:textId="77777777" w:rsidR="002D5202" w:rsidRDefault="002D5202" w:rsidP="002D5202">
            <w:r>
              <w:t>//</w:t>
            </w:r>
          </w:p>
          <w:p w14:paraId="3199CD95" w14:textId="77777777" w:rsidR="002D5202" w:rsidRDefault="002D5202" w:rsidP="002D5202">
            <w:r>
              <w:t>//  Style groups for 'desktop' devices</w:t>
            </w:r>
          </w:p>
          <w:p w14:paraId="747091C3" w14:textId="77777777" w:rsidR="002D5202" w:rsidRDefault="002D5202" w:rsidP="002D5202">
            <w:r>
              <w:t>//  ---------------------------------------------</w:t>
            </w:r>
          </w:p>
          <w:p w14:paraId="1D94CE5E" w14:textId="77777777" w:rsidR="002D5202" w:rsidRDefault="002D5202" w:rsidP="002D5202"/>
          <w:p w14:paraId="70BDAE9B" w14:textId="77777777" w:rsidR="002D5202" w:rsidRDefault="002D5202" w:rsidP="002D5202">
            <w:r>
              <w:t>&amp; when (@media-target = 'desktop'), (@media-target = 'all') {</w:t>
            </w:r>
          </w:p>
          <w:p w14:paraId="37E074EF" w14:textId="77777777" w:rsidR="002D5202" w:rsidRDefault="002D5202" w:rsidP="002D5202"/>
          <w:p w14:paraId="38F2BBC8" w14:textId="77777777" w:rsidR="002D5202" w:rsidRDefault="002D5202" w:rsidP="002D5202">
            <w:r>
              <w:t xml:space="preserve">    @media all and (min-width: @screen__m),</w:t>
            </w:r>
          </w:p>
          <w:p w14:paraId="531AC205" w14:textId="77777777" w:rsidR="002D5202" w:rsidRDefault="002D5202" w:rsidP="002D5202">
            <w:r>
              <w:t xml:space="preserve">    print {</w:t>
            </w:r>
          </w:p>
          <w:p w14:paraId="449215E7" w14:textId="77777777" w:rsidR="002D5202" w:rsidRDefault="002D5202" w:rsidP="002D5202">
            <w:r>
              <w:t xml:space="preserve">        .media-width('min', @screen__m);</w:t>
            </w:r>
          </w:p>
          <w:p w14:paraId="335F21D3" w14:textId="77777777" w:rsidR="002D5202" w:rsidRDefault="002D5202" w:rsidP="002D5202">
            <w:r>
              <w:t xml:space="preserve">    }</w:t>
            </w:r>
          </w:p>
          <w:p w14:paraId="63A16C80" w14:textId="77777777" w:rsidR="002D5202" w:rsidRDefault="002D5202" w:rsidP="002D5202"/>
          <w:p w14:paraId="42CC43F7" w14:textId="77777777" w:rsidR="002D5202" w:rsidRDefault="002D5202" w:rsidP="002D5202">
            <w:r>
              <w:t xml:space="preserve">    @media all and (min-width: (@screen__m + 1)),</w:t>
            </w:r>
          </w:p>
          <w:p w14:paraId="31582FED" w14:textId="77777777" w:rsidR="002D5202" w:rsidRDefault="002D5202" w:rsidP="002D5202">
            <w:r>
              <w:t xml:space="preserve">    print {</w:t>
            </w:r>
          </w:p>
          <w:p w14:paraId="1F335EBB" w14:textId="77777777" w:rsidR="002D5202" w:rsidRDefault="002D5202" w:rsidP="002D5202">
            <w:r>
              <w:t xml:space="preserve">        .media-width('min', (@screen__m + 1));</w:t>
            </w:r>
          </w:p>
          <w:p w14:paraId="10C5F84A" w14:textId="77777777" w:rsidR="002D5202" w:rsidRDefault="002D5202" w:rsidP="002D5202">
            <w:r>
              <w:t xml:space="preserve">    }</w:t>
            </w:r>
          </w:p>
          <w:p w14:paraId="15D2E5E2" w14:textId="77777777" w:rsidR="002D5202" w:rsidRDefault="002D5202" w:rsidP="002D5202"/>
          <w:p w14:paraId="56C9CF04" w14:textId="77777777" w:rsidR="002D5202" w:rsidRDefault="002D5202" w:rsidP="002D5202">
            <w:r>
              <w:t xml:space="preserve">    @media all and (min-width: @screen__l),</w:t>
            </w:r>
          </w:p>
          <w:p w14:paraId="1717A3F9" w14:textId="77777777" w:rsidR="002D5202" w:rsidRDefault="002D5202" w:rsidP="002D5202">
            <w:r>
              <w:t xml:space="preserve">    print {</w:t>
            </w:r>
          </w:p>
          <w:p w14:paraId="00FA40EE" w14:textId="77777777" w:rsidR="002D5202" w:rsidRDefault="002D5202" w:rsidP="002D5202">
            <w:r>
              <w:t xml:space="preserve">        .media-width('min', @screen__l);</w:t>
            </w:r>
          </w:p>
          <w:p w14:paraId="1B99AA27" w14:textId="77777777" w:rsidR="002D5202" w:rsidRDefault="002D5202" w:rsidP="002D5202">
            <w:r>
              <w:t xml:space="preserve">    }</w:t>
            </w:r>
          </w:p>
          <w:p w14:paraId="71215CC7" w14:textId="77777777" w:rsidR="002D5202" w:rsidRDefault="002D5202" w:rsidP="002D5202"/>
          <w:p w14:paraId="27F135FE" w14:textId="77777777" w:rsidR="002D5202" w:rsidRDefault="002D5202" w:rsidP="002D5202">
            <w:r>
              <w:t xml:space="preserve">    @media all and (min-width: @screen__xl),</w:t>
            </w:r>
          </w:p>
          <w:p w14:paraId="6BB11E86" w14:textId="77777777" w:rsidR="002D5202" w:rsidRDefault="002D5202" w:rsidP="002D5202">
            <w:r>
              <w:t xml:space="preserve">    print {</w:t>
            </w:r>
          </w:p>
          <w:p w14:paraId="04ECDEF0" w14:textId="77777777" w:rsidR="002D5202" w:rsidRDefault="002D5202" w:rsidP="002D5202">
            <w:r>
              <w:t xml:space="preserve">        .media-width('min', @screen__xl);</w:t>
            </w:r>
          </w:p>
          <w:p w14:paraId="0E31522A" w14:textId="77777777" w:rsidR="002D5202" w:rsidRDefault="002D5202" w:rsidP="002D5202">
            <w:r>
              <w:t xml:space="preserve">    }</w:t>
            </w:r>
          </w:p>
          <w:p w14:paraId="0170AA2B" w14:textId="77777777" w:rsidR="002D5202" w:rsidRDefault="002D5202" w:rsidP="002D5202">
            <w:r>
              <w:t>}</w:t>
            </w:r>
          </w:p>
          <w:p w14:paraId="1D4AC073" w14:textId="1529D8D9" w:rsidR="002D5202" w:rsidRDefault="002D5202" w:rsidP="002D5202"/>
        </w:tc>
      </w:tr>
    </w:tbl>
    <w:p w14:paraId="2C99F561" w14:textId="77777777" w:rsidR="00A77C6E" w:rsidRDefault="00A77C6E" w:rsidP="00C8199C"/>
    <w:p w14:paraId="57497603" w14:textId="68AE820D" w:rsidR="00BA0BC9" w:rsidRDefault="00BA0BC9" w:rsidP="00BA0BC9">
      <w:pPr>
        <w:pStyle w:val="Heading4"/>
      </w:pPr>
      <w:r>
        <w:t xml:space="preserve">2.1.3 Bộ Icon đầy đủ của Luma </w:t>
      </w:r>
    </w:p>
    <w:p w14:paraId="0FE28B53" w14:textId="77777777" w:rsidR="00BA0BC9" w:rsidRPr="00BA0BC9" w:rsidRDefault="00BA0BC9" w:rsidP="00BA0BC9"/>
    <w:p w14:paraId="38413E56" w14:textId="5D3C2D9B" w:rsidR="00BA0BC9" w:rsidRDefault="00AF7872" w:rsidP="00C8199C">
      <w:hyperlink r:id="rId48" w:history="1">
        <w:r w:rsidR="00BA0BC9" w:rsidRPr="00D97072">
          <w:rPr>
            <w:rStyle w:val="Hyperlink"/>
          </w:rPr>
          <w:t>https://ireneiaccio.com/posts/magento2-icons/</w:t>
        </w:r>
      </w:hyperlink>
    </w:p>
    <w:p w14:paraId="1F480193" w14:textId="0600DB2E" w:rsidR="00BA0BC9" w:rsidRDefault="00134CDB" w:rsidP="00C8199C">
      <w:r>
        <w:t>(Có tạo một File Word về icon Luma để có thể tham khảo)</w:t>
      </w:r>
    </w:p>
    <w:p w14:paraId="206F8E38" w14:textId="77777777" w:rsidR="00EA73C9" w:rsidRDefault="00EA73C9" w:rsidP="00C8199C"/>
    <w:p w14:paraId="72AFD035" w14:textId="07BCBDDB" w:rsidR="00EA73C9" w:rsidRDefault="00EA73C9" w:rsidP="00640534">
      <w:pPr>
        <w:pStyle w:val="Heading4"/>
      </w:pPr>
      <w:r>
        <w:t xml:space="preserve">2.1.4 </w:t>
      </w:r>
      <w:r w:rsidR="00F065CA">
        <w:t>Extend Parent Style</w:t>
      </w:r>
      <w:r w:rsidR="00DD4D23">
        <w:t>s</w:t>
      </w:r>
      <w:r w:rsidR="00D03CE5">
        <w:t xml:space="preserve"> trong Magento Theme</w:t>
      </w:r>
    </w:p>
    <w:p w14:paraId="1705ECA6" w14:textId="77777777" w:rsidR="00EA73C9" w:rsidRDefault="00EA73C9" w:rsidP="00C8199C"/>
    <w:p w14:paraId="754FC81B" w14:textId="5DA15B81" w:rsidR="00822F93" w:rsidRDefault="00AF7872" w:rsidP="00C8199C">
      <w:hyperlink r:id="rId49" w:anchor="extend-parent-styles" w:history="1">
        <w:r w:rsidR="00A7578D" w:rsidRPr="008B53AA">
          <w:rPr>
            <w:rStyle w:val="Hyperlink"/>
          </w:rPr>
          <w:t>https://developer.adobe.com/commerce/frontend-core/guide/css/quickstart/customize-styles/#extend-parent-styles</w:t>
        </w:r>
      </w:hyperlink>
      <w:r w:rsidR="00A7578D">
        <w:t xml:space="preserve"> </w:t>
      </w:r>
    </w:p>
    <w:p w14:paraId="2FE22756" w14:textId="2CCEC02A" w:rsidR="003F5C35" w:rsidRDefault="003F5C35" w:rsidP="00C8199C">
      <w:r>
        <w:t>Để mở rộng Parent theme’s style trong theme của bạn</w:t>
      </w:r>
      <w:r w:rsidR="00850BB6">
        <w:t xml:space="preserve"> (Extend Parent Styles)</w:t>
      </w:r>
      <w:r>
        <w:t>:</w:t>
      </w:r>
    </w:p>
    <w:p w14:paraId="5F768E05" w14:textId="6935B509" w:rsidR="003F5C35" w:rsidRDefault="003F5C35" w:rsidP="009C7569">
      <w:pPr>
        <w:pStyle w:val="ListParagraph"/>
        <w:numPr>
          <w:ilvl w:val="0"/>
          <w:numId w:val="30"/>
        </w:numPr>
      </w:pPr>
      <w:r>
        <w:t>Trong thư mục theme, tạo thư mục con web/css/source</w:t>
      </w:r>
    </w:p>
    <w:p w14:paraId="7E4270DB" w14:textId="3683F74C" w:rsidR="00FC00C7" w:rsidRDefault="00FC00C7" w:rsidP="009C7569">
      <w:pPr>
        <w:pStyle w:val="ListParagraph"/>
        <w:numPr>
          <w:ilvl w:val="0"/>
          <w:numId w:val="30"/>
        </w:numPr>
      </w:pPr>
      <w:r>
        <w:t xml:space="preserve">Tạo </w:t>
      </w:r>
      <w:r w:rsidRPr="000E6928">
        <w:rPr>
          <w:i/>
          <w:color w:val="FF0000"/>
        </w:rPr>
        <w:t>_extend.less</w:t>
      </w:r>
      <w:r w:rsidRPr="000E6928">
        <w:rPr>
          <w:color w:val="FF0000"/>
        </w:rPr>
        <w:t xml:space="preserve"> </w:t>
      </w:r>
      <w:r>
        <w:t>file theo đường dẫn</w:t>
      </w:r>
    </w:p>
    <w:p w14:paraId="7DE56543" w14:textId="0D826184" w:rsidR="00640534" w:rsidRDefault="00FC00C7" w:rsidP="00C8199C">
      <w:commentRangeStart w:id="18"/>
      <w:r>
        <w:rPr>
          <w:noProof/>
        </w:rPr>
        <w:lastRenderedPageBreak/>
        <w:drawing>
          <wp:inline distT="0" distB="0" distL="0" distR="0" wp14:anchorId="5DE3C3F7" wp14:editId="3A4804FA">
            <wp:extent cx="3790978" cy="1895489"/>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024-09-23 185437.png"/>
                    <pic:cNvPicPr/>
                  </pic:nvPicPr>
                  <pic:blipFill>
                    <a:blip r:embed="rId50">
                      <a:extLst>
                        <a:ext uri="{28A0092B-C50C-407E-A947-70E740481C1C}">
                          <a14:useLocalDpi xmlns:a14="http://schemas.microsoft.com/office/drawing/2010/main" val="0"/>
                        </a:ext>
                      </a:extLst>
                    </a:blip>
                    <a:stretch>
                      <a:fillRect/>
                    </a:stretch>
                  </pic:blipFill>
                  <pic:spPr>
                    <a:xfrm>
                      <a:off x="0" y="0"/>
                      <a:ext cx="3790978" cy="1895489"/>
                    </a:xfrm>
                    <a:prstGeom prst="rect">
                      <a:avLst/>
                    </a:prstGeom>
                  </pic:spPr>
                </pic:pic>
              </a:graphicData>
            </a:graphic>
          </wp:inline>
        </w:drawing>
      </w:r>
      <w:commentRangeEnd w:id="18"/>
      <w:r w:rsidR="00E016DB">
        <w:rPr>
          <w:rStyle w:val="CommentReference"/>
        </w:rPr>
        <w:commentReference w:id="18"/>
      </w:r>
    </w:p>
    <w:p w14:paraId="77F3B153" w14:textId="4BDA51E6" w:rsidR="00FC00C7" w:rsidRDefault="00FC00C7" w:rsidP="009C7569">
      <w:pPr>
        <w:pStyle w:val="ListParagraph"/>
        <w:numPr>
          <w:ilvl w:val="0"/>
          <w:numId w:val="30"/>
        </w:numPr>
      </w:pPr>
      <w:r>
        <w:t xml:space="preserve">Thêm mã Less code của bạn vào trong File này. </w:t>
      </w:r>
    </w:p>
    <w:p w14:paraId="77BE1932" w14:textId="0612CDB8" w:rsidR="00AD526D" w:rsidRDefault="00AD526D" w:rsidP="00AD526D">
      <w:r>
        <w:t>Tuy nhiên nó sẽ chỉ làm việc nếu Theme cha của nó là Blank.</w:t>
      </w:r>
      <w:r w:rsidR="00C94471">
        <w:t>Và Theme A có 2 con là B và C. Một quy tắc cho Style toàn cục được thêm vào _extend.les file của theme A. Phần mở rộng này là cha của Blank</w:t>
      </w:r>
      <w:r w:rsidR="002848C1">
        <w:t xml:space="preserve">. Theme B và C có _extend.less của riêng chúng. Theme B và C sẽ ghi đè cha của nó (Theme A) hơn là mở rộng nó xa hơn. </w:t>
      </w:r>
      <w:r w:rsidR="00CC0180">
        <w:t xml:space="preserve">Theme B và Theme C là mở rộng của ông của chúng (Blank) và ghi đè cha của chúng là Theme A trong cài đặt này. </w:t>
      </w:r>
    </w:p>
    <w:p w14:paraId="3AD28CE9" w14:textId="77777777" w:rsidR="00C94471" w:rsidRDefault="00C94471" w:rsidP="00AD526D"/>
    <w:p w14:paraId="0B6CE8C9" w14:textId="3902AC8A" w:rsidR="002256F4" w:rsidRDefault="002256F4" w:rsidP="00AD526D">
      <w:r>
        <w:t>Trong trường hợp hậu duệ tiếp</w:t>
      </w:r>
      <w:r w:rsidR="008474DE">
        <w:t xml:space="preserve"> (</w:t>
      </w:r>
      <w:r w:rsidR="008474DE" w:rsidRPr="008474DE">
        <w:rPr>
          <w:b/>
          <w:i/>
        </w:rPr>
        <w:t>cháu</w:t>
      </w:r>
      <w:r w:rsidR="008474DE">
        <w:t>)</w:t>
      </w:r>
      <w:r>
        <w:t xml:space="preserve"> theo của Child theme, bạn có thể tránh các hành vi theo các bước sau: </w:t>
      </w:r>
    </w:p>
    <w:p w14:paraId="6C2B12ED" w14:textId="76A6CBBE" w:rsidR="002256F4" w:rsidRDefault="002256F4" w:rsidP="009C7569">
      <w:pPr>
        <w:pStyle w:val="ListParagraph"/>
        <w:numPr>
          <w:ilvl w:val="0"/>
          <w:numId w:val="31"/>
        </w:numPr>
      </w:pPr>
      <w:r>
        <w:t xml:space="preserve">Tạo </w:t>
      </w:r>
      <w:r w:rsidRPr="008474DE">
        <w:rPr>
          <w:i/>
        </w:rPr>
        <w:t>_extend-child.less</w:t>
      </w:r>
      <w:r>
        <w:t xml:space="preserve"> trong cả theme cha và theme con </w:t>
      </w:r>
    </w:p>
    <w:p w14:paraId="29C49C24" w14:textId="629CFAAF" w:rsidR="002256F4" w:rsidRDefault="002256F4" w:rsidP="009C7569">
      <w:pPr>
        <w:pStyle w:val="ListParagraph"/>
        <w:numPr>
          <w:ilvl w:val="0"/>
          <w:numId w:val="31"/>
        </w:numPr>
      </w:pPr>
      <w:r>
        <w:t xml:space="preserve">Giữ </w:t>
      </w:r>
      <w:r w:rsidRPr="00C26134">
        <w:rPr>
          <w:i/>
        </w:rPr>
        <w:t xml:space="preserve">_extend-child.less </w:t>
      </w:r>
      <w:r>
        <w:t xml:space="preserve">rỗng trong theme cha của bạn và cũng thêm tới theme cha </w:t>
      </w:r>
      <w:r w:rsidRPr="00C26134">
        <w:rPr>
          <w:i/>
        </w:rPr>
        <w:t>_extend.less</w:t>
      </w:r>
      <w:r w:rsidR="00C26134">
        <w:rPr>
          <w:i/>
        </w:rPr>
        <w:t xml:space="preserve"> </w:t>
      </w:r>
    </w:p>
    <w:p w14:paraId="6FD455C7" w14:textId="52029109" w:rsidR="002256F4" w:rsidRDefault="00E02C12" w:rsidP="009C7569">
      <w:pPr>
        <w:pStyle w:val="ListParagraph"/>
        <w:numPr>
          <w:ilvl w:val="0"/>
          <w:numId w:val="31"/>
        </w:numPr>
      </w:pPr>
      <w:r>
        <w:t xml:space="preserve">Thêm quy tắc </w:t>
      </w:r>
      <w:r w:rsidRPr="00C26134">
        <w:rPr>
          <w:i/>
        </w:rPr>
        <w:t>@import ‘_extend-child.less’</w:t>
      </w:r>
      <w:r>
        <w:t xml:space="preserve"> tới cuối cùng của theme cha </w:t>
      </w:r>
      <w:r w:rsidRPr="00C26134">
        <w:rPr>
          <w:i/>
        </w:rPr>
        <w:t>_extend.less</w:t>
      </w:r>
      <w:r>
        <w:t xml:space="preserve"> </w:t>
      </w:r>
    </w:p>
    <w:p w14:paraId="3325F3B1" w14:textId="04075666" w:rsidR="00E02C12" w:rsidRDefault="00E02C12" w:rsidP="009C7569">
      <w:pPr>
        <w:pStyle w:val="ListParagraph"/>
        <w:numPr>
          <w:ilvl w:val="0"/>
          <w:numId w:val="31"/>
        </w:numPr>
      </w:pPr>
      <w:r>
        <w:t>Trong Child theme, thêm @import hoặc định nghĩa style trong _extend-child.less để mở rộng CSS của theme cha.</w:t>
      </w:r>
    </w:p>
    <w:p w14:paraId="4782E7E7" w14:textId="725463E5" w:rsidR="00E02C12" w:rsidRDefault="00CE5D49" w:rsidP="00E02C12">
      <w:r>
        <w:rPr>
          <w:noProof/>
        </w:rPr>
        <w:drawing>
          <wp:inline distT="0" distB="0" distL="0" distR="0" wp14:anchorId="2A894E9D" wp14:editId="7A6D3FED">
            <wp:extent cx="5943600" cy="20935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4-09-23 1913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inline>
        </w:drawing>
      </w:r>
    </w:p>
    <w:p w14:paraId="4C3A5A43" w14:textId="77777777" w:rsidR="00CE5D49" w:rsidRDefault="00CE5D49" w:rsidP="00E02C12"/>
    <w:p w14:paraId="21154DCE" w14:textId="77777777" w:rsidR="00F730F0" w:rsidRDefault="00452C86" w:rsidP="00E02C12">
      <w:r>
        <w:t xml:space="preserve">Ghi chú: </w:t>
      </w:r>
    </w:p>
    <w:p w14:paraId="51CB9CD2" w14:textId="4956A11E" w:rsidR="00452C86" w:rsidRDefault="00452C86" w:rsidP="00F730F0">
      <w:pPr>
        <w:pStyle w:val="IntenseQuote"/>
      </w:pPr>
      <w:r>
        <w:lastRenderedPageBreak/>
        <w:t>Về cơ bản Magento chỉ là kế thừa các CSS đơn khi sử dụng trong việc ghi đè các đoạn CSS thì đều chỉ sử dụng _extend.less, việc định nghĩa _extend_child.less chỉ là thủ thuật bởi lẽ file _extend-child.less cũng được định nghĩa trong theme cha củ</w:t>
      </w:r>
      <w:r w:rsidR="00001633">
        <w:t xml:space="preserve">a nó, có sử dụng thủ thuật đó là @import ‘_extend-child.less’ và trong theme cháu thì chỉ cần thêm </w:t>
      </w:r>
      <w:r w:rsidR="00001633" w:rsidRPr="00F730F0">
        <w:rPr>
          <w:color w:val="FF0000"/>
        </w:rPr>
        <w:t>_extend-child.less</w:t>
      </w:r>
      <w:r w:rsidR="00001633">
        <w:t xml:space="preserve"> </w:t>
      </w:r>
      <w:r w:rsidR="00022D40">
        <w:t xml:space="preserve">vào theme cháu để có thể thêm các stylesheet mở rộng. </w:t>
      </w:r>
    </w:p>
    <w:p w14:paraId="0B4BF511" w14:textId="77777777" w:rsidR="00452C86" w:rsidRDefault="00452C86" w:rsidP="00E02C12"/>
    <w:p w14:paraId="4649273F" w14:textId="77777777" w:rsidR="00822F93" w:rsidRDefault="00A21EE9" w:rsidP="00E02C12">
      <w:r>
        <w:t>Mở rộng theme sử dụng _extend.less nó là cách đơn giản nhất khi bạn cảm thấy hạnh phúc với mọi thứ mà theme cha có nhưng vẫn muốn thêm một số styles</w:t>
      </w:r>
      <w:r w:rsidR="00822F93">
        <w:t>.</w:t>
      </w:r>
    </w:p>
    <w:tbl>
      <w:tblPr>
        <w:tblStyle w:val="TableGrid"/>
        <w:tblW w:w="0" w:type="auto"/>
        <w:tblLook w:val="04A0" w:firstRow="1" w:lastRow="0" w:firstColumn="1" w:lastColumn="0" w:noHBand="0" w:noVBand="1"/>
      </w:tblPr>
      <w:tblGrid>
        <w:gridCol w:w="9350"/>
      </w:tblGrid>
      <w:tr w:rsidR="00A7578D" w14:paraId="6FF6D4DA" w14:textId="77777777" w:rsidTr="00A7578D">
        <w:tc>
          <w:tcPr>
            <w:tcW w:w="9350" w:type="dxa"/>
          </w:tcPr>
          <w:p w14:paraId="50A1B95D" w14:textId="77777777" w:rsidR="0015154D" w:rsidRDefault="0015154D" w:rsidP="00E02C12"/>
          <w:p w14:paraId="675104B1" w14:textId="77777777" w:rsidR="00A7578D" w:rsidRDefault="00A7578D" w:rsidP="00E02C12">
            <w:r>
              <w:t xml:space="preserve">Các quy tắc và các biến được khai báo trong </w:t>
            </w:r>
            <w:r w:rsidRPr="00D03CE5">
              <w:rPr>
                <w:color w:val="FF0000"/>
              </w:rPr>
              <w:t xml:space="preserve">_extend.less </w:t>
            </w:r>
            <w:r>
              <w:t xml:space="preserve">thường được ưu tiên hơn những gì được khai báo trong </w:t>
            </w:r>
            <w:r w:rsidRPr="00D03CE5">
              <w:rPr>
                <w:color w:val="FF0000"/>
              </w:rPr>
              <w:t xml:space="preserve">_theme.less </w:t>
            </w:r>
            <w:r>
              <w:t xml:space="preserve">. </w:t>
            </w:r>
          </w:p>
          <w:p w14:paraId="3FA9CBA8" w14:textId="555668AC" w:rsidR="0015154D" w:rsidRDefault="0015154D" w:rsidP="00E02C12"/>
        </w:tc>
      </w:tr>
    </w:tbl>
    <w:p w14:paraId="695813E9" w14:textId="77777777" w:rsidR="00A7578D" w:rsidRDefault="00A7578D" w:rsidP="00E02C12"/>
    <w:p w14:paraId="05DE32BE" w14:textId="69C0C280" w:rsidR="004B728B" w:rsidRDefault="004B728B" w:rsidP="004B728B">
      <w:pPr>
        <w:pStyle w:val="Heading4"/>
      </w:pPr>
      <w:r>
        <w:t xml:space="preserve">2.1.5 Override parent styles </w:t>
      </w:r>
      <w:r w:rsidR="00B764B5">
        <w:t>(Ghi đè Stylesheet của theme cha)</w:t>
      </w:r>
    </w:p>
    <w:p w14:paraId="546FA028" w14:textId="77777777" w:rsidR="00043758" w:rsidRDefault="00043758" w:rsidP="00E02C12"/>
    <w:p w14:paraId="595FFDC4" w14:textId="0AEFFA7B" w:rsidR="00043758" w:rsidRDefault="00AF7872" w:rsidP="00E02C12">
      <w:hyperlink r:id="rId52" w:anchor="override-parent-styles" w:history="1">
        <w:r w:rsidR="00043758" w:rsidRPr="008B53AA">
          <w:rPr>
            <w:rStyle w:val="Hyperlink"/>
          </w:rPr>
          <w:t>https://developer.adobe.com/commerce/frontend-core/guide/css/quickstart/customize-styles/#override-parent-styles</w:t>
        </w:r>
      </w:hyperlink>
      <w:r w:rsidR="00043758">
        <w:t xml:space="preserve"> </w:t>
      </w:r>
    </w:p>
    <w:p w14:paraId="50774BA5" w14:textId="0B174685" w:rsidR="001F397E" w:rsidRDefault="001F397E" w:rsidP="00E02C12">
      <w:r>
        <w:t>Để ghi đè các đoạn stylesheet (đó là, ghi đè các biến mặc định của UI library)</w:t>
      </w:r>
      <w:r w:rsidR="00602845">
        <w:t>:</w:t>
      </w:r>
    </w:p>
    <w:p w14:paraId="09E75793" w14:textId="28513F1D" w:rsidR="00602845" w:rsidRDefault="00602845" w:rsidP="009C7569">
      <w:pPr>
        <w:pStyle w:val="ListParagraph"/>
        <w:numPr>
          <w:ilvl w:val="0"/>
          <w:numId w:val="32"/>
        </w:numPr>
      </w:pPr>
      <w:r>
        <w:t>Trong thư mục theme, tạo một thư mục con web/css/source</w:t>
      </w:r>
    </w:p>
    <w:p w14:paraId="4FEEFA40" w14:textId="7E6278D3" w:rsidR="00602845" w:rsidRDefault="00602845" w:rsidP="009C7569">
      <w:pPr>
        <w:pStyle w:val="ListParagraph"/>
        <w:numPr>
          <w:ilvl w:val="0"/>
          <w:numId w:val="32"/>
        </w:numPr>
      </w:pPr>
      <w:r>
        <w:t xml:space="preserve">Tạo _theme.less file ở đây. Đường dẫn tới nó như sau: </w:t>
      </w:r>
    </w:p>
    <w:p w14:paraId="1E03445D" w14:textId="47F09028" w:rsidR="00602845" w:rsidRDefault="00602845" w:rsidP="00602845">
      <w:r>
        <w:rPr>
          <w:noProof/>
        </w:rPr>
        <w:drawing>
          <wp:inline distT="0" distB="0" distL="0" distR="0" wp14:anchorId="72D7237F" wp14:editId="0FDAC026">
            <wp:extent cx="3995767" cy="1795476"/>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4-09-23 192458.png"/>
                    <pic:cNvPicPr/>
                  </pic:nvPicPr>
                  <pic:blipFill>
                    <a:blip r:embed="rId53">
                      <a:extLst>
                        <a:ext uri="{28A0092B-C50C-407E-A947-70E740481C1C}">
                          <a14:useLocalDpi xmlns:a14="http://schemas.microsoft.com/office/drawing/2010/main" val="0"/>
                        </a:ext>
                      </a:extLst>
                    </a:blip>
                    <a:stretch>
                      <a:fillRect/>
                    </a:stretch>
                  </pic:blipFill>
                  <pic:spPr>
                    <a:xfrm>
                      <a:off x="0" y="0"/>
                      <a:ext cx="3995767" cy="1795476"/>
                    </a:xfrm>
                    <a:prstGeom prst="rect">
                      <a:avLst/>
                    </a:prstGeom>
                  </pic:spPr>
                </pic:pic>
              </a:graphicData>
            </a:graphic>
          </wp:inline>
        </w:drawing>
      </w:r>
    </w:p>
    <w:p w14:paraId="560A3829" w14:textId="77777777" w:rsidR="00602845" w:rsidRDefault="00602845" w:rsidP="00602845"/>
    <w:p w14:paraId="03C224BD" w14:textId="361B88A7" w:rsidR="004C17E3" w:rsidRDefault="004C17E3" w:rsidP="00602845">
      <w:r>
        <w:t>Nó quan trọng để nhớ đó là _theme.less ghi đè lên cha của nó  _theme.less</w:t>
      </w:r>
    </w:p>
    <w:p w14:paraId="4C40960F" w14:textId="3D6824EB" w:rsidR="00E968A5" w:rsidRDefault="00E968A5" w:rsidP="009C7569">
      <w:pPr>
        <w:pStyle w:val="ListParagraph"/>
        <w:numPr>
          <w:ilvl w:val="0"/>
          <w:numId w:val="32"/>
        </w:numPr>
      </w:pPr>
      <w:r>
        <w:t>Copy tất cả biến (variables) bạn cần từ parent là _theme.less, bao gồm cả những thứ không thay đổi. Cho ví dụ nếu theme kế thừa từ Blank là _theme.less bạn nên copy &lt;Mangento_Blank_theme_dir&gt;/web/css/source/_theme.less</w:t>
      </w:r>
    </w:p>
    <w:p w14:paraId="226FFDCB" w14:textId="157482C1" w:rsidR="00E968A5" w:rsidRDefault="00E968A5" w:rsidP="009C7569">
      <w:pPr>
        <w:pStyle w:val="ListParagraph"/>
        <w:numPr>
          <w:ilvl w:val="0"/>
          <w:numId w:val="32"/>
        </w:numPr>
      </w:pPr>
      <w:r>
        <w:t xml:space="preserve">Thực hiện các thay đổi cần thiết </w:t>
      </w:r>
    </w:p>
    <w:p w14:paraId="5F5D32D8" w14:textId="77777777" w:rsidR="00E968A5" w:rsidRDefault="00E968A5" w:rsidP="00E968A5"/>
    <w:p w14:paraId="0934D4D8" w14:textId="26D012CF" w:rsidR="00E968A5" w:rsidRPr="00FA713E" w:rsidRDefault="00E968A5" w:rsidP="00E968A5">
      <w:pPr>
        <w:rPr>
          <w:i/>
          <w:color w:val="FF0000"/>
        </w:rPr>
      </w:pPr>
      <w:r w:rsidRPr="00FA713E">
        <w:rPr>
          <w:i/>
          <w:color w:val="FF0000"/>
        </w:rPr>
        <w:t xml:space="preserve">Nhược điểm của cách này đó là bạn cần phải giám sát và update thủ công file của bạn bất cứ khi nào _theme.less </w:t>
      </w:r>
      <w:r w:rsidR="00593CEE" w:rsidRPr="00FA713E">
        <w:rPr>
          <w:i/>
          <w:color w:val="FF0000"/>
        </w:rPr>
        <w:t xml:space="preserve">thuộc theme cha </w:t>
      </w:r>
      <w:r w:rsidRPr="00FA713E">
        <w:rPr>
          <w:i/>
          <w:color w:val="FF0000"/>
        </w:rPr>
        <w:t xml:space="preserve">được cập nhật. </w:t>
      </w:r>
    </w:p>
    <w:p w14:paraId="78D72721" w14:textId="77777777" w:rsidR="00A7578D" w:rsidRDefault="00A7578D" w:rsidP="00E02C12"/>
    <w:p w14:paraId="18B38775" w14:textId="61E100A4" w:rsidR="00FA713E" w:rsidRDefault="00FA713E" w:rsidP="00FA713E">
      <w:pPr>
        <w:pStyle w:val="Heading4"/>
      </w:pPr>
      <w:r>
        <w:t>2.1.6 Add structed changes (thêm các thay đổi có cấu trúc)</w:t>
      </w:r>
    </w:p>
    <w:p w14:paraId="2403E517" w14:textId="77777777" w:rsidR="00F75407" w:rsidRPr="00F75407" w:rsidRDefault="00F75407" w:rsidP="00F75407"/>
    <w:p w14:paraId="1B15D6A0" w14:textId="68F54278" w:rsidR="00A7578D" w:rsidRDefault="00AF7872" w:rsidP="00E02C12">
      <w:hyperlink r:id="rId54" w:anchor="add-structured-changes" w:history="1">
        <w:r w:rsidR="00F75407" w:rsidRPr="008B53AA">
          <w:rPr>
            <w:rStyle w:val="Hyperlink"/>
          </w:rPr>
          <w:t>https://developer.adobe.com/commerce/frontend-core/guide/css/quickstart/customize-styles/#add-structured-changes</w:t>
        </w:r>
      </w:hyperlink>
      <w:r w:rsidR="00F75407">
        <w:t xml:space="preserve"> </w:t>
      </w:r>
    </w:p>
    <w:p w14:paraId="64404F6B" w14:textId="3EB89F29" w:rsidR="00B96581" w:rsidRDefault="00B96581" w:rsidP="00E02C12">
      <w:r>
        <w:t>Để làm các thay đổi dễ dàng để đọc và hỗ trợ, cấu trúc của chúng được thêm bằng cách tạo một ghi đè độc lập hoặc mở rộng tạo file mở rộng .less cho mỗi UI Library bạn thay đổi.</w:t>
      </w:r>
      <w:r w:rsidR="001B59C8">
        <w:t xml:space="preserve"> Để sử dụng </w:t>
      </w:r>
      <w:r w:rsidR="001B59C8" w:rsidRPr="00A9321C">
        <w:rPr>
          <w:color w:val="FF0000"/>
        </w:rPr>
        <w:t xml:space="preserve">button component </w:t>
      </w:r>
      <w:r w:rsidR="001B59C8">
        <w:t xml:space="preserve">cài đặt trong </w:t>
      </w:r>
      <w:r w:rsidR="001B59C8" w:rsidRPr="00A9321C">
        <w:rPr>
          <w:color w:val="FF0000"/>
        </w:rPr>
        <w:t xml:space="preserve">_button.less </w:t>
      </w:r>
      <w:r w:rsidR="00910C19">
        <w:rPr>
          <w:color w:val="FF0000"/>
        </w:rPr>
        <w:t xml:space="preserve">file </w:t>
      </w:r>
      <w:r w:rsidR="001B59C8">
        <w:t xml:space="preserve">như một minh hoạ. </w:t>
      </w:r>
    </w:p>
    <w:p w14:paraId="351065FE" w14:textId="77777777" w:rsidR="00FA713E" w:rsidRDefault="00FA713E" w:rsidP="00E02C12"/>
    <w:p w14:paraId="0993D882" w14:textId="5C8BFB5D" w:rsidR="00C408DF" w:rsidRDefault="008518EA" w:rsidP="00C408DF">
      <w:pPr>
        <w:pStyle w:val="Heading5"/>
      </w:pPr>
      <w:r>
        <w:t>A.</w:t>
      </w:r>
      <w:r w:rsidR="00241766">
        <w:t xml:space="preserve"> </w:t>
      </w:r>
      <w:r w:rsidR="00C408DF">
        <w:t xml:space="preserve">Extend component styles </w:t>
      </w:r>
    </w:p>
    <w:p w14:paraId="3138DB72" w14:textId="77777777" w:rsidR="00F96A3A" w:rsidRDefault="00F96A3A" w:rsidP="00E02C12"/>
    <w:p w14:paraId="07E597DF" w14:textId="232A84E4" w:rsidR="00C408DF" w:rsidRDefault="00AF7872" w:rsidP="00E02C12">
      <w:hyperlink r:id="rId55" w:anchor="extend-component-styles" w:history="1">
        <w:r w:rsidR="00F96A3A" w:rsidRPr="008B53AA">
          <w:rPr>
            <w:rStyle w:val="Hyperlink"/>
          </w:rPr>
          <w:t>https://developer.adobe.com/commerce/frontend-core/guide/css/quickstart/customize-styles/#extend-component-styles</w:t>
        </w:r>
      </w:hyperlink>
      <w:r w:rsidR="00F96A3A">
        <w:t xml:space="preserve"> </w:t>
      </w:r>
    </w:p>
    <w:p w14:paraId="7E18A765" w14:textId="439E9A60" w:rsidR="00C408DF" w:rsidRDefault="00C408DF" w:rsidP="009C7569">
      <w:pPr>
        <w:pStyle w:val="ListParagraph"/>
        <w:numPr>
          <w:ilvl w:val="0"/>
          <w:numId w:val="33"/>
        </w:numPr>
      </w:pPr>
      <w:r>
        <w:t>Trong thư mục theme của bạn, tạo ra thư mục con web/css/source</w:t>
      </w:r>
    </w:p>
    <w:p w14:paraId="36952FD7" w14:textId="05A38A83" w:rsidR="00C408DF" w:rsidRDefault="00C408DF" w:rsidP="009C7569">
      <w:pPr>
        <w:pStyle w:val="ListParagraph"/>
        <w:numPr>
          <w:ilvl w:val="0"/>
          <w:numId w:val="33"/>
        </w:numPr>
      </w:pPr>
      <w:r>
        <w:t xml:space="preserve">Thêm _buttons_extend.less và _extend.less vào trong đó. Đường dẫn trông như bên dưới: </w:t>
      </w:r>
    </w:p>
    <w:p w14:paraId="69268404" w14:textId="3B201CC9" w:rsidR="00C408DF" w:rsidRDefault="00C408DF" w:rsidP="00C408DF">
      <w:r>
        <w:rPr>
          <w:noProof/>
        </w:rPr>
        <w:drawing>
          <wp:inline distT="0" distB="0" distL="0" distR="0" wp14:anchorId="59FD2A7A" wp14:editId="059A531C">
            <wp:extent cx="3976717" cy="1976452"/>
            <wp:effectExtent l="0" t="0" r="508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4-09-23 194740.png"/>
                    <pic:cNvPicPr/>
                  </pic:nvPicPr>
                  <pic:blipFill>
                    <a:blip r:embed="rId56">
                      <a:extLst>
                        <a:ext uri="{28A0092B-C50C-407E-A947-70E740481C1C}">
                          <a14:useLocalDpi xmlns:a14="http://schemas.microsoft.com/office/drawing/2010/main" val="0"/>
                        </a:ext>
                      </a:extLst>
                    </a:blip>
                    <a:stretch>
                      <a:fillRect/>
                    </a:stretch>
                  </pic:blipFill>
                  <pic:spPr>
                    <a:xfrm>
                      <a:off x="0" y="0"/>
                      <a:ext cx="3976717" cy="1976452"/>
                    </a:xfrm>
                    <a:prstGeom prst="rect">
                      <a:avLst/>
                    </a:prstGeom>
                  </pic:spPr>
                </pic:pic>
              </a:graphicData>
            </a:graphic>
          </wp:inline>
        </w:drawing>
      </w:r>
    </w:p>
    <w:p w14:paraId="0C73030F" w14:textId="13EB1CB7" w:rsidR="00C408DF" w:rsidRDefault="00C408DF" w:rsidP="009C7569">
      <w:pPr>
        <w:pStyle w:val="ListParagraph"/>
        <w:numPr>
          <w:ilvl w:val="0"/>
          <w:numId w:val="33"/>
        </w:numPr>
      </w:pPr>
      <w:r>
        <w:t xml:space="preserve">Trong _button_extend.less thêm stylesheet của bạn cho button component. </w:t>
      </w:r>
    </w:p>
    <w:p w14:paraId="56A3BA2B" w14:textId="364676B6" w:rsidR="00C408DF" w:rsidRDefault="00C408DF" w:rsidP="009C7569">
      <w:pPr>
        <w:pStyle w:val="ListParagraph"/>
        <w:numPr>
          <w:ilvl w:val="0"/>
          <w:numId w:val="33"/>
        </w:numPr>
      </w:pPr>
      <w:r>
        <w:t xml:space="preserve">Trong </w:t>
      </w:r>
      <w:r w:rsidRPr="00E93DAA">
        <w:rPr>
          <w:color w:val="FF0000"/>
        </w:rPr>
        <w:t xml:space="preserve">_extend.less </w:t>
      </w:r>
      <w:r>
        <w:t xml:space="preserve">đăng ký _buttons_extend.less bằng cách import theo code </w:t>
      </w:r>
      <w:r w:rsidRPr="00E93DAA">
        <w:rPr>
          <w:highlight w:val="yellow"/>
        </w:rPr>
        <w:t>@import ‘_button</w:t>
      </w:r>
      <w:r w:rsidR="00C73580">
        <w:rPr>
          <w:highlight w:val="yellow"/>
        </w:rPr>
        <w:t>s</w:t>
      </w:r>
      <w:r w:rsidRPr="00E93DAA">
        <w:rPr>
          <w:highlight w:val="yellow"/>
        </w:rPr>
        <w:t>_extend.less’</w:t>
      </w:r>
    </w:p>
    <w:p w14:paraId="2F0D6DDA" w14:textId="1FADAF5C" w:rsidR="00C408DF" w:rsidRDefault="00241766" w:rsidP="00C408DF">
      <w:pPr>
        <w:pStyle w:val="Heading5"/>
      </w:pPr>
      <w:r>
        <w:t>B</w:t>
      </w:r>
      <w:r w:rsidR="00971A2E">
        <w:t>.</w:t>
      </w:r>
      <w:r>
        <w:t xml:space="preserve"> </w:t>
      </w:r>
      <w:r w:rsidR="00C408DF">
        <w:t>Override component styles</w:t>
      </w:r>
      <w:r w:rsidR="005E3909">
        <w:t xml:space="preserve"> (ghi đè component style)</w:t>
      </w:r>
    </w:p>
    <w:p w14:paraId="313C14F8" w14:textId="77777777" w:rsidR="00C408DF" w:rsidRDefault="00C408DF" w:rsidP="00E02C12"/>
    <w:p w14:paraId="1B87EE5C" w14:textId="4FD4EE3D" w:rsidR="00143E38" w:rsidRDefault="00AF7872" w:rsidP="00E02C12">
      <w:hyperlink r:id="rId57" w:anchor="override-component-styles" w:history="1">
        <w:r w:rsidR="00143E38" w:rsidRPr="008B53AA">
          <w:rPr>
            <w:rStyle w:val="Hyperlink"/>
          </w:rPr>
          <w:t>https://developer.adobe.com/commerce/frontend-core/guide/css/quickstart/customize-styles/#override-component-styles</w:t>
        </w:r>
      </w:hyperlink>
      <w:r w:rsidR="00143E38">
        <w:t xml:space="preserve"> </w:t>
      </w:r>
    </w:p>
    <w:p w14:paraId="1705F0A4" w14:textId="59ED9027" w:rsidR="00E93DAA" w:rsidRDefault="00E93DAA" w:rsidP="00E02C12">
      <w:r>
        <w:t xml:space="preserve">Để ghi đè styles của lớp cho cho </w:t>
      </w:r>
      <w:r w:rsidRPr="00983A8E">
        <w:rPr>
          <w:b/>
          <w:color w:val="FF0000"/>
        </w:rPr>
        <w:t>button</w:t>
      </w:r>
      <w:r w:rsidRPr="00983A8E">
        <w:rPr>
          <w:color w:val="FF0000"/>
        </w:rPr>
        <w:t xml:space="preserve"> </w:t>
      </w:r>
      <w:r>
        <w:t>trong theme của bạn:</w:t>
      </w:r>
    </w:p>
    <w:p w14:paraId="581ACBB6" w14:textId="7EF63A7E" w:rsidR="00E93DAA" w:rsidRDefault="00E93DAA" w:rsidP="009C7569">
      <w:pPr>
        <w:pStyle w:val="ListParagraph"/>
        <w:numPr>
          <w:ilvl w:val="0"/>
          <w:numId w:val="34"/>
        </w:numPr>
      </w:pPr>
      <w:r>
        <w:lastRenderedPageBreak/>
        <w:t>Trong theme của bạn, tạo thư mục con web/css/source</w:t>
      </w:r>
    </w:p>
    <w:p w14:paraId="72FD6AC7" w14:textId="5B7CD1FD" w:rsidR="00E93DAA" w:rsidRDefault="00E93DAA" w:rsidP="009C7569">
      <w:pPr>
        <w:pStyle w:val="ListParagraph"/>
        <w:numPr>
          <w:ilvl w:val="0"/>
          <w:numId w:val="34"/>
        </w:numPr>
      </w:pPr>
      <w:r>
        <w:t xml:space="preserve">Tạo _button.less trong này. Theo đường dẫn như sau: </w:t>
      </w:r>
    </w:p>
    <w:p w14:paraId="0D10E062" w14:textId="75E0D5AF" w:rsidR="00E93DAA" w:rsidRDefault="00E93DAA" w:rsidP="00E93DAA">
      <w:r>
        <w:rPr>
          <w:noProof/>
        </w:rPr>
        <w:drawing>
          <wp:inline distT="0" distB="0" distL="0" distR="0" wp14:anchorId="4D72A0EC" wp14:editId="711EC906">
            <wp:extent cx="3543326" cy="17573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4-09-23 195224.png"/>
                    <pic:cNvPicPr/>
                  </pic:nvPicPr>
                  <pic:blipFill>
                    <a:blip r:embed="rId58">
                      <a:extLst>
                        <a:ext uri="{28A0092B-C50C-407E-A947-70E740481C1C}">
                          <a14:useLocalDpi xmlns:a14="http://schemas.microsoft.com/office/drawing/2010/main" val="0"/>
                        </a:ext>
                      </a:extLst>
                    </a:blip>
                    <a:stretch>
                      <a:fillRect/>
                    </a:stretch>
                  </pic:blipFill>
                  <pic:spPr>
                    <a:xfrm>
                      <a:off x="0" y="0"/>
                      <a:ext cx="3543326" cy="1757375"/>
                    </a:xfrm>
                    <a:prstGeom prst="rect">
                      <a:avLst/>
                    </a:prstGeom>
                  </pic:spPr>
                </pic:pic>
              </a:graphicData>
            </a:graphic>
          </wp:inline>
        </w:drawing>
      </w:r>
    </w:p>
    <w:p w14:paraId="4512D401" w14:textId="2AE109F8" w:rsidR="00E93DAA" w:rsidRDefault="00551FE4" w:rsidP="009C7569">
      <w:pPr>
        <w:pStyle w:val="ListParagraph"/>
        <w:numPr>
          <w:ilvl w:val="0"/>
          <w:numId w:val="34"/>
        </w:numPr>
      </w:pPr>
      <w:r>
        <w:t xml:space="preserve">Thêm styles của bạn cho button component. Nếu file bị bỏ trống thì không có styles nào được áp dụng cho component. </w:t>
      </w:r>
    </w:p>
    <w:p w14:paraId="6229F13D" w14:textId="751FAA09" w:rsidR="00C408DF" w:rsidRDefault="00CD7C25" w:rsidP="00A835E9">
      <w:pPr>
        <w:pStyle w:val="Heading5"/>
      </w:pPr>
      <w:r>
        <w:t>C.</w:t>
      </w:r>
      <w:r w:rsidR="00241766">
        <w:t xml:space="preserve"> </w:t>
      </w:r>
      <w:r w:rsidR="00A835E9">
        <w:t>Extend module styles (mở rộng module style</w:t>
      </w:r>
      <w:r w:rsidR="00681E3C">
        <w:t>s</w:t>
      </w:r>
      <w:r w:rsidR="00A835E9">
        <w:t>)</w:t>
      </w:r>
    </w:p>
    <w:p w14:paraId="72A8CF47" w14:textId="77777777" w:rsidR="00A835E9" w:rsidRDefault="00A835E9" w:rsidP="00E02C12"/>
    <w:p w14:paraId="757EBCB3" w14:textId="24486BD1" w:rsidR="001D62AB" w:rsidRDefault="00AF7872" w:rsidP="00E02C12">
      <w:hyperlink r:id="rId59" w:anchor="extend-module-styles" w:history="1">
        <w:r w:rsidR="001D62AB" w:rsidRPr="008B53AA">
          <w:rPr>
            <w:rStyle w:val="Hyperlink"/>
          </w:rPr>
          <w:t>https://developer.adobe.com/commerce/frontend-core/guide/css/quickstart/customize-styles/#extend-module-styles</w:t>
        </w:r>
      </w:hyperlink>
      <w:r w:rsidR="001D62AB">
        <w:t xml:space="preserve"> </w:t>
      </w:r>
    </w:p>
    <w:p w14:paraId="57F5D3A4" w14:textId="01D7DD8C" w:rsidR="000A3395" w:rsidRDefault="000A3395" w:rsidP="00E02C12">
      <w:r>
        <w:t>Để mà mở rộng Module’s Style trong theme của bạ</w:t>
      </w:r>
      <w:r w:rsidR="00D615FB">
        <w:t>n:</w:t>
      </w:r>
    </w:p>
    <w:p w14:paraId="7ECFC87F" w14:textId="66998954" w:rsidR="000A3395" w:rsidRDefault="000A3395" w:rsidP="009C7569">
      <w:pPr>
        <w:pStyle w:val="ListParagraph"/>
        <w:numPr>
          <w:ilvl w:val="0"/>
          <w:numId w:val="35"/>
        </w:numPr>
      </w:pPr>
      <w:r>
        <w:t>Trong thư mục theme, tạo một thư mục /</w:t>
      </w:r>
      <w:r w:rsidRPr="000A3395">
        <w:rPr>
          <w:color w:val="FF0000"/>
        </w:rPr>
        <w:t>Module_Name/web/css/source</w:t>
      </w:r>
    </w:p>
    <w:p w14:paraId="17AA92CE" w14:textId="05CEB8F0" w:rsidR="000A3395" w:rsidRDefault="000A3395" w:rsidP="009C7569">
      <w:pPr>
        <w:pStyle w:val="ListParagraph"/>
        <w:numPr>
          <w:ilvl w:val="0"/>
          <w:numId w:val="35"/>
        </w:numPr>
      </w:pPr>
      <w:r>
        <w:t>Tạo _extend.less file trong thư mục theme.</w:t>
      </w:r>
    </w:p>
    <w:p w14:paraId="7AC9AEFD" w14:textId="7E7B1020" w:rsidR="00681E3C" w:rsidRDefault="00F81E3F" w:rsidP="00E02C12">
      <w:r>
        <w:rPr>
          <w:noProof/>
        </w:rPr>
        <w:drawing>
          <wp:inline distT="0" distB="0" distL="0" distR="0" wp14:anchorId="52268473" wp14:editId="63AC915E">
            <wp:extent cx="3381400" cy="1957402"/>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4-09-23 202017.png"/>
                    <pic:cNvPicPr/>
                  </pic:nvPicPr>
                  <pic:blipFill>
                    <a:blip r:embed="rId60">
                      <a:extLst>
                        <a:ext uri="{28A0092B-C50C-407E-A947-70E740481C1C}">
                          <a14:useLocalDpi xmlns:a14="http://schemas.microsoft.com/office/drawing/2010/main" val="0"/>
                        </a:ext>
                      </a:extLst>
                    </a:blip>
                    <a:stretch>
                      <a:fillRect/>
                    </a:stretch>
                  </pic:blipFill>
                  <pic:spPr>
                    <a:xfrm>
                      <a:off x="0" y="0"/>
                      <a:ext cx="3381400" cy="1957402"/>
                    </a:xfrm>
                    <a:prstGeom prst="rect">
                      <a:avLst/>
                    </a:prstGeom>
                  </pic:spPr>
                </pic:pic>
              </a:graphicData>
            </a:graphic>
          </wp:inline>
        </w:drawing>
      </w:r>
    </w:p>
    <w:p w14:paraId="6E51A7D9" w14:textId="2DE5EF07" w:rsidR="00F81E3F" w:rsidRDefault="00F81E3F" w:rsidP="009C7569">
      <w:pPr>
        <w:pStyle w:val="ListParagraph"/>
        <w:numPr>
          <w:ilvl w:val="0"/>
          <w:numId w:val="35"/>
        </w:numPr>
      </w:pPr>
      <w:r>
        <w:t xml:space="preserve">Thêm styles trong _extend.less file </w:t>
      </w:r>
    </w:p>
    <w:p w14:paraId="76336CE8" w14:textId="56D998CD" w:rsidR="00F81E3F" w:rsidRDefault="00F81E3F" w:rsidP="00F81E3F">
      <w:r>
        <w:t>Cho ví dụ, để extend the Magento_Review Module style, thì chúng ta sẽ tạo ra:</w:t>
      </w:r>
    </w:p>
    <w:p w14:paraId="2303762E" w14:textId="61696743" w:rsidR="00F81E3F" w:rsidRPr="00D615FB" w:rsidRDefault="00F81E3F" w:rsidP="00F81E3F">
      <w:pPr>
        <w:rPr>
          <w:i/>
          <w:color w:val="FF0000"/>
        </w:rPr>
      </w:pPr>
      <w:r w:rsidRPr="00D615FB">
        <w:rPr>
          <w:i/>
          <w:color w:val="FF0000"/>
        </w:rPr>
        <w:t>&lt;your_theme_dir&gt;/Magento_Review/web/css/source/_extend.les</w:t>
      </w:r>
      <w:r w:rsidR="00D615FB" w:rsidRPr="00D615FB">
        <w:rPr>
          <w:i/>
          <w:color w:val="FF0000"/>
        </w:rPr>
        <w:t>s</w:t>
      </w:r>
    </w:p>
    <w:p w14:paraId="288F4791" w14:textId="77777777" w:rsidR="00681E3C" w:rsidRDefault="00681E3C" w:rsidP="00E02C12"/>
    <w:p w14:paraId="12BAE3B3" w14:textId="030C9B3A" w:rsidR="00681E3C" w:rsidRDefault="00CD7C25" w:rsidP="00681E3C">
      <w:pPr>
        <w:pStyle w:val="Heading5"/>
      </w:pPr>
      <w:r>
        <w:t xml:space="preserve">D. </w:t>
      </w:r>
      <w:r w:rsidR="00681E3C">
        <w:t>Override module styles (ghi đè module styles)</w:t>
      </w:r>
    </w:p>
    <w:p w14:paraId="6AAC9B2B" w14:textId="77777777" w:rsidR="00681E3C" w:rsidRDefault="00681E3C" w:rsidP="00E02C12"/>
    <w:p w14:paraId="1F0F33E9" w14:textId="526F5F9D" w:rsidR="00663C61" w:rsidRPr="00663C61" w:rsidRDefault="00AF7872" w:rsidP="00E02C12">
      <w:hyperlink r:id="rId61" w:anchor="override-module-styles" w:history="1">
        <w:r w:rsidR="00663C61" w:rsidRPr="00663C61">
          <w:rPr>
            <w:rStyle w:val="Hyperlink"/>
          </w:rPr>
          <w:t>https://developer.adobe.com/commerce/frontend-core/guide/css/quickstart/customize-styles/#override-module-styles</w:t>
        </w:r>
      </w:hyperlink>
      <w:r w:rsidR="00663C61" w:rsidRPr="00663C61">
        <w:t xml:space="preserve"> </w:t>
      </w:r>
    </w:p>
    <w:p w14:paraId="2759EC3E" w14:textId="3DD4F17C" w:rsidR="00D615FB" w:rsidRDefault="00D615FB" w:rsidP="00E02C12">
      <w:r>
        <w:t>Để ghi đè module style trong theme của bạ</w:t>
      </w:r>
      <w:r w:rsidR="007F3B18">
        <w:t>n:</w:t>
      </w:r>
    </w:p>
    <w:p w14:paraId="133B1C2D" w14:textId="1CE161F3" w:rsidR="00D615FB" w:rsidRDefault="00D615FB" w:rsidP="009C7569">
      <w:pPr>
        <w:pStyle w:val="ListParagraph"/>
        <w:numPr>
          <w:ilvl w:val="0"/>
          <w:numId w:val="36"/>
        </w:numPr>
      </w:pPr>
      <w:r>
        <w:t>Trong thư mục theme, tạo một thư mục Module_Name/web/css/source</w:t>
      </w:r>
    </w:p>
    <w:p w14:paraId="0D7766BF" w14:textId="38AD5B18" w:rsidR="00D615FB" w:rsidRDefault="00D615FB" w:rsidP="009C7569">
      <w:pPr>
        <w:pStyle w:val="ListParagraph"/>
        <w:numPr>
          <w:ilvl w:val="0"/>
          <w:numId w:val="36"/>
        </w:numPr>
      </w:pPr>
      <w:r>
        <w:t xml:space="preserve">Tạo _module.less file trong thư mục theme. Cho ví dụ: </w:t>
      </w:r>
    </w:p>
    <w:p w14:paraId="5C298A8E" w14:textId="412DE9D0" w:rsidR="005E3909" w:rsidRDefault="00D615FB" w:rsidP="00E02C12">
      <w:r>
        <w:rPr>
          <w:noProof/>
        </w:rPr>
        <w:drawing>
          <wp:inline distT="0" distB="0" distL="0" distR="0" wp14:anchorId="196FA84E" wp14:editId="7D084202">
            <wp:extent cx="3362350" cy="1952639"/>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4-09-23 202535.png"/>
                    <pic:cNvPicPr/>
                  </pic:nvPicPr>
                  <pic:blipFill>
                    <a:blip r:embed="rId62">
                      <a:extLst>
                        <a:ext uri="{28A0092B-C50C-407E-A947-70E740481C1C}">
                          <a14:useLocalDpi xmlns:a14="http://schemas.microsoft.com/office/drawing/2010/main" val="0"/>
                        </a:ext>
                      </a:extLst>
                    </a:blip>
                    <a:stretch>
                      <a:fillRect/>
                    </a:stretch>
                  </pic:blipFill>
                  <pic:spPr>
                    <a:xfrm>
                      <a:off x="0" y="0"/>
                      <a:ext cx="3362350" cy="1952639"/>
                    </a:xfrm>
                    <a:prstGeom prst="rect">
                      <a:avLst/>
                    </a:prstGeom>
                  </pic:spPr>
                </pic:pic>
              </a:graphicData>
            </a:graphic>
          </wp:inline>
        </w:drawing>
      </w:r>
    </w:p>
    <w:p w14:paraId="40D92F54" w14:textId="048913D1" w:rsidR="00D615FB" w:rsidRDefault="00D615FB" w:rsidP="00E02C12">
      <w:r>
        <w:t xml:space="preserve">File ghi đè _module.less của module cụ thể. </w:t>
      </w:r>
    </w:p>
    <w:p w14:paraId="0C6B66D1" w14:textId="30073750" w:rsidR="005C66A1" w:rsidRDefault="005C66A1" w:rsidP="009C7569">
      <w:pPr>
        <w:pStyle w:val="ListParagraph"/>
        <w:numPr>
          <w:ilvl w:val="0"/>
          <w:numId w:val="36"/>
        </w:numPr>
      </w:pPr>
      <w:r>
        <w:t>Thêm style của bạn trong _module.less file</w:t>
      </w:r>
    </w:p>
    <w:p w14:paraId="1FE1D739" w14:textId="34E79830" w:rsidR="005C66A1" w:rsidRDefault="005C66A1" w:rsidP="005C66A1">
      <w:r>
        <w:t>Cho ví dụ. để ghi đè Magent_Review Module Style, thư mục đường dẫn nên là</w:t>
      </w:r>
      <w:r w:rsidR="00C12DE0">
        <w:t>:</w:t>
      </w:r>
      <w:r>
        <w:t xml:space="preserve"> </w:t>
      </w:r>
    </w:p>
    <w:p w14:paraId="6BEC16C2" w14:textId="283891AB" w:rsidR="005C66A1" w:rsidRPr="00D615FB" w:rsidRDefault="005C66A1" w:rsidP="005C66A1">
      <w:pPr>
        <w:rPr>
          <w:i/>
          <w:color w:val="FF0000"/>
        </w:rPr>
      </w:pPr>
      <w:r w:rsidRPr="00D615FB">
        <w:rPr>
          <w:i/>
          <w:color w:val="FF0000"/>
        </w:rPr>
        <w:t>&lt;your_theme_dir&gt;/Magen</w:t>
      </w:r>
      <w:r>
        <w:rPr>
          <w:i/>
          <w:color w:val="FF0000"/>
        </w:rPr>
        <w:t>to_Review/web/css/source/_module</w:t>
      </w:r>
      <w:r w:rsidRPr="00D615FB">
        <w:rPr>
          <w:i/>
          <w:color w:val="FF0000"/>
        </w:rPr>
        <w:t>.less</w:t>
      </w:r>
    </w:p>
    <w:p w14:paraId="073082C6" w14:textId="2680A114" w:rsidR="005C66A1" w:rsidRDefault="004B4C42" w:rsidP="004B4C42">
      <w:pPr>
        <w:pStyle w:val="Heading4"/>
      </w:pPr>
      <w:r>
        <w:t xml:space="preserve">2.1.7 </w:t>
      </w:r>
      <w:r w:rsidR="00A976C2">
        <w:t xml:space="preserve">Lỗi Grunt </w:t>
      </w:r>
      <w:r w:rsidR="00B134CC">
        <w:t xml:space="preserve">(Càu nhàu) </w:t>
      </w:r>
      <w:r w:rsidR="00A976C2">
        <w:t xml:space="preserve">khi thực hiện Customize Theme Style </w:t>
      </w:r>
    </w:p>
    <w:p w14:paraId="44884CF5" w14:textId="77777777" w:rsidR="00A976C2" w:rsidRDefault="00A976C2" w:rsidP="005C66A1"/>
    <w:p w14:paraId="28B6D06E" w14:textId="3995553D" w:rsidR="002535BF" w:rsidRDefault="002535BF" w:rsidP="005C66A1">
      <w:r>
        <w:t xml:space="preserve">Trong trường hợp chúng ta đang muốn mở rộng đối với Components Style ví dụ thêm _button_extend.less , sau đó thêm lệnh @import ‘_buttons_extend.less’ vào trong </w:t>
      </w:r>
      <w:r w:rsidR="001C330E">
        <w:t>_extend.less sẽ bị báo lỗi và sẽ dẫn đến việc nghi nghờ lung tung về lỗi do đị</w:t>
      </w:r>
      <w:r w:rsidR="004731AF">
        <w:t>nh nghĩa (</w:t>
      </w:r>
      <w:r w:rsidR="004731AF" w:rsidRPr="006176D9">
        <w:rPr>
          <w:i/>
          <w:color w:val="70AD47" w:themeColor="accent6"/>
        </w:rPr>
        <w:t>Khi chúng ta đang chạy grunt watch để tự biên dịch File Less thành CSS</w:t>
      </w:r>
      <w:r w:rsidR="004731AF">
        <w:t>)</w:t>
      </w:r>
      <w:r w:rsidR="006176D9">
        <w:t xml:space="preserve"> như bên dưới </w:t>
      </w:r>
    </w:p>
    <w:p w14:paraId="52BCC343" w14:textId="6B29FA22" w:rsidR="001C330E" w:rsidRDefault="006176D9" w:rsidP="005C66A1">
      <w:r>
        <w:rPr>
          <w:noProof/>
        </w:rPr>
        <w:drawing>
          <wp:inline distT="0" distB="0" distL="0" distR="0" wp14:anchorId="446DDF64" wp14:editId="77BDE5F1">
            <wp:extent cx="5943600" cy="7886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4-09-24 00454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6176D9" w14:paraId="28D04BA9" w14:textId="77777777" w:rsidTr="006176D9">
        <w:tc>
          <w:tcPr>
            <w:tcW w:w="9350" w:type="dxa"/>
          </w:tcPr>
          <w:p w14:paraId="347238B0" w14:textId="77777777" w:rsidR="006176D9" w:rsidRPr="006176D9" w:rsidRDefault="006176D9" w:rsidP="006176D9">
            <w:pPr>
              <w:rPr>
                <w:i/>
              </w:rPr>
            </w:pPr>
            <w:r w:rsidRPr="006176D9">
              <w:rPr>
                <w:i/>
              </w:rPr>
              <w:t>File "pub\static\frontend\Pixelpro\themepro\en_US\css\source\_extend.less" changed.</w:t>
            </w:r>
          </w:p>
          <w:p w14:paraId="1CF574B5" w14:textId="77777777" w:rsidR="006176D9" w:rsidRPr="006176D9" w:rsidRDefault="006176D9" w:rsidP="006176D9">
            <w:pPr>
              <w:rPr>
                <w:i/>
              </w:rPr>
            </w:pPr>
            <w:r w:rsidRPr="006176D9">
              <w:rPr>
                <w:i/>
              </w:rPr>
              <w:t>Running "less:themepro" (less) task</w:t>
            </w:r>
          </w:p>
          <w:p w14:paraId="0F8B0326" w14:textId="77777777" w:rsidR="006176D9" w:rsidRPr="006176D9" w:rsidRDefault="006176D9" w:rsidP="006176D9">
            <w:pPr>
              <w:rPr>
                <w:i/>
              </w:rPr>
            </w:pPr>
            <w:r w:rsidRPr="006176D9">
              <w:rPr>
                <w:i/>
              </w:rPr>
              <w:t>&gt;&gt; pub\static\frontend\Pixelpro\themepro\en_US\css\source\_extend.less: [L2:C0] '_buttons_extend.less' wasn't found. Tried - pub\static\frontend\Pixelpro\themepro\en_US\css\source\_buttons_extend.less,pub\static\frontend\Pixelpro\themepro\en_US\css\_buttons_extend.less,npm://_buttons_extend.less,_buttons_extend.less</w:t>
            </w:r>
          </w:p>
          <w:p w14:paraId="3937B2BA" w14:textId="63046F8A" w:rsidR="006176D9" w:rsidRDefault="006176D9" w:rsidP="006176D9">
            <w:r w:rsidRPr="006176D9">
              <w:rPr>
                <w:i/>
              </w:rPr>
              <w:t>Warning: Error compiling pub/static/frontend/Pixelpro/themepro/en_US/css/styles-m.less Use --force to continue.</w:t>
            </w:r>
          </w:p>
        </w:tc>
      </w:tr>
    </w:tbl>
    <w:p w14:paraId="1ABDA257" w14:textId="77777777" w:rsidR="00A976C2" w:rsidRDefault="00A976C2" w:rsidP="005C66A1"/>
    <w:p w14:paraId="3C37FDD0" w14:textId="3C111F94" w:rsidR="006176D9" w:rsidRDefault="006176D9" w:rsidP="005C66A1">
      <w:r>
        <w:t>Cách giải quyết rất đơn giản đó là chúng ta tắt grunt và thực hiện lại các lệnh của grunt như sau:</w:t>
      </w:r>
    </w:p>
    <w:tbl>
      <w:tblPr>
        <w:tblStyle w:val="TableGrid"/>
        <w:tblW w:w="0" w:type="auto"/>
        <w:tblLook w:val="04A0" w:firstRow="1" w:lastRow="0" w:firstColumn="1" w:lastColumn="0" w:noHBand="0" w:noVBand="1"/>
      </w:tblPr>
      <w:tblGrid>
        <w:gridCol w:w="9350"/>
      </w:tblGrid>
      <w:tr w:rsidR="006176D9" w14:paraId="238DBB3A" w14:textId="77777777" w:rsidTr="006176D9">
        <w:tc>
          <w:tcPr>
            <w:tcW w:w="9350" w:type="dxa"/>
          </w:tcPr>
          <w:p w14:paraId="34650C18" w14:textId="5FD204FD" w:rsidR="006176D9" w:rsidRDefault="00850B6B" w:rsidP="005C66A1">
            <w:r>
              <w:t>g</w:t>
            </w:r>
            <w:r w:rsidR="006176D9">
              <w:t>runt clean</w:t>
            </w:r>
          </w:p>
        </w:tc>
      </w:tr>
      <w:tr w:rsidR="006176D9" w14:paraId="3665965C" w14:textId="77777777" w:rsidTr="006176D9">
        <w:tc>
          <w:tcPr>
            <w:tcW w:w="9350" w:type="dxa"/>
          </w:tcPr>
          <w:p w14:paraId="0F5476FE" w14:textId="4BF24093" w:rsidR="006176D9" w:rsidRDefault="00850B6B" w:rsidP="005C66A1">
            <w:r>
              <w:t>g</w:t>
            </w:r>
            <w:r w:rsidR="006176D9">
              <w:t xml:space="preserve">runt exec </w:t>
            </w:r>
          </w:p>
        </w:tc>
      </w:tr>
      <w:tr w:rsidR="006176D9" w14:paraId="087C6D3F" w14:textId="77777777" w:rsidTr="006176D9">
        <w:tc>
          <w:tcPr>
            <w:tcW w:w="9350" w:type="dxa"/>
          </w:tcPr>
          <w:p w14:paraId="72462814" w14:textId="5F8D8E55" w:rsidR="006176D9" w:rsidRDefault="00850B6B" w:rsidP="005C66A1">
            <w:r>
              <w:t>g</w:t>
            </w:r>
            <w:r w:rsidR="006176D9">
              <w:t>runt less</w:t>
            </w:r>
          </w:p>
        </w:tc>
      </w:tr>
      <w:tr w:rsidR="006176D9" w14:paraId="15E49C3C" w14:textId="77777777" w:rsidTr="006176D9">
        <w:tc>
          <w:tcPr>
            <w:tcW w:w="9350" w:type="dxa"/>
          </w:tcPr>
          <w:p w14:paraId="2877C59B" w14:textId="397EA2D8" w:rsidR="006176D9" w:rsidRDefault="00850B6B" w:rsidP="005C66A1">
            <w:r>
              <w:t>g</w:t>
            </w:r>
            <w:r w:rsidR="006176D9">
              <w:t>runt watch</w:t>
            </w:r>
          </w:p>
        </w:tc>
      </w:tr>
    </w:tbl>
    <w:p w14:paraId="2F3FC263" w14:textId="77777777" w:rsidR="006176D9" w:rsidRDefault="006176D9" w:rsidP="005C66A1"/>
    <w:p w14:paraId="117FD985" w14:textId="70C86C99" w:rsidR="006176D9" w:rsidRDefault="006176D9" w:rsidP="005C66A1">
      <w:r>
        <w:t xml:space="preserve">Và cuối cùng mọi thứ lại hoạt động mượt mà cho việc lập trình mở rộng hệ thống. </w:t>
      </w:r>
    </w:p>
    <w:p w14:paraId="024D304E" w14:textId="162FFE89" w:rsidR="004A41FB" w:rsidRDefault="004A41FB" w:rsidP="006339BE">
      <w:pPr>
        <w:pStyle w:val="Heading3"/>
      </w:pPr>
      <w:bookmarkStart w:id="19" w:name="_2.2_Cài_đặt"/>
      <w:bookmarkEnd w:id="19"/>
      <w:r>
        <w:t>2.</w:t>
      </w:r>
      <w:r w:rsidR="006339BE">
        <w:t xml:space="preserve">2 </w:t>
      </w:r>
      <w:r>
        <w:t xml:space="preserve">Cài đặt Grunt cho Magento 2 </w:t>
      </w:r>
    </w:p>
    <w:p w14:paraId="406C0F60" w14:textId="77777777" w:rsidR="004E12AA" w:rsidRPr="00171597" w:rsidRDefault="004E12AA" w:rsidP="00171597"/>
    <w:p w14:paraId="6642E186" w14:textId="4A0CD555" w:rsidR="004A41FB" w:rsidRDefault="00171597" w:rsidP="001D336E">
      <w:pPr>
        <w:pStyle w:val="ListParagraph"/>
        <w:numPr>
          <w:ilvl w:val="0"/>
          <w:numId w:val="4"/>
        </w:numPr>
      </w:pPr>
      <w:r>
        <w:t xml:space="preserve">Biên dịch Less với </w:t>
      </w:r>
      <w:commentRangeStart w:id="20"/>
      <w:r>
        <w:t>Grunt</w:t>
      </w:r>
      <w:commentRangeEnd w:id="20"/>
      <w:r w:rsidR="00906CF3">
        <w:rPr>
          <w:rStyle w:val="CommentReference"/>
        </w:rPr>
        <w:commentReference w:id="20"/>
      </w:r>
      <w:r>
        <w:t xml:space="preserve"> </w:t>
      </w:r>
    </w:p>
    <w:p w14:paraId="250BA02E" w14:textId="696108CD" w:rsidR="00171597" w:rsidRDefault="00171597" w:rsidP="001D336E">
      <w:pPr>
        <w:pStyle w:val="ListParagraph"/>
        <w:numPr>
          <w:ilvl w:val="0"/>
          <w:numId w:val="4"/>
        </w:numPr>
      </w:pPr>
      <w:r>
        <w:t xml:space="preserve">Cấu hình Grunt Javascript Task </w:t>
      </w:r>
      <w:commentRangeStart w:id="21"/>
      <w:r>
        <w:t>Runner</w:t>
      </w:r>
      <w:commentRangeEnd w:id="21"/>
      <w:r w:rsidR="00906CF3">
        <w:rPr>
          <w:rStyle w:val="CommentReference"/>
        </w:rPr>
        <w:commentReference w:id="21"/>
      </w:r>
      <w:r>
        <w:t xml:space="preserve"> </w:t>
      </w:r>
    </w:p>
    <w:p w14:paraId="0B3262C1" w14:textId="27032F53" w:rsidR="006339BE" w:rsidRDefault="006339BE" w:rsidP="006339BE">
      <w:pPr>
        <w:pStyle w:val="Heading4"/>
      </w:pPr>
      <w:r>
        <w:t xml:space="preserve">2.2.1 Cấu hình Grunt Javascript Task </w:t>
      </w:r>
      <w:commentRangeStart w:id="22"/>
      <w:r>
        <w:t>Runner</w:t>
      </w:r>
      <w:commentRangeEnd w:id="22"/>
      <w:r w:rsidR="00462DCE">
        <w:rPr>
          <w:rStyle w:val="CommentReference"/>
          <w:rFonts w:eastAsiaTheme="minorHAnsi" w:cstheme="minorBidi"/>
          <w:iCs w:val="0"/>
          <w:color w:val="auto"/>
        </w:rPr>
        <w:commentReference w:id="22"/>
      </w:r>
      <w:r>
        <w:t xml:space="preserve"> </w:t>
      </w:r>
    </w:p>
    <w:p w14:paraId="181DDFBA" w14:textId="77777777" w:rsidR="006339BE" w:rsidRDefault="006339BE" w:rsidP="00C8199C"/>
    <w:p w14:paraId="74716A29" w14:textId="08342258" w:rsidR="006339BE" w:rsidRDefault="006339BE" w:rsidP="00C8199C">
      <w:r>
        <w:t>Cấu hình Grunt Javascript Task Runner thì chúng ta cần cài đặt sẵn Node.js trên máy, và cài đặt Grunt CLI như là công cụ toàn cục – Global , để cài đặt thì cài đặt theo câu lệnh:</w:t>
      </w:r>
    </w:p>
    <w:tbl>
      <w:tblPr>
        <w:tblStyle w:val="TableGrid"/>
        <w:tblW w:w="0" w:type="auto"/>
        <w:tblLook w:val="04A0" w:firstRow="1" w:lastRow="0" w:firstColumn="1" w:lastColumn="0" w:noHBand="0" w:noVBand="1"/>
      </w:tblPr>
      <w:tblGrid>
        <w:gridCol w:w="9350"/>
      </w:tblGrid>
      <w:tr w:rsidR="006339BE" w14:paraId="325C36A8" w14:textId="77777777" w:rsidTr="006339BE">
        <w:tc>
          <w:tcPr>
            <w:tcW w:w="9350" w:type="dxa"/>
          </w:tcPr>
          <w:p w14:paraId="031406F9" w14:textId="2347E4B6" w:rsidR="006339BE" w:rsidRDefault="006339BE" w:rsidP="00C8199C">
            <w:r w:rsidRPr="006339BE">
              <w:t>npm install -g grunt-cli</w:t>
            </w:r>
          </w:p>
        </w:tc>
      </w:tr>
    </w:tbl>
    <w:p w14:paraId="4D1CB298" w14:textId="09A0ADC4" w:rsidR="006339BE" w:rsidRDefault="0092240C" w:rsidP="00C8199C">
      <w:r>
        <w:br/>
      </w:r>
      <w:r w:rsidR="006339BE">
        <w:t xml:space="preserve">Trong thư mục &lt;Magento_root&gt; , copy và paste nội dung theo file </w:t>
      </w:r>
      <w:r w:rsidR="002024BA">
        <w:br/>
      </w:r>
    </w:p>
    <w:tbl>
      <w:tblPr>
        <w:tblStyle w:val="TableGrid"/>
        <w:tblW w:w="0" w:type="auto"/>
        <w:tblLook w:val="04A0" w:firstRow="1" w:lastRow="0" w:firstColumn="1" w:lastColumn="0" w:noHBand="0" w:noVBand="1"/>
      </w:tblPr>
      <w:tblGrid>
        <w:gridCol w:w="9350"/>
      </w:tblGrid>
      <w:tr w:rsidR="006339BE" w14:paraId="799424E9" w14:textId="77777777" w:rsidTr="006339BE">
        <w:tc>
          <w:tcPr>
            <w:tcW w:w="9350" w:type="dxa"/>
          </w:tcPr>
          <w:p w14:paraId="1404072E" w14:textId="3996CCE3" w:rsidR="006339BE" w:rsidRPr="006339BE" w:rsidRDefault="006339BE" w:rsidP="006339BE">
            <w:pPr>
              <w:rPr>
                <w:rFonts w:ascii="Segoe UI" w:hAnsi="Segoe UI" w:cs="Segoe UI"/>
                <w:sz w:val="24"/>
                <w:szCs w:val="24"/>
              </w:rPr>
            </w:pPr>
            <w:r w:rsidRPr="006339BE">
              <w:t>package.json.sample</w:t>
            </w:r>
            <w:r w:rsidRPr="006339BE">
              <w:rPr>
                <w:rFonts w:ascii="Segoe UI" w:hAnsi="Segoe UI" w:cs="Segoe UI"/>
                <w:sz w:val="24"/>
                <w:szCs w:val="24"/>
              </w:rPr>
              <w:t> into </w:t>
            </w:r>
            <w:r w:rsidRPr="006339BE">
              <w:t>package.json</w:t>
            </w:r>
          </w:p>
        </w:tc>
      </w:tr>
      <w:tr w:rsidR="006339BE" w14:paraId="45B49958" w14:textId="77777777" w:rsidTr="006339BE">
        <w:tc>
          <w:tcPr>
            <w:tcW w:w="9350" w:type="dxa"/>
          </w:tcPr>
          <w:p w14:paraId="4358EE23" w14:textId="00C2507F" w:rsidR="006339BE" w:rsidRPr="006339BE" w:rsidRDefault="006339BE" w:rsidP="006339BE">
            <w:pPr>
              <w:rPr>
                <w:rFonts w:ascii="Segoe UI" w:hAnsi="Segoe UI" w:cs="Segoe UI"/>
                <w:sz w:val="24"/>
                <w:szCs w:val="24"/>
              </w:rPr>
            </w:pPr>
            <w:r w:rsidRPr="006339BE">
              <w:t>Gruntfile.js.sample</w:t>
            </w:r>
            <w:r w:rsidRPr="006339BE">
              <w:rPr>
                <w:rFonts w:ascii="Segoe UI" w:hAnsi="Segoe UI" w:cs="Segoe UI"/>
                <w:sz w:val="24"/>
                <w:szCs w:val="24"/>
              </w:rPr>
              <w:t> into </w:t>
            </w:r>
            <w:r>
              <w:t>Gruntfile.js</w:t>
            </w:r>
          </w:p>
        </w:tc>
      </w:tr>
      <w:tr w:rsidR="006339BE" w14:paraId="0764E0A0" w14:textId="77777777" w:rsidTr="006339BE">
        <w:tc>
          <w:tcPr>
            <w:tcW w:w="9350" w:type="dxa"/>
          </w:tcPr>
          <w:p w14:paraId="3C6B9CA3" w14:textId="7DEEAE42" w:rsidR="006339BE" w:rsidRPr="006339BE" w:rsidRDefault="006339BE" w:rsidP="006339BE">
            <w:pPr>
              <w:rPr>
                <w:rFonts w:ascii="Segoe UI" w:hAnsi="Segoe UI" w:cs="Segoe UI"/>
                <w:sz w:val="24"/>
                <w:szCs w:val="24"/>
              </w:rPr>
            </w:pPr>
            <w:r w:rsidRPr="006339BE">
              <w:t>grunt-config.json.sample</w:t>
            </w:r>
            <w:r w:rsidRPr="006339BE">
              <w:rPr>
                <w:rFonts w:ascii="Segoe UI" w:hAnsi="Segoe UI" w:cs="Segoe UI"/>
                <w:sz w:val="24"/>
                <w:szCs w:val="24"/>
              </w:rPr>
              <w:t> into </w:t>
            </w:r>
            <w:r w:rsidRPr="006339BE">
              <w:t>grunt-config.json</w:t>
            </w:r>
          </w:p>
        </w:tc>
      </w:tr>
    </w:tbl>
    <w:p w14:paraId="693EF582" w14:textId="2D61FD54" w:rsidR="006339BE" w:rsidRDefault="006339BE" w:rsidP="00C8199C">
      <w:r>
        <w:t>Tiếp theo chúng ta cài đặt các dependency cho dự án như là một thể hiện của Grunt theo các câu lệnh sau:</w:t>
      </w:r>
    </w:p>
    <w:tbl>
      <w:tblPr>
        <w:tblStyle w:val="TableGrid"/>
        <w:tblW w:w="0" w:type="auto"/>
        <w:tblLook w:val="04A0" w:firstRow="1" w:lastRow="0" w:firstColumn="1" w:lastColumn="0" w:noHBand="0" w:noVBand="1"/>
      </w:tblPr>
      <w:tblGrid>
        <w:gridCol w:w="9350"/>
      </w:tblGrid>
      <w:tr w:rsidR="006339BE" w14:paraId="2E677624" w14:textId="77777777" w:rsidTr="006339BE">
        <w:tc>
          <w:tcPr>
            <w:tcW w:w="9350" w:type="dxa"/>
          </w:tcPr>
          <w:p w14:paraId="233E76FC" w14:textId="4E5EAC28" w:rsidR="006339BE" w:rsidRDefault="006339BE" w:rsidP="00C8199C">
            <w:r w:rsidRPr="006339BE">
              <w:t>cd your_Magento_instance_directory</w:t>
            </w:r>
          </w:p>
        </w:tc>
      </w:tr>
      <w:tr w:rsidR="006339BE" w14:paraId="01C89043" w14:textId="77777777" w:rsidTr="006339BE">
        <w:tc>
          <w:tcPr>
            <w:tcW w:w="9350" w:type="dxa"/>
          </w:tcPr>
          <w:p w14:paraId="522C1FB0" w14:textId="127B93EA" w:rsidR="006339BE" w:rsidRDefault="006339BE" w:rsidP="00C8199C">
            <w:r w:rsidRPr="006339BE">
              <w:t>npm install</w:t>
            </w:r>
          </w:p>
        </w:tc>
      </w:tr>
      <w:tr w:rsidR="006339BE" w14:paraId="3B59FBB2" w14:textId="77777777" w:rsidTr="006339BE">
        <w:tc>
          <w:tcPr>
            <w:tcW w:w="9350" w:type="dxa"/>
          </w:tcPr>
          <w:p w14:paraId="06530E58" w14:textId="716C2271" w:rsidR="006339BE" w:rsidRDefault="006339BE" w:rsidP="00C8199C">
            <w:r w:rsidRPr="006339BE">
              <w:t>npm update</w:t>
            </w:r>
          </w:p>
        </w:tc>
      </w:tr>
    </w:tbl>
    <w:p w14:paraId="5C722CDB" w14:textId="3A5BEEFA" w:rsidR="006339BE" w:rsidRDefault="002024BA" w:rsidP="00C8199C">
      <w:r>
        <w:br/>
        <w:t>File Cấu hình cho Grunt:</w:t>
      </w:r>
    </w:p>
    <w:p w14:paraId="370E14BA" w14:textId="666B095E" w:rsidR="002024BA" w:rsidRDefault="002024BA" w:rsidP="00C8199C">
      <w:r>
        <w:t xml:space="preserve">Copy nội dung của </w:t>
      </w:r>
      <w:r w:rsidRPr="002024BA">
        <w:rPr>
          <w:color w:val="FF0000"/>
        </w:rPr>
        <w:t xml:space="preserve">themes.js </w:t>
      </w:r>
      <w:r>
        <w:t xml:space="preserve">vào trong </w:t>
      </w:r>
      <w:r w:rsidRPr="002024BA">
        <w:rPr>
          <w:color w:val="70AD47" w:themeColor="accent6"/>
        </w:rPr>
        <w:t xml:space="preserve">local-themes.js </w:t>
      </w:r>
      <w:r>
        <w:t>bên trong thư mục dev/tools/grunt/configs</w:t>
      </w:r>
    </w:p>
    <w:tbl>
      <w:tblPr>
        <w:tblStyle w:val="TableGrid"/>
        <w:tblW w:w="0" w:type="auto"/>
        <w:tblLook w:val="04A0" w:firstRow="1" w:lastRow="0" w:firstColumn="1" w:lastColumn="0" w:noHBand="0" w:noVBand="1"/>
      </w:tblPr>
      <w:tblGrid>
        <w:gridCol w:w="9350"/>
      </w:tblGrid>
      <w:tr w:rsidR="002024BA" w14:paraId="3701CCBA" w14:textId="77777777" w:rsidTr="002024BA">
        <w:tc>
          <w:tcPr>
            <w:tcW w:w="9350" w:type="dxa"/>
          </w:tcPr>
          <w:p w14:paraId="4D8D2B18" w14:textId="77777777" w:rsidR="002024BA" w:rsidRDefault="002024BA" w:rsidP="002024BA">
            <w:r>
              <w:t>&lt;theme&gt;: {</w:t>
            </w:r>
          </w:p>
          <w:p w14:paraId="3BBB0CC3" w14:textId="77777777" w:rsidR="002024BA" w:rsidRDefault="002024BA" w:rsidP="002024BA">
            <w:r>
              <w:t xml:space="preserve">  area: '&lt;area&gt;',</w:t>
            </w:r>
          </w:p>
          <w:p w14:paraId="11E574E7" w14:textId="77777777" w:rsidR="002024BA" w:rsidRDefault="002024BA" w:rsidP="002024BA">
            <w:r>
              <w:t xml:space="preserve">  name: '&lt;Vendor&gt;/&lt;theme&gt;,</w:t>
            </w:r>
          </w:p>
          <w:p w14:paraId="2AC27026" w14:textId="77777777" w:rsidR="002024BA" w:rsidRDefault="002024BA" w:rsidP="002024BA">
            <w:r>
              <w:t xml:space="preserve">  locale: '&lt;language&gt;',</w:t>
            </w:r>
          </w:p>
          <w:p w14:paraId="00553E6C" w14:textId="77777777" w:rsidR="002024BA" w:rsidRDefault="002024BA" w:rsidP="002024BA">
            <w:r>
              <w:t xml:space="preserve">  files: [</w:t>
            </w:r>
          </w:p>
          <w:p w14:paraId="614855D4" w14:textId="77777777" w:rsidR="002024BA" w:rsidRDefault="002024BA" w:rsidP="002024BA">
            <w:r>
              <w:lastRenderedPageBreak/>
              <w:t xml:space="preserve">    '&lt;path_to_file1&gt;', //path to root source file</w:t>
            </w:r>
          </w:p>
          <w:p w14:paraId="2F118062" w14:textId="77777777" w:rsidR="002024BA" w:rsidRDefault="002024BA" w:rsidP="002024BA">
            <w:r>
              <w:t xml:space="preserve">    '&lt;path_to_file2&gt;'</w:t>
            </w:r>
          </w:p>
          <w:p w14:paraId="4D76F3B6" w14:textId="77777777" w:rsidR="002024BA" w:rsidRDefault="002024BA" w:rsidP="002024BA">
            <w:r>
              <w:t xml:space="preserve">  ],</w:t>
            </w:r>
          </w:p>
          <w:p w14:paraId="67706B3A" w14:textId="77777777" w:rsidR="002024BA" w:rsidRDefault="002024BA" w:rsidP="002024BA">
            <w:r>
              <w:t>dsl: 'less'</w:t>
            </w:r>
          </w:p>
          <w:p w14:paraId="24D2688E" w14:textId="5ECE6F4D" w:rsidR="002024BA" w:rsidRDefault="002024BA" w:rsidP="002024BA">
            <w:r>
              <w:t>}</w:t>
            </w:r>
          </w:p>
        </w:tc>
      </w:tr>
    </w:tbl>
    <w:p w14:paraId="323DECED" w14:textId="77777777" w:rsidR="002024BA" w:rsidRDefault="002024BA" w:rsidP="00C8199C"/>
    <w:p w14:paraId="264668BD" w14:textId="0A1D09D3" w:rsidR="00C715B3" w:rsidRDefault="00C715B3" w:rsidP="001D336E">
      <w:pPr>
        <w:pStyle w:val="ListParagraph"/>
        <w:numPr>
          <w:ilvl w:val="0"/>
          <w:numId w:val="5"/>
        </w:numPr>
      </w:pPr>
      <w:r>
        <w:t>&lt;Vendor&gt; tên vendor – tên công ty phát triển Theme</w:t>
      </w:r>
    </w:p>
    <w:p w14:paraId="05CA5999" w14:textId="2ED7C262" w:rsidR="00C715B3" w:rsidRDefault="00C715B3" w:rsidP="001D336E">
      <w:pPr>
        <w:pStyle w:val="ListParagraph"/>
        <w:numPr>
          <w:ilvl w:val="0"/>
          <w:numId w:val="5"/>
        </w:numPr>
      </w:pPr>
      <w:r>
        <w:t>&lt;theme&gt;: mã của theme, theo quy ước thì nên giống với tên thư mục theme</w:t>
      </w:r>
    </w:p>
    <w:p w14:paraId="1975585D" w14:textId="486EA70B" w:rsidR="00C715B3" w:rsidRDefault="00C715B3" w:rsidP="001D336E">
      <w:pPr>
        <w:pStyle w:val="ListParagraph"/>
        <w:numPr>
          <w:ilvl w:val="0"/>
          <w:numId w:val="5"/>
        </w:numPr>
      </w:pPr>
      <w:r>
        <w:t>&lt;area&gt;: mã khu vực, nó có thể là frontend hoặc adminhtml</w:t>
      </w:r>
    </w:p>
    <w:p w14:paraId="2F88E595" w14:textId="2AA3B023" w:rsidR="00C715B3" w:rsidRDefault="00C715B3" w:rsidP="001D336E">
      <w:pPr>
        <w:pStyle w:val="ListParagraph"/>
        <w:numPr>
          <w:ilvl w:val="0"/>
          <w:numId w:val="5"/>
        </w:numPr>
      </w:pPr>
      <w:r>
        <w:t xml:space="preserve">&lt;language&gt;: cụ thể trong định dạng code_subtag, cho ví dụ en_US. Chỉ ra ngôn ngữ cụ thể ở đây. Để debug theme với khu vực khác, tạo một đến nhiều khai báo theme, có giá trị cụ thể khác cho language.  </w:t>
      </w:r>
    </w:p>
    <w:p w14:paraId="6BC3BDCF" w14:textId="77777777" w:rsidR="006A5BC5" w:rsidRDefault="00C715B3" w:rsidP="001D336E">
      <w:pPr>
        <w:pStyle w:val="ListParagraph"/>
        <w:numPr>
          <w:ilvl w:val="0"/>
          <w:numId w:val="5"/>
        </w:numPr>
      </w:pPr>
      <w:r>
        <w:t xml:space="preserve">&lt;path_to_file&gt;: đường dẫn tới file gốc, nó có dạng như là thư mục app/design/frontend/&lt;Vendor&gt;/&lt;them&gt;/web </w:t>
      </w:r>
      <w:r w:rsidR="006A5BC5">
        <w:t xml:space="preserve">. Bạn cần để cụ thể rất root source file của theme. Nếu theme [inherits]  từ một theme, và nó không chứa các file của riêng nó, bạn cần chỉ ra file nguồn của parent theme. </w:t>
      </w:r>
    </w:p>
    <w:p w14:paraId="03444E01" w14:textId="77777777" w:rsidR="00542F1C" w:rsidRDefault="002E05B2" w:rsidP="006A5BC5">
      <w:r>
        <w:t>Khi những điều này được cài đặt chính xác thì</w:t>
      </w:r>
      <w:r w:rsidR="00EE5BFC">
        <w:t xml:space="preserve"> hãy, chạy grunt để thấy những thay đổi đã xảy ra </w:t>
      </w:r>
      <w:r w:rsidR="00542F1C">
        <w:t>cho:</w:t>
      </w:r>
    </w:p>
    <w:p w14:paraId="6B31C46C" w14:textId="7E42ACD1" w:rsidR="00C715B3" w:rsidRDefault="00542F1C" w:rsidP="001D336E">
      <w:pPr>
        <w:pStyle w:val="ListParagraph"/>
        <w:numPr>
          <w:ilvl w:val="0"/>
          <w:numId w:val="6"/>
        </w:numPr>
      </w:pPr>
      <w:r>
        <w:t xml:space="preserve">Chạy </w:t>
      </w:r>
      <w:r w:rsidRPr="00E11BBE">
        <w:rPr>
          <w:highlight w:val="yellow"/>
        </w:rPr>
        <w:t>grunt exec:&lt;theme&gt;</w:t>
      </w:r>
      <w:r>
        <w:t xml:space="preserve"> từ thư mục gốc của magento để tái xuất bản symlinks </w:t>
      </w:r>
    </w:p>
    <w:p w14:paraId="73F58BEF" w14:textId="75AA09DA" w:rsidR="00542F1C" w:rsidRDefault="00542F1C" w:rsidP="001D336E">
      <w:pPr>
        <w:pStyle w:val="ListParagraph"/>
        <w:numPr>
          <w:ilvl w:val="0"/>
          <w:numId w:val="6"/>
        </w:numPr>
      </w:pPr>
      <w:r>
        <w:t xml:space="preserve">Chạy </w:t>
      </w:r>
      <w:r w:rsidRPr="00E11BBE">
        <w:rPr>
          <w:highlight w:val="yellow"/>
        </w:rPr>
        <w:t>grunt watch:&lt;theme&gt;</w:t>
      </w:r>
      <w:r>
        <w:t xml:space="preserve"> và grunt sẽ giám sát các thay đổi </w:t>
      </w:r>
      <w:r w:rsidR="008449DE">
        <w:t>của</w:t>
      </w:r>
      <w:r>
        <w:t xml:space="preserve"> File. </w:t>
      </w:r>
    </w:p>
    <w:p w14:paraId="7E9BE9DC" w14:textId="72DA355D" w:rsidR="00542F1C" w:rsidRDefault="00E11BBE" w:rsidP="00E11BBE">
      <w:pPr>
        <w:pStyle w:val="Heading4"/>
      </w:pPr>
      <w:r>
        <w:t xml:space="preserve">2.2.2 Tuỳ chỉnh cấu hình File </w:t>
      </w:r>
      <w:commentRangeStart w:id="23"/>
      <w:r>
        <w:t>Grunt</w:t>
      </w:r>
      <w:commentRangeEnd w:id="23"/>
      <w:r w:rsidR="004501F3">
        <w:rPr>
          <w:rStyle w:val="CommentReference"/>
          <w:rFonts w:eastAsiaTheme="minorHAnsi" w:cstheme="minorBidi"/>
          <w:iCs w:val="0"/>
          <w:color w:val="auto"/>
        </w:rPr>
        <w:commentReference w:id="23"/>
      </w:r>
      <w:r>
        <w:t xml:space="preserve"> </w:t>
      </w:r>
    </w:p>
    <w:p w14:paraId="00AFC9B8" w14:textId="77777777" w:rsidR="00E11BBE" w:rsidRDefault="00E11BBE" w:rsidP="00542F1C"/>
    <w:p w14:paraId="064F1C67" w14:textId="6130F961" w:rsidR="004501F3" w:rsidRDefault="004501F3" w:rsidP="00542F1C">
      <w:r>
        <w:t>Để tạo file tuỳ chỉnh custom file cho cấu hình Grunt thì ta làm như sau:</w:t>
      </w:r>
    </w:p>
    <w:p w14:paraId="24014E99" w14:textId="638CFACF" w:rsidR="004501F3" w:rsidRDefault="004501F3" w:rsidP="001D336E">
      <w:pPr>
        <w:pStyle w:val="ListParagraph"/>
        <w:numPr>
          <w:ilvl w:val="0"/>
          <w:numId w:val="7"/>
        </w:numPr>
      </w:pPr>
      <w:r>
        <w:t xml:space="preserve">Copy file cấu hình mặc định tới vị trí ưu thích trong trong thư mục thể hiện. Đừng thay đổi tên file </w:t>
      </w:r>
    </w:p>
    <w:p w14:paraId="7C432222" w14:textId="6B246AF5" w:rsidR="004501F3" w:rsidRDefault="004501F3" w:rsidP="001D336E">
      <w:pPr>
        <w:pStyle w:val="ListParagraph"/>
        <w:numPr>
          <w:ilvl w:val="0"/>
          <w:numId w:val="7"/>
        </w:numPr>
      </w:pPr>
      <w:r>
        <w:t>Mở grunt-config.json file và thiết lập cấu hình các đối tượng như sau:</w:t>
      </w:r>
    </w:p>
    <w:p w14:paraId="465CA4A0" w14:textId="0759F17B" w:rsidR="004501F3" w:rsidRDefault="004501F3" w:rsidP="001D336E">
      <w:pPr>
        <w:pStyle w:val="ListParagraph"/>
        <w:numPr>
          <w:ilvl w:val="0"/>
          <w:numId w:val="8"/>
        </w:numPr>
      </w:pPr>
      <w:r>
        <w:t>Key: file alias</w:t>
      </w:r>
    </w:p>
    <w:p w14:paraId="4FA4FBBA" w14:textId="2091A62C" w:rsidR="004501F3" w:rsidRDefault="004501F3" w:rsidP="001D336E">
      <w:pPr>
        <w:pStyle w:val="ListParagraph"/>
        <w:numPr>
          <w:ilvl w:val="0"/>
          <w:numId w:val="8"/>
        </w:numPr>
      </w:pPr>
      <w:r>
        <w:t>Value: đường dẫn tới custom file của bạn</w:t>
      </w:r>
    </w:p>
    <w:p w14:paraId="383E205B" w14:textId="32F160B7" w:rsidR="00E11BBE" w:rsidRDefault="004501F3" w:rsidP="00542F1C">
      <w:r>
        <w:t>Cho ví dụ: Nếu file cấu hình tuỳ chỉnh của bạn là local-themes.js đặt tại vị trí thư mục &lt;magento_root&gt;/dev/tools/grunt/config thì chúng ta sẽ thiết lập grunt-config.json như sau:</w:t>
      </w:r>
    </w:p>
    <w:tbl>
      <w:tblPr>
        <w:tblStyle w:val="TableGrid"/>
        <w:tblW w:w="0" w:type="auto"/>
        <w:tblLook w:val="04A0" w:firstRow="1" w:lastRow="0" w:firstColumn="1" w:lastColumn="0" w:noHBand="0" w:noVBand="1"/>
      </w:tblPr>
      <w:tblGrid>
        <w:gridCol w:w="9350"/>
      </w:tblGrid>
      <w:tr w:rsidR="004501F3" w14:paraId="360BD8C8" w14:textId="77777777" w:rsidTr="004501F3">
        <w:tc>
          <w:tcPr>
            <w:tcW w:w="9350" w:type="dxa"/>
          </w:tcPr>
          <w:p w14:paraId="0837F3CC" w14:textId="77777777" w:rsidR="004501F3" w:rsidRDefault="004501F3" w:rsidP="004501F3">
            <w:r>
              <w:t>{</w:t>
            </w:r>
          </w:p>
          <w:p w14:paraId="659095A6" w14:textId="77777777" w:rsidR="004501F3" w:rsidRDefault="004501F3" w:rsidP="004501F3">
            <w:r>
              <w:t xml:space="preserve">    "themes": "dev/tools/grunt/configs/local-themes.js"</w:t>
            </w:r>
          </w:p>
          <w:p w14:paraId="6981DD18" w14:textId="76C9F883" w:rsidR="004501F3" w:rsidRDefault="004501F3" w:rsidP="004501F3">
            <w:r>
              <w:t>}</w:t>
            </w:r>
          </w:p>
        </w:tc>
      </w:tr>
    </w:tbl>
    <w:p w14:paraId="07CBDD31" w14:textId="77777777" w:rsidR="004501F3" w:rsidRDefault="004501F3" w:rsidP="00542F1C"/>
    <w:p w14:paraId="3D4FB96B" w14:textId="36891337" w:rsidR="004501F3" w:rsidRDefault="004501F3" w:rsidP="00542F1C">
      <w:r>
        <w:t>Đường dẫn này sẽ được thêm tới .</w:t>
      </w:r>
      <w:r w:rsidRPr="008C1372">
        <w:rPr>
          <w:i/>
          <w:color w:val="70AD47" w:themeColor="accent6"/>
        </w:rPr>
        <w:t>gitignore</w:t>
      </w:r>
      <w:r>
        <w:t xml:space="preserve"> bởi mặc định. </w:t>
      </w:r>
    </w:p>
    <w:p w14:paraId="2328E9C5" w14:textId="77777777" w:rsidR="008C1372" w:rsidRDefault="008C1372" w:rsidP="00542F1C"/>
    <w:p w14:paraId="649776D0" w14:textId="78D04F13" w:rsidR="008C1372" w:rsidRDefault="008C1372" w:rsidP="00542F1C">
      <w:r>
        <w:t>Ngoài ra chúng ta còn một cách khác nữa để có thể tuỳ chỉnh file cấu hình cho Grunt</w:t>
      </w:r>
      <w:r w:rsidR="007A07C0">
        <w:t xml:space="preserve"> như sau:</w:t>
      </w:r>
    </w:p>
    <w:p w14:paraId="07E50A7F" w14:textId="4AF093B0" w:rsidR="007A07C0" w:rsidRDefault="001B2A69" w:rsidP="001D336E">
      <w:pPr>
        <w:pStyle w:val="ListParagraph"/>
        <w:numPr>
          <w:ilvl w:val="0"/>
          <w:numId w:val="9"/>
        </w:numPr>
      </w:pPr>
      <w:r>
        <w:lastRenderedPageBreak/>
        <w:t>Trong các script Grunt liên quan, trong file router, thiết lập alias và path tới file custom configuration file. Cho ví dụ, để thiết lập file điều chỉnh là theme.loc.js thì chúng ta có thể làm như sau</w:t>
      </w:r>
    </w:p>
    <w:tbl>
      <w:tblPr>
        <w:tblStyle w:val="TableGrid"/>
        <w:tblW w:w="0" w:type="auto"/>
        <w:tblLook w:val="04A0" w:firstRow="1" w:lastRow="0" w:firstColumn="1" w:lastColumn="0" w:noHBand="0" w:noVBand="1"/>
      </w:tblPr>
      <w:tblGrid>
        <w:gridCol w:w="9350"/>
      </w:tblGrid>
      <w:tr w:rsidR="001B2A69" w14:paraId="530274CD" w14:textId="77777777" w:rsidTr="001B2A69">
        <w:tc>
          <w:tcPr>
            <w:tcW w:w="9350" w:type="dxa"/>
          </w:tcPr>
          <w:p w14:paraId="2ED24088" w14:textId="1A48EC8D" w:rsidR="001B2A69" w:rsidRDefault="001B2A69" w:rsidP="001B2A69">
            <w:r w:rsidRPr="001B2A69">
              <w:t>filesRouter.set('themes', 'dev/tools/grunt/configs/themes.loc.js');</w:t>
            </w:r>
          </w:p>
        </w:tc>
      </w:tr>
    </w:tbl>
    <w:p w14:paraId="029FE3BE" w14:textId="77777777" w:rsidR="001B2A69" w:rsidRDefault="001B2A69" w:rsidP="001B2A69"/>
    <w:p w14:paraId="7AA7981D" w14:textId="0A8387E6" w:rsidR="001B2A69" w:rsidRDefault="001B2A69" w:rsidP="001B2A69">
      <w:r>
        <w:t xml:space="preserve">Nó phải được thêm trước phương thức get() với alias đã được gọi. </w:t>
      </w:r>
    </w:p>
    <w:p w14:paraId="2376554A" w14:textId="77777777" w:rsidR="00994581" w:rsidRDefault="00994581" w:rsidP="001B2A69"/>
    <w:p w14:paraId="0DB2B5DA" w14:textId="7EAA1107" w:rsidR="00994581" w:rsidRDefault="00994581" w:rsidP="001D336E">
      <w:pPr>
        <w:pStyle w:val="ListParagraph"/>
        <w:numPr>
          <w:ilvl w:val="0"/>
          <w:numId w:val="9"/>
        </w:numPr>
      </w:pPr>
      <w:r>
        <w:t xml:space="preserve">Bên trong thư mục </w:t>
      </w:r>
      <w:r w:rsidRPr="00994581">
        <w:rPr>
          <w:i/>
          <w:color w:val="FF0000"/>
        </w:rPr>
        <w:t>dev/tools/grunt/config</w:t>
      </w:r>
      <w:r>
        <w:t>, tạo một copy của file cấu hình mặc định. Chuyển tên nó bằng cách thêm hậu tố “.loc” cho ví dụ bạn copy “</w:t>
      </w:r>
      <w:r w:rsidRPr="00994581">
        <w:rPr>
          <w:i/>
        </w:rPr>
        <w:t>themes.js</w:t>
      </w:r>
      <w:r>
        <w:t xml:space="preserve">” thành </w:t>
      </w:r>
      <w:r w:rsidRPr="00994581">
        <w:rPr>
          <w:i/>
        </w:rPr>
        <w:t>themes.loc.js</w:t>
      </w:r>
      <w:r>
        <w:t xml:space="preserve">. </w:t>
      </w:r>
    </w:p>
    <w:p w14:paraId="739CE203" w14:textId="77777777" w:rsidR="008C1372" w:rsidRDefault="008C1372" w:rsidP="00542F1C"/>
    <w:p w14:paraId="799992E9" w14:textId="60C8D957" w:rsidR="00994581" w:rsidRDefault="00994581" w:rsidP="00994581">
      <w:pPr>
        <w:pStyle w:val="Heading4"/>
      </w:pPr>
      <w:r>
        <w:t xml:space="preserve">2.2.3 Cách sử dụng File cấu hình tuỳ chỉnh </w:t>
      </w:r>
    </w:p>
    <w:p w14:paraId="13A5F586" w14:textId="77777777" w:rsidR="00994581" w:rsidRDefault="00994581" w:rsidP="00542F1C"/>
    <w:p w14:paraId="6E113F5D" w14:textId="26B8B4A5" w:rsidR="00994581" w:rsidRDefault="00994581" w:rsidP="00542F1C">
      <w:r>
        <w:t xml:space="preserve">Để nói với Grunt là bạn sử dụng file cấu hình tuỳ chỉnh, nó là thể hình bởi mặc định thì bạn cần thêm trong script của mình như sau: </w:t>
      </w:r>
    </w:p>
    <w:tbl>
      <w:tblPr>
        <w:tblStyle w:val="TableGrid"/>
        <w:tblW w:w="0" w:type="auto"/>
        <w:tblLook w:val="04A0" w:firstRow="1" w:lastRow="0" w:firstColumn="1" w:lastColumn="0" w:noHBand="0" w:noVBand="1"/>
      </w:tblPr>
      <w:tblGrid>
        <w:gridCol w:w="9350"/>
      </w:tblGrid>
      <w:tr w:rsidR="00994581" w14:paraId="28741596" w14:textId="77777777" w:rsidTr="00994581">
        <w:tc>
          <w:tcPr>
            <w:tcW w:w="9350" w:type="dxa"/>
          </w:tcPr>
          <w:p w14:paraId="375531D2" w14:textId="5A65220D" w:rsidR="00994581" w:rsidRDefault="00994581" w:rsidP="00542F1C">
            <w:r>
              <w:t>// 1.Phải Require file-router</w:t>
            </w:r>
          </w:p>
          <w:p w14:paraId="5185B697" w14:textId="77777777" w:rsidR="00994581" w:rsidRDefault="00994581" w:rsidP="00542F1C">
            <w:r w:rsidRPr="00994581">
              <w:t>var fileRouter = require('/files-router');</w:t>
            </w:r>
          </w:p>
          <w:p w14:paraId="136BC513" w14:textId="05FFA6A9" w:rsidR="00B77ECA" w:rsidRDefault="00B77ECA" w:rsidP="00542F1C"/>
        </w:tc>
      </w:tr>
      <w:tr w:rsidR="00994581" w14:paraId="56743667" w14:textId="77777777" w:rsidTr="00994581">
        <w:tc>
          <w:tcPr>
            <w:tcW w:w="9350" w:type="dxa"/>
          </w:tcPr>
          <w:p w14:paraId="0E0A2C61" w14:textId="2B89CF08" w:rsidR="00994581" w:rsidRDefault="00994581" w:rsidP="00994581">
            <w:r>
              <w:t>// gọi get (%file_alias%) menthod để lấy file cấu hình</w:t>
            </w:r>
          </w:p>
          <w:p w14:paraId="11BAA762" w14:textId="77777777" w:rsidR="00994581" w:rsidRDefault="00994581" w:rsidP="00994581">
            <w:r w:rsidRPr="00994581">
              <w:t>var themes = fileRouter.get('themes');</w:t>
            </w:r>
          </w:p>
          <w:p w14:paraId="086CF15D" w14:textId="07E241FD" w:rsidR="00B77ECA" w:rsidRDefault="00B77ECA" w:rsidP="00994581"/>
        </w:tc>
      </w:tr>
    </w:tbl>
    <w:p w14:paraId="1446B946" w14:textId="77777777" w:rsidR="00994581" w:rsidRDefault="00994581" w:rsidP="00542F1C"/>
    <w:p w14:paraId="3601F677" w14:textId="559EC18A" w:rsidR="007928C5" w:rsidRDefault="007928C5" w:rsidP="007928C5">
      <w:pPr>
        <w:pStyle w:val="Heading4"/>
      </w:pPr>
      <w:r>
        <w:t>2.2.4 Cách để thêm Version js và css trong Magento 2</w:t>
      </w:r>
    </w:p>
    <w:p w14:paraId="623CE80A" w14:textId="47990BBA" w:rsidR="007928C5" w:rsidRDefault="000464F0" w:rsidP="00542F1C">
      <w:r>
        <w:t>Bởi mặc định thì mỗi lần chúng ta biên dịch js, hoặc css thì Magento 2 có thể tạo ra cho chúng ta một version mới bạn chỉ cần nhớ nó nằm trong Admin/Devloper và keyword là “</w:t>
      </w:r>
      <w:r w:rsidRPr="000464F0">
        <w:rPr>
          <w:i/>
          <w:color w:val="FF0000"/>
        </w:rPr>
        <w:t xml:space="preserve">Sign Static </w:t>
      </w:r>
      <w:commentRangeStart w:id="24"/>
      <w:r w:rsidRPr="000464F0">
        <w:rPr>
          <w:i/>
          <w:color w:val="FF0000"/>
        </w:rPr>
        <w:t>Files</w:t>
      </w:r>
      <w:commentRangeEnd w:id="24"/>
      <w:r>
        <w:rPr>
          <w:rStyle w:val="CommentReference"/>
        </w:rPr>
        <w:commentReference w:id="24"/>
      </w:r>
      <w:r>
        <w:t>”.</w:t>
      </w:r>
    </w:p>
    <w:p w14:paraId="1D2FA351" w14:textId="70A3036A" w:rsidR="000464F0" w:rsidRDefault="000464F0" w:rsidP="00542F1C">
      <w:commentRangeStart w:id="25"/>
      <w:r>
        <w:rPr>
          <w:noProof/>
        </w:rPr>
        <w:drawing>
          <wp:inline distT="0" distB="0" distL="0" distR="0" wp14:anchorId="38C6E33B" wp14:editId="73A66A14">
            <wp:extent cx="3976688" cy="2434327"/>
            <wp:effectExtent l="0" t="0" r="508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26 07274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83553" cy="2438530"/>
                    </a:xfrm>
                    <a:prstGeom prst="rect">
                      <a:avLst/>
                    </a:prstGeom>
                  </pic:spPr>
                </pic:pic>
              </a:graphicData>
            </a:graphic>
          </wp:inline>
        </w:drawing>
      </w:r>
      <w:commentRangeEnd w:id="25"/>
      <w:r>
        <w:rPr>
          <w:rStyle w:val="CommentReference"/>
        </w:rPr>
        <w:commentReference w:id="25"/>
      </w:r>
    </w:p>
    <w:p w14:paraId="39F902AD" w14:textId="25C3B84A" w:rsidR="0081315F" w:rsidRDefault="00255BFF" w:rsidP="00255BFF">
      <w:pPr>
        <w:pStyle w:val="Heading4"/>
      </w:pPr>
      <w:r>
        <w:lastRenderedPageBreak/>
        <w:t>2.2.5 Các vấn đề biên dịch để nhận thay đổi với giao diện trong Magento 2</w:t>
      </w:r>
    </w:p>
    <w:p w14:paraId="7E032E1C" w14:textId="101C8B5F" w:rsidR="00255BFF" w:rsidRDefault="00087F86" w:rsidP="00542F1C">
      <w:r>
        <w:t xml:space="preserve">Khi chúng ta sử dụng server side less compile thì chúng ta cần phải thực hiện các lệnh như sau để chắc chắn nội dung sẽ thay đổi khi mà </w:t>
      </w:r>
      <w:r w:rsidR="008D61FC">
        <w:t xml:space="preserve">chúng ta làm việc trên theme và có các thay đổi trong file </w:t>
      </w:r>
      <w:commentRangeStart w:id="26"/>
      <w:r w:rsidR="008D61FC">
        <w:t>less</w:t>
      </w:r>
      <w:commentRangeEnd w:id="26"/>
      <w:r w:rsidR="008D61FC">
        <w:rPr>
          <w:rStyle w:val="CommentReference"/>
        </w:rPr>
        <w:commentReference w:id="26"/>
      </w:r>
      <w:r w:rsidR="008D61FC">
        <w:t xml:space="preserve">. </w:t>
      </w:r>
    </w:p>
    <w:tbl>
      <w:tblPr>
        <w:tblStyle w:val="TableGrid"/>
        <w:tblW w:w="0" w:type="auto"/>
        <w:tblLook w:val="04A0" w:firstRow="1" w:lastRow="0" w:firstColumn="1" w:lastColumn="0" w:noHBand="0" w:noVBand="1"/>
      </w:tblPr>
      <w:tblGrid>
        <w:gridCol w:w="9350"/>
      </w:tblGrid>
      <w:tr w:rsidR="00D34C45" w14:paraId="56E9BCA0" w14:textId="77777777" w:rsidTr="00D34C45">
        <w:tc>
          <w:tcPr>
            <w:tcW w:w="9350" w:type="dxa"/>
          </w:tcPr>
          <w:p w14:paraId="0CCE06DB" w14:textId="3B4E438E" w:rsidR="00D34C45" w:rsidRPr="00BB2DA3" w:rsidRDefault="00D34C45" w:rsidP="00BB2DA3">
            <w:pPr>
              <w:rPr>
                <w:rFonts w:cs="Arial"/>
              </w:rPr>
            </w:pPr>
            <w:r w:rsidRPr="00BB2DA3">
              <w:rPr>
                <w:rStyle w:val="HTMLCode"/>
                <w:rFonts w:ascii="Arial" w:eastAsiaTheme="minorHAnsi" w:hAnsi="Arial" w:cs="Arial"/>
                <w:color w:val="0C0D0E"/>
                <w:bdr w:val="none" w:sz="0" w:space="0" w:color="auto" w:frame="1"/>
              </w:rPr>
              <w:t>php bin/magento setup:upgrade</w:t>
            </w:r>
          </w:p>
        </w:tc>
      </w:tr>
      <w:tr w:rsidR="00D34C45" w14:paraId="006BB5F3" w14:textId="77777777" w:rsidTr="00D34C45">
        <w:tc>
          <w:tcPr>
            <w:tcW w:w="9350" w:type="dxa"/>
          </w:tcPr>
          <w:p w14:paraId="5FF62163" w14:textId="591F8420" w:rsidR="00D34C45" w:rsidRPr="00BB2DA3" w:rsidRDefault="00D34C45" w:rsidP="00BB2DA3">
            <w:pPr>
              <w:rPr>
                <w:rFonts w:cs="Arial"/>
              </w:rPr>
            </w:pPr>
            <w:r w:rsidRPr="00BB2DA3">
              <w:rPr>
                <w:rStyle w:val="HTMLCode"/>
                <w:rFonts w:ascii="Arial" w:eastAsiaTheme="minorHAnsi" w:hAnsi="Arial" w:cs="Arial"/>
                <w:color w:val="0C0D0E"/>
                <w:bdr w:val="none" w:sz="0" w:space="0" w:color="auto" w:frame="1"/>
              </w:rPr>
              <w:t>php bin/magento setup:static-content:deploy –f</w:t>
            </w:r>
          </w:p>
        </w:tc>
      </w:tr>
      <w:tr w:rsidR="00D34C45" w14:paraId="2A33C748" w14:textId="77777777" w:rsidTr="00D34C45">
        <w:tc>
          <w:tcPr>
            <w:tcW w:w="9350" w:type="dxa"/>
          </w:tcPr>
          <w:p w14:paraId="3F2FDCBB" w14:textId="19C1622D" w:rsidR="00D34C45" w:rsidRPr="00BB2DA3" w:rsidRDefault="00D34C45" w:rsidP="00BB2DA3">
            <w:pPr>
              <w:rPr>
                <w:rFonts w:cs="Arial"/>
              </w:rPr>
            </w:pPr>
            <w:r w:rsidRPr="00BB2DA3">
              <w:rPr>
                <w:rStyle w:val="HTMLCode"/>
                <w:rFonts w:ascii="Arial" w:eastAsiaTheme="minorHAnsi" w:hAnsi="Arial" w:cs="Arial"/>
                <w:color w:val="0C0D0E"/>
                <w:bdr w:val="none" w:sz="0" w:space="0" w:color="auto" w:frame="1"/>
              </w:rPr>
              <w:t>php bin/magento cache:Clean</w:t>
            </w:r>
          </w:p>
        </w:tc>
      </w:tr>
    </w:tbl>
    <w:p w14:paraId="3A72240A" w14:textId="77777777" w:rsidR="00D34C45" w:rsidRDefault="00D34C45" w:rsidP="00542F1C"/>
    <w:p w14:paraId="291CB09E" w14:textId="285CB686" w:rsidR="00D34C45" w:rsidRDefault="00D34C45" w:rsidP="00542F1C">
      <w:commentRangeStart w:id="27"/>
      <w:r>
        <w:rPr>
          <w:noProof/>
        </w:rPr>
        <w:drawing>
          <wp:inline distT="0" distB="0" distL="0" distR="0" wp14:anchorId="07D30195" wp14:editId="4B747C40">
            <wp:extent cx="3333750" cy="390022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6-26 07362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56317" cy="3926629"/>
                    </a:xfrm>
                    <a:prstGeom prst="rect">
                      <a:avLst/>
                    </a:prstGeom>
                  </pic:spPr>
                </pic:pic>
              </a:graphicData>
            </a:graphic>
          </wp:inline>
        </w:drawing>
      </w:r>
      <w:commentRangeEnd w:id="27"/>
      <w:r>
        <w:rPr>
          <w:rStyle w:val="CommentReference"/>
        </w:rPr>
        <w:commentReference w:id="27"/>
      </w:r>
    </w:p>
    <w:p w14:paraId="4062246F" w14:textId="53D6B707" w:rsidR="008D61FC" w:rsidRDefault="00680A60" w:rsidP="00680A60">
      <w:pPr>
        <w:pStyle w:val="Heading4"/>
      </w:pPr>
      <w:r>
        <w:t>2.2.6 Cách để có thể Enable/Disable Cache trong Magento 2</w:t>
      </w:r>
    </w:p>
    <w:p w14:paraId="0A78B57A" w14:textId="77777777" w:rsidR="00680A60" w:rsidRDefault="00680A60" w:rsidP="00542F1C"/>
    <w:p w14:paraId="391112E9" w14:textId="471B64B4" w:rsidR="00947473" w:rsidRDefault="00947473" w:rsidP="00542F1C">
      <w:r>
        <w:t xml:space="preserve">Chúng ta sẽ thường xuyên để có thể Disable/Enable Cache trong Magento 2.. Magneto 2 có </w:t>
      </w:r>
      <w:commentRangeStart w:id="28"/>
      <w:r>
        <w:t>10 loại cache mặc định</w:t>
      </w:r>
      <w:commentRangeEnd w:id="28"/>
      <w:r w:rsidR="00B07A03">
        <w:rPr>
          <w:rStyle w:val="CommentReference"/>
        </w:rPr>
        <w:commentReference w:id="28"/>
      </w:r>
      <w:r>
        <w:t xml:space="preserve">. </w:t>
      </w:r>
      <w:r w:rsidR="005D52E4">
        <w:t xml:space="preserve">Chúng ta sẽ tìm hiểu 5 câu lệnh đơn giản để có thể quản lý Cache với Magento 2 từ command line. </w:t>
      </w:r>
    </w:p>
    <w:p w14:paraId="03FDB24B" w14:textId="77777777" w:rsidR="00680A60" w:rsidRDefault="00680A60" w:rsidP="00542F1C"/>
    <w:p w14:paraId="52355AF5" w14:textId="0FE0DC6C" w:rsidR="00B07A03" w:rsidRPr="00B07A03" w:rsidRDefault="00B07A03" w:rsidP="001D336E">
      <w:pPr>
        <w:pStyle w:val="ListParagraph"/>
        <w:numPr>
          <w:ilvl w:val="0"/>
          <w:numId w:val="3"/>
        </w:numPr>
        <w:rPr>
          <w:color w:val="FF0000"/>
        </w:rPr>
      </w:pPr>
      <w:r w:rsidRPr="00B07A03">
        <w:rPr>
          <w:color w:val="FF0000"/>
        </w:rPr>
        <w:t xml:space="preserve">Cache – bộ đệm website và tại sao nó lại quan trọng ? </w:t>
      </w:r>
    </w:p>
    <w:p w14:paraId="553ACE5D" w14:textId="4B4CF563" w:rsidR="00B07A03" w:rsidRDefault="00B07A03" w:rsidP="00B07A03">
      <w:r>
        <w:t xml:space="preserve">Với nhu cầu mở rộng việc kinh doanh và kích thước doanh nghiệp và được hỗ trợ bởi được hỗ trợ bởi các công nghệ trong thương mại điện tử hiện đại, bạn có thể thêm nhiều sản phẩm để có thể bán </w:t>
      </w:r>
      <w:commentRangeStart w:id="29"/>
      <w:r>
        <w:t>online</w:t>
      </w:r>
      <w:commentRangeEnd w:id="29"/>
      <w:r w:rsidR="0046094F">
        <w:rPr>
          <w:rStyle w:val="CommentReference"/>
        </w:rPr>
        <w:commentReference w:id="29"/>
      </w:r>
      <w:r>
        <w:t xml:space="preserve">. </w:t>
      </w:r>
    </w:p>
    <w:p w14:paraId="236DEDEA" w14:textId="43E16FF5" w:rsidR="00B07A03" w:rsidRDefault="00B07A03" w:rsidP="00B07A03">
      <w:r>
        <w:lastRenderedPageBreak/>
        <w:t xml:space="preserve">Đây là cơ hội tốt cho bạn để có thể ôm trọn thị trường nhưng có thể tới với nhiều rủi ro riêng. Cho ví dụ, một số lượng sản phẩm lớn nó sẽ làm cho hiệu năng của website của bạn trở nên kém đi về trái nghiệm mua sắm của khách hàng và tỉ lệ chuyển đổi. </w:t>
      </w:r>
    </w:p>
    <w:p w14:paraId="3A90DAA1" w14:textId="6220170C" w:rsidR="00B07A03" w:rsidRDefault="00B07A03" w:rsidP="00B07A03">
      <w:r>
        <w:t xml:space="preserve">Caching là cách tốt nhất để khách hàng có thể truy cập đến những gì họ cận với không phải đợi và giảm thời gian load trang. </w:t>
      </w:r>
    </w:p>
    <w:p w14:paraId="042108EC" w14:textId="1660D433" w:rsidR="00B07A03" w:rsidRDefault="00B07A03" w:rsidP="00B07A03">
      <w:r>
        <w:t xml:space="preserve">Magento 2 giúp đỡ bạn giải quyết vấn đề Full Cache Page. Cửa hàng của bạn sẽ luôn tươi mới và các chức năng hoạt động nhanh sau khi được cached. </w:t>
      </w:r>
      <w:r w:rsidR="0046094F">
        <w:t xml:space="preserve">Để có thể sử dụng Cache thì chúng ta vào </w:t>
      </w:r>
      <w:r w:rsidR="0046094F" w:rsidRPr="0046094F">
        <w:rPr>
          <w:b/>
        </w:rPr>
        <w:t>System&gt; Cache Management</w:t>
      </w:r>
      <w:r w:rsidR="0046094F">
        <w:t xml:space="preserve">. </w:t>
      </w:r>
    </w:p>
    <w:p w14:paraId="1BB956E9" w14:textId="77777777" w:rsidR="0046094F" w:rsidRDefault="0046094F" w:rsidP="00B07A03"/>
    <w:p w14:paraId="3047ECD5" w14:textId="360B184B" w:rsidR="0046094F" w:rsidRDefault="0046094F" w:rsidP="00B07A03">
      <w:r>
        <w:t>Bởi mặc định khi cài Magento thì cache đã được enable. Chúng ta có thể sửa đổi nó trong env.php bên trong app/etc folder. Tìm cache_types và chuyển đổi các giá trị trong array_key (1 or 0) nó được cài đặt giống như sau:</w:t>
      </w:r>
    </w:p>
    <w:tbl>
      <w:tblPr>
        <w:tblStyle w:val="TableGrid"/>
        <w:tblW w:w="0" w:type="auto"/>
        <w:tblLook w:val="04A0" w:firstRow="1" w:lastRow="0" w:firstColumn="1" w:lastColumn="0" w:noHBand="0" w:noVBand="1"/>
      </w:tblPr>
      <w:tblGrid>
        <w:gridCol w:w="9350"/>
      </w:tblGrid>
      <w:tr w:rsidR="0046094F" w14:paraId="1E047674" w14:textId="77777777" w:rsidTr="0046094F">
        <w:tc>
          <w:tcPr>
            <w:tcW w:w="9350" w:type="dxa"/>
          </w:tcPr>
          <w:p w14:paraId="6E19F63D" w14:textId="77777777" w:rsidR="0046094F" w:rsidRPr="0046094F" w:rsidRDefault="0046094F" w:rsidP="0046094F">
            <w:r w:rsidRPr="0046094F">
              <w:t>'cache_types' =&gt;</w:t>
            </w:r>
          </w:p>
          <w:p w14:paraId="750870E7" w14:textId="77777777" w:rsidR="0046094F" w:rsidRPr="0046094F" w:rsidRDefault="0046094F" w:rsidP="0046094F">
            <w:r w:rsidRPr="0046094F">
              <w:t xml:space="preserve">    array (</w:t>
            </w:r>
          </w:p>
          <w:p w14:paraId="5FE039BD" w14:textId="77777777" w:rsidR="0046094F" w:rsidRPr="0046094F" w:rsidRDefault="0046094F" w:rsidP="0046094F">
            <w:r w:rsidRPr="0046094F">
              <w:t xml:space="preserve">        'config' =&gt; 1,</w:t>
            </w:r>
          </w:p>
          <w:p w14:paraId="3813F030" w14:textId="77777777" w:rsidR="0046094F" w:rsidRPr="0046094F" w:rsidRDefault="0046094F" w:rsidP="0046094F">
            <w:r w:rsidRPr="0046094F">
              <w:t xml:space="preserve">        'layout' =&gt; 1,</w:t>
            </w:r>
          </w:p>
          <w:p w14:paraId="6FF223D2" w14:textId="77777777" w:rsidR="0046094F" w:rsidRPr="0046094F" w:rsidRDefault="0046094F" w:rsidP="0046094F">
            <w:r w:rsidRPr="0046094F">
              <w:t xml:space="preserve">        'block_html' =&gt; 1,</w:t>
            </w:r>
          </w:p>
          <w:p w14:paraId="37552CF2" w14:textId="77777777" w:rsidR="0046094F" w:rsidRPr="0046094F" w:rsidRDefault="0046094F" w:rsidP="0046094F">
            <w:r w:rsidRPr="0046094F">
              <w:t xml:space="preserve">        'collections' =&gt; 1,</w:t>
            </w:r>
          </w:p>
          <w:p w14:paraId="59AA0AEB" w14:textId="77777777" w:rsidR="0046094F" w:rsidRPr="0046094F" w:rsidRDefault="0046094F" w:rsidP="0046094F">
            <w:r w:rsidRPr="0046094F">
              <w:t xml:space="preserve">        'db_ddl' =&gt; 1,</w:t>
            </w:r>
          </w:p>
          <w:p w14:paraId="6B71AC64" w14:textId="77777777" w:rsidR="0046094F" w:rsidRPr="0046094F" w:rsidRDefault="0046094F" w:rsidP="0046094F">
            <w:r w:rsidRPr="0046094F">
              <w:t xml:space="preserve">        'eav' =&gt; 1,</w:t>
            </w:r>
          </w:p>
          <w:p w14:paraId="02EF5C10" w14:textId="77777777" w:rsidR="0046094F" w:rsidRPr="0046094F" w:rsidRDefault="0046094F" w:rsidP="0046094F">
            <w:r w:rsidRPr="0046094F">
              <w:t xml:space="preserve">        'full_page' =&gt; 0,</w:t>
            </w:r>
          </w:p>
          <w:p w14:paraId="33AB7C4C" w14:textId="77777777" w:rsidR="0046094F" w:rsidRPr="0046094F" w:rsidRDefault="0046094F" w:rsidP="0046094F">
            <w:r w:rsidRPr="0046094F">
              <w:t xml:space="preserve">        'translate' =&gt; 1,</w:t>
            </w:r>
          </w:p>
          <w:p w14:paraId="54CC4913" w14:textId="77777777" w:rsidR="0046094F" w:rsidRPr="0046094F" w:rsidRDefault="0046094F" w:rsidP="0046094F">
            <w:r w:rsidRPr="0046094F">
              <w:t xml:space="preserve">        'config_integration' =&gt; 1,</w:t>
            </w:r>
          </w:p>
          <w:p w14:paraId="3C1C4A19" w14:textId="77777777" w:rsidR="0046094F" w:rsidRPr="0046094F" w:rsidRDefault="0046094F" w:rsidP="0046094F">
            <w:r w:rsidRPr="0046094F">
              <w:t xml:space="preserve">        'config_webservice' =&gt; 1,</w:t>
            </w:r>
          </w:p>
          <w:p w14:paraId="24538603" w14:textId="77777777" w:rsidR="0046094F" w:rsidRPr="0046094F" w:rsidRDefault="0046094F" w:rsidP="0046094F">
            <w:r w:rsidRPr="0046094F">
              <w:t xml:space="preserve">        'config_integration_api' =&gt; 1,</w:t>
            </w:r>
          </w:p>
          <w:p w14:paraId="3348EE44" w14:textId="77777777" w:rsidR="0046094F" w:rsidRPr="0046094F" w:rsidRDefault="0046094F" w:rsidP="0046094F">
            <w:r w:rsidRPr="0046094F">
              <w:t xml:space="preserve">    ),</w:t>
            </w:r>
          </w:p>
          <w:p w14:paraId="613088FF" w14:textId="0C796039" w:rsidR="0046094F" w:rsidRPr="0046094F" w:rsidRDefault="0046094F" w:rsidP="00B07A03">
            <w:pPr>
              <w:rPr>
                <w:sz w:val="23"/>
                <w:szCs w:val="23"/>
              </w:rPr>
            </w:pPr>
            <w:r w:rsidRPr="0046094F">
              <w:t xml:space="preserve">); </w:t>
            </w:r>
          </w:p>
        </w:tc>
      </w:tr>
    </w:tbl>
    <w:p w14:paraId="2C939D6D" w14:textId="77777777" w:rsidR="0046094F" w:rsidRDefault="0046094F" w:rsidP="00B07A03"/>
    <w:p w14:paraId="432EF322" w14:textId="77777777" w:rsidR="0046094F" w:rsidRDefault="0046094F" w:rsidP="00B07A03">
      <w:r>
        <w:t xml:space="preserve">Để có thể enable/disable cache thì chúng ta có thể sử dụng giao diện của magento trong phần quản lý bằng GUI. Tuy nhiên để tiện cho việc phát triển thì chúng ta sẽ quan tâm đến việc điều khiển cache thông qua command line của magento. </w:t>
      </w:r>
    </w:p>
    <w:p w14:paraId="571E63A4" w14:textId="248F316C" w:rsidR="00B07A03" w:rsidRPr="00190B03" w:rsidRDefault="007345A2" w:rsidP="001D336E">
      <w:pPr>
        <w:pStyle w:val="ListParagraph"/>
        <w:numPr>
          <w:ilvl w:val="0"/>
          <w:numId w:val="3"/>
        </w:numPr>
        <w:rPr>
          <w:color w:val="FF0000"/>
        </w:rPr>
      </w:pPr>
      <w:r w:rsidRPr="00190B03">
        <w:rPr>
          <w:color w:val="FF0000"/>
        </w:rPr>
        <w:t xml:space="preserve">Quản lý Cache với dòng lệnh trong Mangento </w:t>
      </w:r>
    </w:p>
    <w:p w14:paraId="36AD88BD" w14:textId="79CFD610" w:rsidR="00680A60" w:rsidRDefault="00190B03" w:rsidP="00542F1C">
      <w:r>
        <w:t>Cách để vô hiệu hoá/bật lại cache:</w:t>
      </w:r>
    </w:p>
    <w:tbl>
      <w:tblPr>
        <w:tblStyle w:val="TableGrid"/>
        <w:tblW w:w="0" w:type="auto"/>
        <w:tblLook w:val="04A0" w:firstRow="1" w:lastRow="0" w:firstColumn="1" w:lastColumn="0" w:noHBand="0" w:noVBand="1"/>
      </w:tblPr>
      <w:tblGrid>
        <w:gridCol w:w="9350"/>
      </w:tblGrid>
      <w:tr w:rsidR="00190B03" w14:paraId="2BE4EB71" w14:textId="77777777" w:rsidTr="00190B03">
        <w:tc>
          <w:tcPr>
            <w:tcW w:w="9350" w:type="dxa"/>
          </w:tcPr>
          <w:p w14:paraId="35541747" w14:textId="77777777" w:rsidR="00190B03" w:rsidRDefault="00190B03" w:rsidP="00190B03">
            <w:r w:rsidRPr="00190B03">
              <w:t>php bin/magento cache:disable</w:t>
            </w:r>
          </w:p>
          <w:p w14:paraId="162F33DA" w14:textId="79A048F5" w:rsidR="00190B03" w:rsidRPr="00190B03" w:rsidRDefault="00190B03" w:rsidP="00190B03">
            <w:pPr>
              <w:rPr>
                <w:sz w:val="23"/>
                <w:szCs w:val="23"/>
              </w:rPr>
            </w:pPr>
            <w:r w:rsidRPr="00190B03">
              <w:t>php bin/magento cache:enable</w:t>
            </w:r>
          </w:p>
        </w:tc>
      </w:tr>
    </w:tbl>
    <w:p w14:paraId="1A23A70B" w14:textId="77777777" w:rsidR="00190B03" w:rsidRDefault="00190B03" w:rsidP="00542F1C"/>
    <w:p w14:paraId="401987DB" w14:textId="7DFDF1E5" w:rsidR="00190B03" w:rsidRDefault="00190B03" w:rsidP="00542F1C">
      <w:r>
        <w:t>Nếu bạn muốn để vô hiệu hoá một loại cache cụ thể , bạn nên sử dụng dòng lệnh</w:t>
      </w:r>
    </w:p>
    <w:tbl>
      <w:tblPr>
        <w:tblStyle w:val="TableGrid"/>
        <w:tblW w:w="0" w:type="auto"/>
        <w:tblLook w:val="04A0" w:firstRow="1" w:lastRow="0" w:firstColumn="1" w:lastColumn="0" w:noHBand="0" w:noVBand="1"/>
      </w:tblPr>
      <w:tblGrid>
        <w:gridCol w:w="9350"/>
      </w:tblGrid>
      <w:tr w:rsidR="00190B03" w14:paraId="195C6E55" w14:textId="77777777" w:rsidTr="00190B03">
        <w:tc>
          <w:tcPr>
            <w:tcW w:w="9350" w:type="dxa"/>
          </w:tcPr>
          <w:p w14:paraId="151BDE3C" w14:textId="77777777" w:rsidR="00190B03" w:rsidRDefault="00190B03" w:rsidP="00190B03">
            <w:r w:rsidRPr="00190B03">
              <w:t>php bin/magento cache:disable CACHE_TYPE</w:t>
            </w:r>
          </w:p>
          <w:p w14:paraId="4DC1A825" w14:textId="7044E056" w:rsidR="00190B03" w:rsidRPr="00190B03" w:rsidRDefault="00190B03" w:rsidP="00190B03">
            <w:pPr>
              <w:rPr>
                <w:sz w:val="23"/>
                <w:szCs w:val="23"/>
              </w:rPr>
            </w:pPr>
            <w:r w:rsidRPr="00190B03">
              <w:t>php bin/magento cache:enable CACHE_TYPE</w:t>
            </w:r>
          </w:p>
        </w:tc>
      </w:tr>
    </w:tbl>
    <w:p w14:paraId="1C8D90EF" w14:textId="77777777" w:rsidR="00190B03" w:rsidRDefault="00190B03" w:rsidP="00542F1C"/>
    <w:p w14:paraId="524B528B" w14:textId="1D9E607C" w:rsidR="00190B03" w:rsidRDefault="00190B03" w:rsidP="00542F1C">
      <w:r>
        <w:t>Cho ví dụ chúng ta có thể sử dụng:</w:t>
      </w:r>
    </w:p>
    <w:tbl>
      <w:tblPr>
        <w:tblStyle w:val="TableGrid"/>
        <w:tblW w:w="0" w:type="auto"/>
        <w:tblLook w:val="04A0" w:firstRow="1" w:lastRow="0" w:firstColumn="1" w:lastColumn="0" w:noHBand="0" w:noVBand="1"/>
      </w:tblPr>
      <w:tblGrid>
        <w:gridCol w:w="9350"/>
      </w:tblGrid>
      <w:tr w:rsidR="00190B03" w14:paraId="73A87936" w14:textId="77777777" w:rsidTr="00190B03">
        <w:tc>
          <w:tcPr>
            <w:tcW w:w="9350" w:type="dxa"/>
          </w:tcPr>
          <w:p w14:paraId="1D5F4279" w14:textId="77777777" w:rsidR="00190B03" w:rsidRDefault="00190B03" w:rsidP="00190B03">
            <w:r w:rsidRPr="00190B03">
              <w:t>php bin/magento cache:disable config</w:t>
            </w:r>
          </w:p>
          <w:p w14:paraId="3E2384BF" w14:textId="49F17BF0" w:rsidR="00190B03" w:rsidRPr="00190B03" w:rsidRDefault="00190B03" w:rsidP="00190B03">
            <w:pPr>
              <w:rPr>
                <w:sz w:val="23"/>
                <w:szCs w:val="23"/>
              </w:rPr>
            </w:pPr>
            <w:r w:rsidRPr="00190B03">
              <w:t>php bin/magento cache:enable layout</w:t>
            </w:r>
          </w:p>
        </w:tc>
      </w:tr>
    </w:tbl>
    <w:p w14:paraId="659198C3" w14:textId="77777777" w:rsidR="00190B03" w:rsidRDefault="00190B03" w:rsidP="00542F1C"/>
    <w:p w14:paraId="5B201A50" w14:textId="2E35D300" w:rsidR="004669EC" w:rsidRDefault="004669EC" w:rsidP="001D336E">
      <w:pPr>
        <w:pStyle w:val="ListParagraph"/>
        <w:numPr>
          <w:ilvl w:val="0"/>
          <w:numId w:val="3"/>
        </w:numPr>
      </w:pPr>
      <w:r w:rsidRPr="000963EF">
        <w:rPr>
          <w:color w:val="FF0000"/>
        </w:rPr>
        <w:t xml:space="preserve">Cách để xoá </w:t>
      </w:r>
      <w:r w:rsidR="00D01C2A" w:rsidRPr="000963EF">
        <w:rPr>
          <w:color w:val="FF0000"/>
        </w:rPr>
        <w:t xml:space="preserve">cache </w:t>
      </w:r>
      <w:r w:rsidRPr="000963EF">
        <w:rPr>
          <w:color w:val="FF0000"/>
        </w:rPr>
        <w:t>static file của Magento 2</w:t>
      </w:r>
      <w:r>
        <w:t xml:space="preserve"> </w:t>
      </w:r>
    </w:p>
    <w:tbl>
      <w:tblPr>
        <w:tblStyle w:val="TableGrid"/>
        <w:tblW w:w="0" w:type="auto"/>
        <w:tblLook w:val="04A0" w:firstRow="1" w:lastRow="0" w:firstColumn="1" w:lastColumn="0" w:noHBand="0" w:noVBand="1"/>
      </w:tblPr>
      <w:tblGrid>
        <w:gridCol w:w="4675"/>
        <w:gridCol w:w="4675"/>
      </w:tblGrid>
      <w:tr w:rsidR="004669EC" w14:paraId="44E1BE86" w14:textId="77777777" w:rsidTr="004669EC">
        <w:tc>
          <w:tcPr>
            <w:tcW w:w="4675" w:type="dxa"/>
          </w:tcPr>
          <w:p w14:paraId="6FCF55FB" w14:textId="62C91599" w:rsidR="004669EC" w:rsidRPr="004374AD" w:rsidRDefault="004669EC" w:rsidP="004374AD">
            <w:pPr>
              <w:rPr>
                <w:i/>
              </w:rPr>
            </w:pPr>
            <w:r w:rsidRPr="004374AD">
              <w:rPr>
                <w:rStyle w:val="Emphasis"/>
                <w:rFonts w:cs="Arial"/>
                <w:i w:val="0"/>
                <w:color w:val="030712"/>
                <w:spacing w:val="4"/>
                <w:bdr w:val="single" w:sz="2" w:space="0" w:color="E5E7EB" w:frame="1"/>
                <w:shd w:val="clear" w:color="auto" w:fill="FFFFFF"/>
              </w:rPr>
              <w:t>rm -rf pub/static/*  </w:t>
            </w:r>
          </w:p>
        </w:tc>
        <w:tc>
          <w:tcPr>
            <w:tcW w:w="4675" w:type="dxa"/>
          </w:tcPr>
          <w:p w14:paraId="002274A6" w14:textId="5F6A32D7" w:rsidR="004669EC" w:rsidRDefault="004669EC" w:rsidP="00542F1C">
            <w:r>
              <w:t>Linux</w:t>
            </w:r>
          </w:p>
        </w:tc>
      </w:tr>
      <w:tr w:rsidR="004669EC" w14:paraId="0AFE2BEE" w14:textId="77777777" w:rsidTr="004669EC">
        <w:tc>
          <w:tcPr>
            <w:tcW w:w="4675" w:type="dxa"/>
          </w:tcPr>
          <w:p w14:paraId="2356F9B1" w14:textId="76166E8B" w:rsidR="004669EC" w:rsidRDefault="004669EC" w:rsidP="00542F1C">
            <w:r w:rsidRPr="004669EC">
              <w:rPr>
                <w:bdr w:val="none" w:sz="0" w:space="0" w:color="auto" w:frame="1"/>
              </w:rPr>
              <w:t xml:space="preserve">rmdir /s </w:t>
            </w:r>
            <w:r w:rsidR="00764608">
              <w:rPr>
                <w:bdr w:val="none" w:sz="0" w:space="0" w:color="auto" w:frame="1"/>
              </w:rPr>
              <w:t>“</w:t>
            </w:r>
            <w:r>
              <w:rPr>
                <w:bdr w:val="none" w:sz="0" w:space="0" w:color="auto" w:frame="1"/>
              </w:rPr>
              <w:t>pub/static</w:t>
            </w:r>
            <w:r w:rsidR="00764608">
              <w:rPr>
                <w:bdr w:val="none" w:sz="0" w:space="0" w:color="auto" w:frame="1"/>
              </w:rPr>
              <w:t>”</w:t>
            </w:r>
          </w:p>
        </w:tc>
        <w:tc>
          <w:tcPr>
            <w:tcW w:w="4675" w:type="dxa"/>
          </w:tcPr>
          <w:p w14:paraId="5AB5C973" w14:textId="733F1AAE" w:rsidR="004669EC" w:rsidRDefault="004669EC" w:rsidP="00542F1C">
            <w:commentRangeStart w:id="30"/>
            <w:r>
              <w:t>Window</w:t>
            </w:r>
            <w:commentRangeEnd w:id="30"/>
            <w:r w:rsidR="00A7681E">
              <w:rPr>
                <w:rStyle w:val="CommentReference"/>
              </w:rPr>
              <w:commentReference w:id="30"/>
            </w:r>
            <w:r w:rsidR="00FD5455">
              <w:t xml:space="preserve"> </w:t>
            </w:r>
            <w:r w:rsidR="00FD5455" w:rsidRPr="0014625F">
              <w:rPr>
                <w:b/>
                <w:color w:val="FF0000"/>
              </w:rPr>
              <w:t>(không hiệu quả)</w:t>
            </w:r>
          </w:p>
        </w:tc>
      </w:tr>
    </w:tbl>
    <w:p w14:paraId="0C9FB7B0" w14:textId="77777777" w:rsidR="00BB2DA3" w:rsidRDefault="00BB2DA3" w:rsidP="00542F1C"/>
    <w:p w14:paraId="56B9D759" w14:textId="23D4DB5C" w:rsidR="0097220F" w:rsidRDefault="0097220F" w:rsidP="00542F1C">
      <w:r>
        <w:t xml:space="preserve">Hoặc chúng ta có thể sử dụng </w:t>
      </w:r>
      <w:r w:rsidRPr="0097220F">
        <w:rPr>
          <w:color w:val="70AD47" w:themeColor="accent6"/>
        </w:rPr>
        <w:t xml:space="preserve">[Flush Static Files Cache] </w:t>
      </w:r>
      <w:r>
        <w:t xml:space="preserve">trong phần quản lý hệ thống của Admin Magento </w:t>
      </w:r>
      <w:r w:rsidR="00715A26">
        <w:t xml:space="preserve">2. </w:t>
      </w:r>
    </w:p>
    <w:tbl>
      <w:tblPr>
        <w:tblStyle w:val="TableGrid"/>
        <w:tblW w:w="0" w:type="auto"/>
        <w:tblLook w:val="04A0" w:firstRow="1" w:lastRow="0" w:firstColumn="1" w:lastColumn="0" w:noHBand="0" w:noVBand="1"/>
      </w:tblPr>
      <w:tblGrid>
        <w:gridCol w:w="9350"/>
      </w:tblGrid>
      <w:tr w:rsidR="00BB2DA3" w14:paraId="3DEB4BEB" w14:textId="77777777" w:rsidTr="00BB2DA3">
        <w:tc>
          <w:tcPr>
            <w:tcW w:w="9350" w:type="dxa"/>
          </w:tcPr>
          <w:p w14:paraId="581F256B" w14:textId="1DFFF12F" w:rsidR="00BB2DA3" w:rsidRDefault="00ED4274" w:rsidP="00542F1C">
            <w:r w:rsidRPr="00793641">
              <w:rPr>
                <w:color w:val="FF0000"/>
                <w:bdr w:val="none" w:sz="0" w:space="0" w:color="auto" w:frame="1"/>
              </w:rPr>
              <w:t>&lt;&lt; Phải xoá Flush Static File Cache &gt;&gt; từ Admin Magento</w:t>
            </w:r>
          </w:p>
        </w:tc>
      </w:tr>
      <w:tr w:rsidR="00793641" w14:paraId="0A9BCF65" w14:textId="77777777" w:rsidTr="00BB2DA3">
        <w:tc>
          <w:tcPr>
            <w:tcW w:w="9350" w:type="dxa"/>
          </w:tcPr>
          <w:p w14:paraId="3F646C4E" w14:textId="5D39CF7D" w:rsidR="00793641" w:rsidRPr="00BB2DA3" w:rsidRDefault="00793641" w:rsidP="00542F1C">
            <w:pPr>
              <w:rPr>
                <w:rStyle w:val="HTMLCode"/>
                <w:rFonts w:ascii="Arial" w:eastAsiaTheme="minorHAnsi" w:hAnsi="Arial" w:cs="Arial"/>
                <w:color w:val="0C0D0E"/>
                <w:bdr w:val="none" w:sz="0" w:space="0" w:color="auto" w:frame="1"/>
              </w:rPr>
            </w:pPr>
            <w:r>
              <w:rPr>
                <w:rStyle w:val="HTMLCode"/>
                <w:rFonts w:ascii="Arial" w:eastAsiaTheme="minorHAnsi" w:hAnsi="Arial" w:cs="Arial"/>
                <w:color w:val="0C0D0E"/>
                <w:bdr w:val="none" w:sz="0" w:space="0" w:color="auto" w:frame="1"/>
              </w:rPr>
              <w:t xml:space="preserve">Rd </w:t>
            </w:r>
            <w:r w:rsidR="00877858">
              <w:rPr>
                <w:rStyle w:val="HTMLCode"/>
                <w:rFonts w:ascii="Arial" w:eastAsiaTheme="minorHAnsi" w:hAnsi="Arial" w:cs="Arial"/>
                <w:color w:val="0C0D0E"/>
                <w:bdr w:val="none" w:sz="0" w:space="0" w:color="auto" w:frame="1"/>
              </w:rPr>
              <w:t>/S /Q pub\static\</w:t>
            </w:r>
            <w:r>
              <w:rPr>
                <w:rStyle w:val="HTMLCode"/>
                <w:rFonts w:ascii="Arial" w:eastAsiaTheme="minorHAnsi" w:hAnsi="Arial" w:cs="Arial"/>
                <w:color w:val="0C0D0E"/>
                <w:bdr w:val="none" w:sz="0" w:space="0" w:color="auto" w:frame="1"/>
              </w:rPr>
              <w:t>fronte</w:t>
            </w:r>
            <w:r w:rsidR="0014320C">
              <w:rPr>
                <w:rStyle w:val="HTMLCode"/>
                <w:rFonts w:ascii="Arial" w:eastAsiaTheme="minorHAnsi" w:hAnsi="Arial" w:cs="Arial"/>
                <w:color w:val="0C0D0E"/>
                <w:bdr w:val="none" w:sz="0" w:space="0" w:color="auto" w:frame="1"/>
              </w:rPr>
              <w:t>n</w:t>
            </w:r>
            <w:r>
              <w:rPr>
                <w:rStyle w:val="HTMLCode"/>
                <w:rFonts w:ascii="Arial" w:eastAsiaTheme="minorHAnsi" w:hAnsi="Arial" w:cs="Arial"/>
                <w:color w:val="0C0D0E"/>
                <w:bdr w:val="none" w:sz="0" w:space="0" w:color="auto" w:frame="1"/>
              </w:rPr>
              <w:t>d</w:t>
            </w:r>
          </w:p>
        </w:tc>
      </w:tr>
      <w:tr w:rsidR="00BB2DA3" w14:paraId="6695A024" w14:textId="77777777" w:rsidTr="00BB2DA3">
        <w:tc>
          <w:tcPr>
            <w:tcW w:w="9350" w:type="dxa"/>
          </w:tcPr>
          <w:p w14:paraId="06CC4C3E" w14:textId="0E68DA4F" w:rsidR="00BB2DA3" w:rsidRDefault="00BB2DA3" w:rsidP="00542F1C">
            <w:r w:rsidRPr="00BB2DA3">
              <w:rPr>
                <w:rStyle w:val="HTMLCode"/>
                <w:rFonts w:ascii="Arial" w:eastAsiaTheme="minorHAnsi" w:hAnsi="Arial" w:cs="Arial"/>
                <w:color w:val="0C0D0E"/>
                <w:bdr w:val="none" w:sz="0" w:space="0" w:color="auto" w:frame="1"/>
              </w:rPr>
              <w:t>php bin/magento setup:static-content:deploy –f</w:t>
            </w:r>
          </w:p>
        </w:tc>
      </w:tr>
    </w:tbl>
    <w:p w14:paraId="66568D70" w14:textId="77777777" w:rsidR="00BB2DA3" w:rsidRDefault="00BB2DA3" w:rsidP="00542F1C"/>
    <w:p w14:paraId="697ECAFA" w14:textId="5121FDB6" w:rsidR="00680D0A" w:rsidRDefault="00680D0A" w:rsidP="00680D0A">
      <w:pPr>
        <w:pStyle w:val="Heading4"/>
      </w:pPr>
      <w:r>
        <w:t>2.2.7 Cách để có thể gia hạn thời gian đăng nhập của admin Magento 2</w:t>
      </w:r>
    </w:p>
    <w:p w14:paraId="1F0D0267" w14:textId="77777777" w:rsidR="00680D0A" w:rsidRDefault="00680D0A" w:rsidP="00542F1C"/>
    <w:p w14:paraId="2FE33312" w14:textId="141C98A1" w:rsidR="00FD291E" w:rsidRDefault="00FD291E" w:rsidP="00542F1C">
      <w:r>
        <w:t xml:space="preserve">Để có thể tăng thời gian đăng nhập vào hệ thống Magento 2 thì chúng ta </w:t>
      </w:r>
      <w:r w:rsidR="004F29EF">
        <w:t xml:space="preserve">có thể </w:t>
      </w:r>
      <w:r w:rsidR="00B97129">
        <w:t xml:space="preserve">vào phần </w:t>
      </w:r>
      <w:commentRangeStart w:id="31"/>
      <w:r w:rsidR="00B97129">
        <w:t xml:space="preserve">admin session lifetime </w:t>
      </w:r>
      <w:commentRangeEnd w:id="31"/>
      <w:r w:rsidR="00AA17C2">
        <w:rPr>
          <w:rStyle w:val="CommentReference"/>
        </w:rPr>
        <w:commentReference w:id="31"/>
      </w:r>
      <w:r w:rsidR="00FE5CF6">
        <w:t xml:space="preserve">trong phần quản trị của Magento 2. </w:t>
      </w:r>
      <w:r w:rsidR="00634BA9">
        <w:t xml:space="preserve">Ta có thể quản lý Session trong Magento 2 trong nhiều cách bao gồm files, database, hoặc </w:t>
      </w:r>
      <w:commentRangeStart w:id="32"/>
      <w:r w:rsidR="00634BA9" w:rsidRPr="0061018B">
        <w:rPr>
          <w:color w:val="70AD47" w:themeColor="accent6"/>
        </w:rPr>
        <w:t>Redis</w:t>
      </w:r>
      <w:commentRangeEnd w:id="32"/>
      <w:r w:rsidR="0061018B" w:rsidRPr="0061018B">
        <w:rPr>
          <w:rStyle w:val="CommentReference"/>
          <w:color w:val="70AD47" w:themeColor="accent6"/>
        </w:rPr>
        <w:commentReference w:id="32"/>
      </w:r>
      <w:r w:rsidR="0061018B">
        <w:rPr>
          <w:color w:val="70AD47" w:themeColor="accent6"/>
        </w:rPr>
        <w:t xml:space="preserve"> (có thể cấu hình trong </w:t>
      </w:r>
      <w:r w:rsidR="00B625A6">
        <w:rPr>
          <w:color w:val="70AD47" w:themeColor="accent6"/>
        </w:rPr>
        <w:t>/app/etc/</w:t>
      </w:r>
      <w:r w:rsidR="0061018B">
        <w:rPr>
          <w:color w:val="70AD47" w:themeColor="accent6"/>
        </w:rPr>
        <w:t>env.php)</w:t>
      </w:r>
      <w:r w:rsidR="00634BA9">
        <w:t xml:space="preserve">. Phương thức tốt nhất để quản lý session phụ thuộc vào cấu hình hệ thống và yêu cầu cụ thể của Store.  </w:t>
      </w:r>
    </w:p>
    <w:p w14:paraId="403DC338" w14:textId="3A8F1E25" w:rsidR="00680D0A" w:rsidRDefault="003F01BC" w:rsidP="00542F1C">
      <w:r>
        <w:t xml:space="preserve">Để có thể quản lý phiên làm việc thì chúng ta vào </w:t>
      </w:r>
      <w:r w:rsidRPr="00901995">
        <w:rPr>
          <w:i/>
          <w:color w:val="FF0000"/>
        </w:rPr>
        <w:t>Stores/Configuration/Advanced/Admin/</w:t>
      </w:r>
      <w:r w:rsidR="00AA2490" w:rsidRPr="00901995">
        <w:rPr>
          <w:i/>
          <w:color w:val="FF0000"/>
        </w:rPr>
        <w:t>Admin Session Lifetime (seconds)/</w:t>
      </w:r>
      <w:r w:rsidR="00AA2490">
        <w:t xml:space="preserve"> [ số giây – thường thì là 3600s khoảng 1 tiếng]</w:t>
      </w:r>
      <w:r w:rsidR="00381921">
        <w:t xml:space="preserve">. </w:t>
      </w:r>
    </w:p>
    <w:p w14:paraId="64CC19AD" w14:textId="7679FE22" w:rsidR="00190B03" w:rsidRDefault="00901995" w:rsidP="00542F1C">
      <w:r>
        <w:t xml:space="preserve">Magento 2 thiết lập quản lý session được thiết lập điều khiển hành vi ở admin thông qua backend của nền tảng. </w:t>
      </w:r>
    </w:p>
    <w:p w14:paraId="12F25A2C" w14:textId="1CEC0721" w:rsidR="00901995" w:rsidRDefault="00901995" w:rsidP="001D336E">
      <w:pPr>
        <w:pStyle w:val="ListParagraph"/>
        <w:numPr>
          <w:ilvl w:val="0"/>
          <w:numId w:val="3"/>
        </w:numPr>
      </w:pPr>
      <w:r w:rsidRPr="00AA17C2">
        <w:rPr>
          <w:i/>
        </w:rPr>
        <w:t>Session Lifetime</w:t>
      </w:r>
      <w:r>
        <w:t>:</w:t>
      </w:r>
      <w:r w:rsidR="003C6FB2">
        <w:t xml:space="preserve"> bởi mặc định thì, session lifetime trong Magento 2 được thiết lập là 900 seconds (15 minutes). Thiết lập này </w:t>
      </w:r>
      <w:r w:rsidR="007F46F6">
        <w:t>xác định phiên quản trị sẽ kéo dài bao lâu nếu không thấy</w:t>
      </w:r>
      <w:r w:rsidR="00583B35">
        <w:t xml:space="preserve"> hoạt động nào được thực hiện. </w:t>
      </w:r>
    </w:p>
    <w:p w14:paraId="369561A6" w14:textId="767432DA" w:rsidR="00901995" w:rsidRDefault="00901995" w:rsidP="001D336E">
      <w:pPr>
        <w:pStyle w:val="ListParagraph"/>
        <w:numPr>
          <w:ilvl w:val="0"/>
          <w:numId w:val="3"/>
        </w:numPr>
      </w:pPr>
      <w:r w:rsidRPr="0034566E">
        <w:rPr>
          <w:i/>
        </w:rPr>
        <w:t>Cookie Lifetime</w:t>
      </w:r>
      <w:r>
        <w:t>:</w:t>
      </w:r>
      <w:r w:rsidR="00AA17C2">
        <w:t xml:space="preserve"> Cookie lifetime xác định bao lâu phiên cookie còn đúng trong trình duyệt. Bởi mặc định nó được thiết lập giống với session lifetime để đảm bảo tính nhất quán. </w:t>
      </w:r>
    </w:p>
    <w:p w14:paraId="131865D3" w14:textId="638E7CBD" w:rsidR="00901995" w:rsidRDefault="00901995" w:rsidP="001D336E">
      <w:pPr>
        <w:pStyle w:val="ListParagraph"/>
        <w:numPr>
          <w:ilvl w:val="0"/>
          <w:numId w:val="3"/>
        </w:numPr>
      </w:pPr>
      <w:r w:rsidRPr="0034566E">
        <w:rPr>
          <w:i/>
        </w:rPr>
        <w:t>Session Storage</w:t>
      </w:r>
      <w:r>
        <w:t>:</w:t>
      </w:r>
      <w:r w:rsidR="009E471D">
        <w:t xml:space="preserve"> Magento 2 lưu trữ dữ liệu session trên máy chủ bởi file hệ thống trong mặc định. </w:t>
      </w:r>
    </w:p>
    <w:p w14:paraId="5A4D53A3" w14:textId="22AC99FB" w:rsidR="009E471D" w:rsidRDefault="006A1017" w:rsidP="009E471D">
      <w:r>
        <w:rPr>
          <w:noProof/>
        </w:rPr>
        <w:lastRenderedPageBreak/>
        <w:drawing>
          <wp:inline distT="0" distB="0" distL="0" distR="0" wp14:anchorId="529BFA0A" wp14:editId="76170120">
            <wp:extent cx="4810125" cy="273961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age session lifetim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15530" cy="2742691"/>
                    </a:xfrm>
                    <a:prstGeom prst="rect">
                      <a:avLst/>
                    </a:prstGeom>
                  </pic:spPr>
                </pic:pic>
              </a:graphicData>
            </a:graphic>
          </wp:inline>
        </w:drawing>
      </w:r>
    </w:p>
    <w:p w14:paraId="2E6A0864" w14:textId="77777777" w:rsidR="006E5C13" w:rsidRDefault="006E5C13" w:rsidP="009E471D"/>
    <w:p w14:paraId="42D257CD" w14:textId="4B7D6414" w:rsidR="006E5C13" w:rsidRDefault="009C6F0D" w:rsidP="006E5C13">
      <w:pPr>
        <w:pStyle w:val="Heading4"/>
      </w:pPr>
      <w:r>
        <w:t xml:space="preserve"> </w:t>
      </w:r>
      <w:r w:rsidR="006E5C13">
        <w:t>2.2.8 Lưu ý tránh mất thời gian với Magento 2 (!important)</w:t>
      </w:r>
      <w:r w:rsidR="00FA7C2D">
        <w:t>, Livereload.js</w:t>
      </w:r>
    </w:p>
    <w:p w14:paraId="34D0A25F" w14:textId="77777777" w:rsidR="006E5C13" w:rsidRDefault="006E5C13" w:rsidP="006E5C13"/>
    <w:p w14:paraId="42F1D946" w14:textId="3686BB8A" w:rsidR="006E5C13" w:rsidRDefault="00CC4FD7" w:rsidP="006E5C13">
      <w:r>
        <w:t xml:space="preserve">Trong quá trình làm việc và cấu hình Grunt với Magento 2 tôi đã gặp vấn đề là tốn quá nhiều thời gian </w:t>
      </w:r>
      <w:r w:rsidR="00CE1787">
        <w:t xml:space="preserve">vào việc cấu hình và tuỳ chỉnh Grunt </w:t>
      </w:r>
      <w:r w:rsidR="00487DC8">
        <w:t xml:space="preserve">và không hiểu mình đã sai chỗ nào để có thể bắt lỗi do nó không hiển thị lỗi mà là lỗi nằm ở chỗ tôi thiếu trong việc biên dịch File Less khi grunt đã triển khai vào trong thư mục </w:t>
      </w:r>
      <w:r w:rsidR="00487DC8" w:rsidRPr="00C5764A">
        <w:rPr>
          <w:i/>
        </w:rPr>
        <w:t>/pub/</w:t>
      </w:r>
      <w:r w:rsidR="00C5764A" w:rsidRPr="00C5764A">
        <w:rPr>
          <w:i/>
        </w:rPr>
        <w:t>[</w:t>
      </w:r>
      <w:r w:rsidR="00487DC8" w:rsidRPr="00C5764A">
        <w:rPr>
          <w:i/>
        </w:rPr>
        <w:t>theme-name</w:t>
      </w:r>
      <w:r w:rsidR="00C5764A" w:rsidRPr="00C5764A">
        <w:rPr>
          <w:i/>
        </w:rPr>
        <w:t>]</w:t>
      </w:r>
      <w:r w:rsidR="001229C1">
        <w:t xml:space="preserve"> và không hiểu vấn đề lỗi ở đâu. </w:t>
      </w:r>
    </w:p>
    <w:p w14:paraId="037DD8C6" w14:textId="52454D88" w:rsidR="001229C1" w:rsidRPr="006E5C13" w:rsidRDefault="001229C1" w:rsidP="006E5C13">
      <w:r>
        <w:t xml:space="preserve">Kết luận: Thứ tự các lệnh khi bạn triển khai static-content trong Magento 2 </w:t>
      </w:r>
      <w:r w:rsidR="00AD13C0">
        <w:t xml:space="preserve">như sau để đạt được </w:t>
      </w:r>
    </w:p>
    <w:tbl>
      <w:tblPr>
        <w:tblStyle w:val="TableGrid"/>
        <w:tblW w:w="0" w:type="auto"/>
        <w:tblLook w:val="04A0" w:firstRow="1" w:lastRow="0" w:firstColumn="1" w:lastColumn="0" w:noHBand="0" w:noVBand="1"/>
      </w:tblPr>
      <w:tblGrid>
        <w:gridCol w:w="9350"/>
      </w:tblGrid>
      <w:tr w:rsidR="002253B3" w14:paraId="09ACD818" w14:textId="77777777" w:rsidTr="002253B3">
        <w:tc>
          <w:tcPr>
            <w:tcW w:w="9350" w:type="dxa"/>
          </w:tcPr>
          <w:p w14:paraId="6691FD3C" w14:textId="10B2CD07" w:rsidR="002253B3" w:rsidRDefault="00CD4B9C" w:rsidP="009E471D">
            <w:r>
              <w:t>grunt clean</w:t>
            </w:r>
          </w:p>
        </w:tc>
      </w:tr>
      <w:tr w:rsidR="002253B3" w14:paraId="35649BA2" w14:textId="77777777" w:rsidTr="002253B3">
        <w:tc>
          <w:tcPr>
            <w:tcW w:w="9350" w:type="dxa"/>
          </w:tcPr>
          <w:p w14:paraId="09766FEF" w14:textId="025B259E" w:rsidR="002253B3" w:rsidRDefault="00CD4B9C" w:rsidP="009E471D">
            <w:r>
              <w:t>grunt exec:[theme-name]</w:t>
            </w:r>
          </w:p>
          <w:p w14:paraId="46EAB668" w14:textId="142F70A6" w:rsidR="00CD4B9C" w:rsidRDefault="00CD4B9C" w:rsidP="009E471D">
            <w:r>
              <w:t xml:space="preserve">grunt less: [theme-name] &lt;&lt;  </w:t>
            </w:r>
            <w:r w:rsidR="00027274" w:rsidRPr="0087607F">
              <w:rPr>
                <w:i/>
              </w:rPr>
              <w:t>Optional</w:t>
            </w:r>
            <w:r w:rsidR="00C5764A" w:rsidRPr="0087607F">
              <w:rPr>
                <w:i/>
              </w:rPr>
              <w:t xml:space="preserve"> – quên không chạy nó nhưng vẫn cố gắng để kiểm tra những thay đổi trên trình duyệt kết quả mất 3 days</w:t>
            </w:r>
            <w:r w:rsidR="00027274">
              <w:t xml:space="preserve"> </w:t>
            </w:r>
            <w:r>
              <w:t>&gt;&gt;</w:t>
            </w:r>
          </w:p>
        </w:tc>
      </w:tr>
      <w:tr w:rsidR="002253B3" w14:paraId="50667B44" w14:textId="77777777" w:rsidTr="002253B3">
        <w:tc>
          <w:tcPr>
            <w:tcW w:w="9350" w:type="dxa"/>
          </w:tcPr>
          <w:p w14:paraId="6FB3663F" w14:textId="1F0FF2D3" w:rsidR="002253B3" w:rsidRDefault="00CD4B9C" w:rsidP="009E471D">
            <w:r>
              <w:t>grunt watch</w:t>
            </w:r>
          </w:p>
        </w:tc>
      </w:tr>
    </w:tbl>
    <w:p w14:paraId="1D5DB15D" w14:textId="77777777" w:rsidR="006E5C13" w:rsidRDefault="006E5C13" w:rsidP="009E471D"/>
    <w:p w14:paraId="3A9B6E5E" w14:textId="67907DC8" w:rsidR="009252AC" w:rsidRDefault="009252AC" w:rsidP="009E471D">
      <w:r>
        <w:t xml:space="preserve">Thêm vào đó để phát triển được </w:t>
      </w:r>
      <w:r w:rsidR="007421DC">
        <w:t xml:space="preserve">trên Magento 2 một cách Smooth hơn thì chúng ta có thêm giải pháp đó là cài đặt </w:t>
      </w:r>
      <w:r w:rsidR="007421DC" w:rsidRPr="001628DC">
        <w:rPr>
          <w:i/>
          <w:color w:val="FF0000"/>
        </w:rPr>
        <w:t>LiveReload.js</w:t>
      </w:r>
      <w:r w:rsidR="007421DC">
        <w:t xml:space="preserve"> mà Magento 2 đã hỗ trợ sẵn, chỉ cần kích hoạt lên</w:t>
      </w:r>
    </w:p>
    <w:p w14:paraId="25DFE851" w14:textId="4D87590B" w:rsidR="00C10C51" w:rsidRPr="00DD30F2" w:rsidRDefault="00C10C51" w:rsidP="001D336E">
      <w:pPr>
        <w:pStyle w:val="ListParagraph"/>
        <w:numPr>
          <w:ilvl w:val="0"/>
          <w:numId w:val="10"/>
        </w:numPr>
        <w:rPr>
          <w:color w:val="FF0000"/>
        </w:rPr>
      </w:pPr>
      <w:r w:rsidRPr="00DD30F2">
        <w:rPr>
          <w:color w:val="FF0000"/>
        </w:rPr>
        <w:t xml:space="preserve">Cài đặt LiveReload.js </w:t>
      </w:r>
      <w:r w:rsidR="00262678" w:rsidRPr="00DD30F2">
        <w:rPr>
          <w:color w:val="FF0000"/>
        </w:rPr>
        <w:t>trong Magento 2</w:t>
      </w:r>
    </w:p>
    <w:p w14:paraId="05B7B2E5" w14:textId="63876317" w:rsidR="00962062" w:rsidRDefault="00262678" w:rsidP="00962062">
      <w:r>
        <w:t xml:space="preserve">Để cài đặt </w:t>
      </w:r>
      <w:r w:rsidR="00140453">
        <w:t xml:space="preserve">LiveReload thì chúng ta </w:t>
      </w:r>
      <w:r w:rsidR="000344BE">
        <w:t xml:space="preserve">có thể ghé thăm </w:t>
      </w:r>
      <w:hyperlink r:id="rId67" w:history="1">
        <w:r w:rsidR="00FC7273" w:rsidRPr="005668A3">
          <w:rPr>
            <w:rStyle w:val="Hyperlink"/>
          </w:rPr>
          <w:t>https://aureatelabs.com/blog/uses-and-configuration-of-livereload-on-magento-2/</w:t>
        </w:r>
      </w:hyperlink>
      <w:r w:rsidR="00FC7273">
        <w:t xml:space="preserve"> nhưng cơ bản thì theo các bước mà chúng ta đã cài đặt grunt trước đó</w:t>
      </w:r>
      <w:r w:rsidR="000344BE">
        <w:t xml:space="preserve"> </w:t>
      </w:r>
      <w:r w:rsidR="00DD30F2">
        <w:t xml:space="preserve">và thêm vài câu lệnh nhỏ. </w:t>
      </w:r>
    </w:p>
    <w:tbl>
      <w:tblPr>
        <w:tblStyle w:val="TableGrid"/>
        <w:tblW w:w="0" w:type="auto"/>
        <w:tblLook w:val="04A0" w:firstRow="1" w:lastRow="0" w:firstColumn="1" w:lastColumn="0" w:noHBand="0" w:noVBand="1"/>
      </w:tblPr>
      <w:tblGrid>
        <w:gridCol w:w="9350"/>
      </w:tblGrid>
      <w:tr w:rsidR="0020221D" w14:paraId="7987D87C" w14:textId="77777777" w:rsidTr="0020221D">
        <w:tc>
          <w:tcPr>
            <w:tcW w:w="9350" w:type="dxa"/>
          </w:tcPr>
          <w:p w14:paraId="5A5B3EDF" w14:textId="0E3D86D7" w:rsidR="0020221D" w:rsidRDefault="0020221D" w:rsidP="00962062">
            <w:r w:rsidRPr="0020221D">
              <w:t>$ npm install -g livereload</w:t>
            </w:r>
          </w:p>
        </w:tc>
      </w:tr>
    </w:tbl>
    <w:p w14:paraId="70AEDE1A" w14:textId="77777777" w:rsidR="0020221D" w:rsidRDefault="0020221D" w:rsidP="00962062"/>
    <w:p w14:paraId="696A9DB4" w14:textId="2F492BA5" w:rsidR="0020221D" w:rsidRDefault="0020221D" w:rsidP="00962062">
      <w:r>
        <w:t xml:space="preserve">Sau đó chúng ta có thể kiểm tra cài đặt đã ok chưa </w:t>
      </w:r>
      <w:r w:rsidR="00BA4628">
        <w:t>thông qua lệnh:</w:t>
      </w:r>
    </w:p>
    <w:tbl>
      <w:tblPr>
        <w:tblStyle w:val="TableGrid"/>
        <w:tblW w:w="0" w:type="auto"/>
        <w:tblLook w:val="04A0" w:firstRow="1" w:lastRow="0" w:firstColumn="1" w:lastColumn="0" w:noHBand="0" w:noVBand="1"/>
      </w:tblPr>
      <w:tblGrid>
        <w:gridCol w:w="9350"/>
      </w:tblGrid>
      <w:tr w:rsidR="00FA4735" w14:paraId="3A9CEA04" w14:textId="77777777" w:rsidTr="00FA4735">
        <w:tc>
          <w:tcPr>
            <w:tcW w:w="9350" w:type="dxa"/>
          </w:tcPr>
          <w:p w14:paraId="689F195D" w14:textId="6C9CB795" w:rsidR="00FA4735" w:rsidRDefault="00F80437" w:rsidP="00962062">
            <w:r w:rsidRPr="00F80437">
              <w:lastRenderedPageBreak/>
              <w:t>livereload -v</w:t>
            </w:r>
          </w:p>
        </w:tc>
      </w:tr>
    </w:tbl>
    <w:p w14:paraId="20386A0D" w14:textId="77777777" w:rsidR="00BA4628" w:rsidRDefault="00BA4628" w:rsidP="00962062"/>
    <w:p w14:paraId="09499B18" w14:textId="33FE9F8D" w:rsidR="00D9440A" w:rsidRDefault="00D9440A" w:rsidP="00962062">
      <w:r>
        <w:t>Tiếp theo chúng ta đi đến thư mục trong Magento 2 vào chỉnh sửa file default_head_blocks.xml</w:t>
      </w:r>
    </w:p>
    <w:tbl>
      <w:tblPr>
        <w:tblStyle w:val="TableGrid"/>
        <w:tblW w:w="0" w:type="auto"/>
        <w:tblLook w:val="04A0" w:firstRow="1" w:lastRow="0" w:firstColumn="1" w:lastColumn="0" w:noHBand="0" w:noVBand="1"/>
      </w:tblPr>
      <w:tblGrid>
        <w:gridCol w:w="9350"/>
      </w:tblGrid>
      <w:tr w:rsidR="00D9440A" w14:paraId="29BC7C7B" w14:textId="77777777" w:rsidTr="00D9440A">
        <w:tc>
          <w:tcPr>
            <w:tcW w:w="9350" w:type="dxa"/>
          </w:tcPr>
          <w:p w14:paraId="18EBD0F8" w14:textId="5586EB53" w:rsidR="00D9440A" w:rsidRDefault="00D9440A" w:rsidP="00962062">
            <w:r w:rsidRPr="00D9440A">
              <w:t>app/design/frontend/&lt;Vendor&gt;/&lt;theme&gt;/Magento_Theme/layout/default_head_blocks.xml</w:t>
            </w:r>
          </w:p>
        </w:tc>
      </w:tr>
    </w:tbl>
    <w:p w14:paraId="216ACB62" w14:textId="77777777" w:rsidR="00D9440A" w:rsidRDefault="00D9440A" w:rsidP="00962062"/>
    <w:tbl>
      <w:tblPr>
        <w:tblStyle w:val="TableGrid"/>
        <w:tblW w:w="0" w:type="auto"/>
        <w:tblLook w:val="04A0" w:firstRow="1" w:lastRow="0" w:firstColumn="1" w:lastColumn="0" w:noHBand="0" w:noVBand="1"/>
      </w:tblPr>
      <w:tblGrid>
        <w:gridCol w:w="9350"/>
      </w:tblGrid>
      <w:tr w:rsidR="00C72035" w14:paraId="6287C29A" w14:textId="77777777" w:rsidTr="00C72035">
        <w:tc>
          <w:tcPr>
            <w:tcW w:w="9350" w:type="dxa"/>
          </w:tcPr>
          <w:p w14:paraId="33B7227D" w14:textId="77777777" w:rsidR="00C72035" w:rsidRDefault="00C72035" w:rsidP="00C72035">
            <w:r>
              <w:t>&lt;page xmlns:xsi="http://www.w3.org/2001/XMLSchema-instance" xsi:noNamespaceSchemaLocation="urn:magento:framework:View/Layout/etc/page_configuration.xsd"&gt;</w:t>
            </w:r>
          </w:p>
          <w:p w14:paraId="13B2E417" w14:textId="77777777" w:rsidR="00C72035" w:rsidRDefault="00C72035" w:rsidP="00C72035">
            <w:r>
              <w:t xml:space="preserve">    &lt;head&gt;</w:t>
            </w:r>
          </w:p>
          <w:p w14:paraId="50E4EF31" w14:textId="4CF67C3A" w:rsidR="00C72035" w:rsidRDefault="00C72035" w:rsidP="00C72035">
            <w:r>
              <w:t xml:space="preserve">        &lt;script src="http://</w:t>
            </w:r>
            <w:r w:rsidR="00C7102F">
              <w:t>mage2rock.localhost.com</w:t>
            </w:r>
            <w:r>
              <w:t>:35729/livereload.js" src_type="url" /&gt;</w:t>
            </w:r>
          </w:p>
          <w:p w14:paraId="79B90469" w14:textId="77777777" w:rsidR="00C72035" w:rsidRDefault="00C72035" w:rsidP="00C72035">
            <w:r>
              <w:t xml:space="preserve">    &lt;/head&gt;</w:t>
            </w:r>
          </w:p>
          <w:p w14:paraId="48A0F946" w14:textId="49EB39A3" w:rsidR="00C72035" w:rsidRDefault="00C72035" w:rsidP="00C72035">
            <w:r>
              <w:t>&lt;/page&gt;</w:t>
            </w:r>
          </w:p>
        </w:tc>
      </w:tr>
    </w:tbl>
    <w:p w14:paraId="4DC0F748" w14:textId="77777777" w:rsidR="00C72035" w:rsidRDefault="00C72035" w:rsidP="00962062"/>
    <w:p w14:paraId="02036385" w14:textId="720E9712" w:rsidR="001B20C9" w:rsidRDefault="001B20C9" w:rsidP="00962062">
      <w:r>
        <w:t>&lt;&lt;</w:t>
      </w:r>
      <w:r w:rsidR="00A2629A" w:rsidRPr="000D3575">
        <w:rPr>
          <w:i/>
          <w:color w:val="FF0000"/>
        </w:rPr>
        <w:t xml:space="preserve">bỏ qua không cần </w:t>
      </w:r>
      <w:r w:rsidR="00983D9E" w:rsidRPr="000D3575">
        <w:rPr>
          <w:i/>
          <w:color w:val="FF0000"/>
        </w:rPr>
        <w:t>download livereload.js</w:t>
      </w:r>
      <w:r w:rsidR="00BC6ED3" w:rsidRPr="000D3575">
        <w:rPr>
          <w:i/>
          <w:color w:val="FF0000"/>
        </w:rPr>
        <w:t xml:space="preserve"> về thư mục gốc của Magento mà hệ thống đã hỗ trợ việc này</w:t>
      </w:r>
      <w:r>
        <w:t>&gt;&gt;</w:t>
      </w:r>
      <w:r w:rsidR="008C6D46">
        <w:t>, để kiểm tra mọi thứ có hoạt động không thì có thể sử dụng trình duyệt chrome</w:t>
      </w:r>
    </w:p>
    <w:tbl>
      <w:tblPr>
        <w:tblStyle w:val="TableGrid"/>
        <w:tblW w:w="0" w:type="auto"/>
        <w:tblLook w:val="04A0" w:firstRow="1" w:lastRow="0" w:firstColumn="1" w:lastColumn="0" w:noHBand="0" w:noVBand="1"/>
      </w:tblPr>
      <w:tblGrid>
        <w:gridCol w:w="9350"/>
      </w:tblGrid>
      <w:tr w:rsidR="00933858" w14:paraId="047EB854" w14:textId="77777777" w:rsidTr="00933858">
        <w:tc>
          <w:tcPr>
            <w:tcW w:w="9350" w:type="dxa"/>
          </w:tcPr>
          <w:p w14:paraId="20269DC1" w14:textId="055D97C0" w:rsidR="00933858" w:rsidRDefault="00AF7872" w:rsidP="00962062">
            <w:hyperlink r:id="rId68" w:history="1">
              <w:r w:rsidR="00C47D8C" w:rsidRPr="00F22D76">
                <w:rPr>
                  <w:rStyle w:val="Hyperlink"/>
                </w:rPr>
                <w:t>http://mage2rock.local.com:35729/</w:t>
              </w:r>
            </w:hyperlink>
            <w:r w:rsidR="00C47D8C">
              <w:t xml:space="preserve"> </w:t>
            </w:r>
          </w:p>
        </w:tc>
      </w:tr>
      <w:tr w:rsidR="00C47D8C" w14:paraId="70823CF0" w14:textId="77777777" w:rsidTr="00933858">
        <w:tc>
          <w:tcPr>
            <w:tcW w:w="9350" w:type="dxa"/>
          </w:tcPr>
          <w:p w14:paraId="37DFD31A" w14:textId="77777777" w:rsidR="009F5A65" w:rsidRDefault="009F5A65" w:rsidP="00962062"/>
          <w:p w14:paraId="2DE14B9B" w14:textId="14F937D6" w:rsidR="00C47D8C" w:rsidRDefault="00AF7872" w:rsidP="00962062">
            <w:hyperlink r:id="rId69" w:history="1">
              <w:r w:rsidR="009F5A65" w:rsidRPr="00F22D76">
                <w:rPr>
                  <w:rStyle w:val="Hyperlink"/>
                </w:rPr>
                <w:t>http://[yourdomain]:35729</w:t>
              </w:r>
            </w:hyperlink>
          </w:p>
          <w:p w14:paraId="1832D0D5" w14:textId="00BDC96C" w:rsidR="009F5A65" w:rsidRDefault="009F5A65" w:rsidP="00962062"/>
        </w:tc>
      </w:tr>
    </w:tbl>
    <w:p w14:paraId="4CA42C95" w14:textId="77777777" w:rsidR="00933858" w:rsidRDefault="00933858" w:rsidP="00962062"/>
    <w:p w14:paraId="6AD9F106" w14:textId="345DC453" w:rsidR="007268C7" w:rsidRDefault="00C832D4" w:rsidP="00962062">
      <w:r>
        <w:t xml:space="preserve">Sau đó cài đặt LiveReload Extension trên Chrome và mọi thứ hoạt động mượt mà bạn có thể check bằng cách grunt clean, grunt exec, sau đó cuối cùng là grunt </w:t>
      </w:r>
      <w:commentRangeStart w:id="33"/>
      <w:r>
        <w:t>watch</w:t>
      </w:r>
      <w:commentRangeEnd w:id="33"/>
      <w:r w:rsidR="00D21DF9">
        <w:rPr>
          <w:rStyle w:val="CommentReference"/>
        </w:rPr>
        <w:commentReference w:id="33"/>
      </w:r>
      <w:r>
        <w:t xml:space="preserve">. </w:t>
      </w:r>
    </w:p>
    <w:p w14:paraId="47CA6542" w14:textId="58F4F957" w:rsidR="009252AC" w:rsidRDefault="000B3446" w:rsidP="009E471D">
      <w:r>
        <w:rPr>
          <w:noProof/>
        </w:rPr>
        <w:drawing>
          <wp:inline distT="0" distB="0" distL="0" distR="0" wp14:anchorId="490E7478" wp14:editId="080131AA">
            <wp:extent cx="5943600" cy="864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6-29 06192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864870"/>
                    </a:xfrm>
                    <a:prstGeom prst="rect">
                      <a:avLst/>
                    </a:prstGeom>
                  </pic:spPr>
                </pic:pic>
              </a:graphicData>
            </a:graphic>
          </wp:inline>
        </w:drawing>
      </w:r>
    </w:p>
    <w:p w14:paraId="10DFBC5C" w14:textId="77777777" w:rsidR="0073730C" w:rsidRDefault="0073730C" w:rsidP="009E471D"/>
    <w:p w14:paraId="6D72C98A" w14:textId="6D32F812" w:rsidR="00732B55" w:rsidRDefault="004C34DA" w:rsidP="00B0351D">
      <w:pPr>
        <w:pStyle w:val="Heading3"/>
      </w:pPr>
      <w:r>
        <w:t>2.3</w:t>
      </w:r>
      <w:r w:rsidR="00732B55">
        <w:t xml:space="preserve"> Compiled Static </w:t>
      </w:r>
    </w:p>
    <w:p w14:paraId="67AA9AC2" w14:textId="77777777" w:rsidR="00732B55" w:rsidRDefault="00732B55" w:rsidP="00225908"/>
    <w:p w14:paraId="52FE9A9E" w14:textId="552BA5E7" w:rsidR="0081388E" w:rsidRDefault="0081388E" w:rsidP="00225908">
      <w:r>
        <w:t xml:space="preserve">Trong chương này chúng ta sẽ thử làm việc với File less thông qua việc </w:t>
      </w:r>
      <w:r w:rsidR="001C2F60">
        <w:t>tạo ra _extend.less trong web/css/source/</w:t>
      </w:r>
      <w:r w:rsidR="00ED4ADA">
        <w:t>_extend.less rồi thử với việc đó là tuỳ chỉnh action button</w:t>
      </w:r>
      <w:r w:rsidR="007667F1">
        <w:t xml:space="preserve">. </w:t>
      </w:r>
    </w:p>
    <w:p w14:paraId="4BEA52C9" w14:textId="77777777" w:rsidR="007667F1" w:rsidRPr="007667F1" w:rsidRDefault="007667F1" w:rsidP="007667F1">
      <w:pPr>
        <w:shd w:val="clear" w:color="auto" w:fill="1F1F1F"/>
        <w:spacing w:after="0" w:line="285" w:lineRule="atLeast"/>
        <w:rPr>
          <w:rFonts w:ascii="Consolas" w:eastAsia="Times New Roman" w:hAnsi="Consolas" w:cs="Times New Roman"/>
          <w:color w:val="CCCCCC"/>
          <w:sz w:val="21"/>
          <w:szCs w:val="21"/>
        </w:rPr>
      </w:pPr>
      <w:r w:rsidRPr="007667F1">
        <w:rPr>
          <w:rFonts w:ascii="Consolas" w:eastAsia="Times New Roman" w:hAnsi="Consolas" w:cs="Times New Roman"/>
          <w:color w:val="D7BA7D"/>
          <w:sz w:val="21"/>
          <w:szCs w:val="21"/>
        </w:rPr>
        <w:t>.action</w:t>
      </w:r>
      <w:r w:rsidRPr="007667F1">
        <w:rPr>
          <w:rFonts w:ascii="Consolas" w:eastAsia="Times New Roman" w:hAnsi="Consolas" w:cs="Times New Roman"/>
          <w:color w:val="CCCCCC"/>
          <w:sz w:val="21"/>
          <w:szCs w:val="21"/>
        </w:rPr>
        <w:t>{</w:t>
      </w:r>
    </w:p>
    <w:p w14:paraId="7776D716" w14:textId="77777777" w:rsidR="007667F1" w:rsidRPr="007667F1" w:rsidRDefault="007667F1" w:rsidP="007667F1">
      <w:pPr>
        <w:shd w:val="clear" w:color="auto" w:fill="1F1F1F"/>
        <w:spacing w:after="0" w:line="285" w:lineRule="atLeast"/>
        <w:rPr>
          <w:rFonts w:ascii="Consolas" w:eastAsia="Times New Roman" w:hAnsi="Consolas" w:cs="Times New Roman"/>
          <w:color w:val="CCCCCC"/>
          <w:sz w:val="21"/>
          <w:szCs w:val="21"/>
        </w:rPr>
      </w:pPr>
      <w:r w:rsidRPr="007667F1">
        <w:rPr>
          <w:rFonts w:ascii="Consolas" w:eastAsia="Times New Roman" w:hAnsi="Consolas" w:cs="Times New Roman"/>
          <w:color w:val="CCCCCC"/>
          <w:sz w:val="21"/>
          <w:szCs w:val="21"/>
        </w:rPr>
        <w:t xml:space="preserve">    </w:t>
      </w:r>
      <w:r w:rsidRPr="007667F1">
        <w:rPr>
          <w:rFonts w:ascii="Consolas" w:eastAsia="Times New Roman" w:hAnsi="Consolas" w:cs="Times New Roman"/>
          <w:color w:val="D7BA7D"/>
          <w:sz w:val="21"/>
          <w:szCs w:val="21"/>
        </w:rPr>
        <w:t>&amp;.primary</w:t>
      </w:r>
      <w:r w:rsidRPr="007667F1">
        <w:rPr>
          <w:rFonts w:ascii="Consolas" w:eastAsia="Times New Roman" w:hAnsi="Consolas" w:cs="Times New Roman"/>
          <w:color w:val="CCCCCC"/>
          <w:sz w:val="21"/>
          <w:szCs w:val="21"/>
        </w:rPr>
        <w:t>{</w:t>
      </w:r>
    </w:p>
    <w:p w14:paraId="252660AD" w14:textId="77777777" w:rsidR="007667F1" w:rsidRPr="007667F1" w:rsidRDefault="007667F1" w:rsidP="007667F1">
      <w:pPr>
        <w:shd w:val="clear" w:color="auto" w:fill="1F1F1F"/>
        <w:spacing w:after="0" w:line="285" w:lineRule="atLeast"/>
        <w:rPr>
          <w:rFonts w:ascii="Consolas" w:eastAsia="Times New Roman" w:hAnsi="Consolas" w:cs="Times New Roman"/>
          <w:color w:val="CCCCCC"/>
          <w:sz w:val="21"/>
          <w:szCs w:val="21"/>
        </w:rPr>
      </w:pPr>
      <w:r w:rsidRPr="007667F1">
        <w:rPr>
          <w:rFonts w:ascii="Consolas" w:eastAsia="Times New Roman" w:hAnsi="Consolas" w:cs="Times New Roman"/>
          <w:color w:val="CCCCCC"/>
          <w:sz w:val="21"/>
          <w:szCs w:val="21"/>
        </w:rPr>
        <w:t xml:space="preserve">        </w:t>
      </w:r>
      <w:r w:rsidRPr="007667F1">
        <w:rPr>
          <w:rFonts w:ascii="Consolas" w:eastAsia="Times New Roman" w:hAnsi="Consolas" w:cs="Times New Roman"/>
          <w:color w:val="9CDCFE"/>
          <w:sz w:val="21"/>
          <w:szCs w:val="21"/>
        </w:rPr>
        <w:t>background-color</w:t>
      </w:r>
      <w:r w:rsidRPr="007667F1">
        <w:rPr>
          <w:rFonts w:ascii="Consolas" w:eastAsia="Times New Roman" w:hAnsi="Consolas" w:cs="Times New Roman"/>
          <w:color w:val="CCCCCC"/>
          <w:sz w:val="21"/>
          <w:szCs w:val="21"/>
        </w:rPr>
        <w:t xml:space="preserve">: </w:t>
      </w:r>
      <w:r w:rsidRPr="007667F1">
        <w:rPr>
          <w:rFonts w:ascii="Consolas" w:eastAsia="Times New Roman" w:hAnsi="Consolas" w:cs="Times New Roman"/>
          <w:color w:val="CE9178"/>
          <w:sz w:val="21"/>
          <w:szCs w:val="21"/>
        </w:rPr>
        <w:t>yellow</w:t>
      </w:r>
      <w:r w:rsidRPr="007667F1">
        <w:rPr>
          <w:rFonts w:ascii="Consolas" w:eastAsia="Times New Roman" w:hAnsi="Consolas" w:cs="Times New Roman"/>
          <w:color w:val="CCCCCC"/>
          <w:sz w:val="21"/>
          <w:szCs w:val="21"/>
        </w:rPr>
        <w:t>;</w:t>
      </w:r>
    </w:p>
    <w:p w14:paraId="4C57A616" w14:textId="77777777" w:rsidR="007667F1" w:rsidRPr="007667F1" w:rsidRDefault="007667F1" w:rsidP="007667F1">
      <w:pPr>
        <w:shd w:val="clear" w:color="auto" w:fill="1F1F1F"/>
        <w:spacing w:after="0" w:line="285" w:lineRule="atLeast"/>
        <w:rPr>
          <w:rFonts w:ascii="Consolas" w:eastAsia="Times New Roman" w:hAnsi="Consolas" w:cs="Times New Roman"/>
          <w:color w:val="CCCCCC"/>
          <w:sz w:val="21"/>
          <w:szCs w:val="21"/>
        </w:rPr>
      </w:pPr>
      <w:r w:rsidRPr="007667F1">
        <w:rPr>
          <w:rFonts w:ascii="Consolas" w:eastAsia="Times New Roman" w:hAnsi="Consolas" w:cs="Times New Roman"/>
          <w:color w:val="CCCCCC"/>
          <w:sz w:val="21"/>
          <w:szCs w:val="21"/>
        </w:rPr>
        <w:t xml:space="preserve">        </w:t>
      </w:r>
      <w:r w:rsidRPr="007667F1">
        <w:rPr>
          <w:rFonts w:ascii="Consolas" w:eastAsia="Times New Roman" w:hAnsi="Consolas" w:cs="Times New Roman"/>
          <w:color w:val="9CDCFE"/>
          <w:sz w:val="21"/>
          <w:szCs w:val="21"/>
        </w:rPr>
        <w:t>border-color</w:t>
      </w:r>
      <w:r w:rsidRPr="007667F1">
        <w:rPr>
          <w:rFonts w:ascii="Consolas" w:eastAsia="Times New Roman" w:hAnsi="Consolas" w:cs="Times New Roman"/>
          <w:color w:val="CCCCCC"/>
          <w:sz w:val="21"/>
          <w:szCs w:val="21"/>
        </w:rPr>
        <w:t xml:space="preserve">: </w:t>
      </w:r>
      <w:r w:rsidRPr="007667F1">
        <w:rPr>
          <w:rFonts w:ascii="Consolas" w:eastAsia="Times New Roman" w:hAnsi="Consolas" w:cs="Times New Roman"/>
          <w:color w:val="CE9178"/>
          <w:sz w:val="21"/>
          <w:szCs w:val="21"/>
        </w:rPr>
        <w:t>yellow</w:t>
      </w:r>
      <w:r w:rsidRPr="007667F1">
        <w:rPr>
          <w:rFonts w:ascii="Consolas" w:eastAsia="Times New Roman" w:hAnsi="Consolas" w:cs="Times New Roman"/>
          <w:color w:val="CCCCCC"/>
          <w:sz w:val="21"/>
          <w:szCs w:val="21"/>
        </w:rPr>
        <w:t>;</w:t>
      </w:r>
    </w:p>
    <w:p w14:paraId="598B80A5" w14:textId="77777777" w:rsidR="007667F1" w:rsidRPr="007667F1" w:rsidRDefault="007667F1" w:rsidP="007667F1">
      <w:pPr>
        <w:shd w:val="clear" w:color="auto" w:fill="1F1F1F"/>
        <w:spacing w:after="0" w:line="285" w:lineRule="atLeast"/>
        <w:rPr>
          <w:rFonts w:ascii="Consolas" w:eastAsia="Times New Roman" w:hAnsi="Consolas" w:cs="Times New Roman"/>
          <w:color w:val="CCCCCC"/>
          <w:sz w:val="21"/>
          <w:szCs w:val="21"/>
        </w:rPr>
      </w:pPr>
      <w:r w:rsidRPr="007667F1">
        <w:rPr>
          <w:rFonts w:ascii="Consolas" w:eastAsia="Times New Roman" w:hAnsi="Consolas" w:cs="Times New Roman"/>
          <w:color w:val="CCCCCC"/>
          <w:sz w:val="21"/>
          <w:szCs w:val="21"/>
        </w:rPr>
        <w:t>    }</w:t>
      </w:r>
    </w:p>
    <w:p w14:paraId="57D30DEF" w14:textId="77777777" w:rsidR="007667F1" w:rsidRPr="007667F1" w:rsidRDefault="007667F1" w:rsidP="007667F1">
      <w:pPr>
        <w:shd w:val="clear" w:color="auto" w:fill="1F1F1F"/>
        <w:spacing w:after="0" w:line="285" w:lineRule="atLeast"/>
        <w:rPr>
          <w:rFonts w:ascii="Consolas" w:eastAsia="Times New Roman" w:hAnsi="Consolas" w:cs="Times New Roman"/>
          <w:color w:val="CCCCCC"/>
          <w:sz w:val="21"/>
          <w:szCs w:val="21"/>
        </w:rPr>
      </w:pPr>
      <w:r w:rsidRPr="007667F1">
        <w:rPr>
          <w:rFonts w:ascii="Consolas" w:eastAsia="Times New Roman" w:hAnsi="Consolas" w:cs="Times New Roman"/>
          <w:color w:val="CCCCCC"/>
          <w:sz w:val="21"/>
          <w:szCs w:val="21"/>
        </w:rPr>
        <w:t>}</w:t>
      </w:r>
    </w:p>
    <w:p w14:paraId="56CA7B6A" w14:textId="77777777" w:rsidR="007667F1" w:rsidRPr="007667F1" w:rsidRDefault="007667F1" w:rsidP="007667F1">
      <w:pPr>
        <w:shd w:val="clear" w:color="auto" w:fill="1F1F1F"/>
        <w:spacing w:after="240" w:line="285" w:lineRule="atLeast"/>
        <w:rPr>
          <w:rFonts w:ascii="Consolas" w:eastAsia="Times New Roman" w:hAnsi="Consolas" w:cs="Times New Roman"/>
          <w:color w:val="CCCCCC"/>
          <w:sz w:val="21"/>
          <w:szCs w:val="21"/>
        </w:rPr>
      </w:pPr>
    </w:p>
    <w:p w14:paraId="19BB7721" w14:textId="40D8A6BA" w:rsidR="00B0351D" w:rsidRDefault="00206A0D" w:rsidP="00225908">
      <w:r>
        <w:lastRenderedPageBreak/>
        <w:t xml:space="preserve">Chúng ta đã dùng grunt, livereload ở bên trên nên tất cả các phần này rất đơn giản chỉ cần sửa file và nội dung sẽ tự thay đổi trên trình duyệt. </w:t>
      </w:r>
    </w:p>
    <w:p w14:paraId="5C826168" w14:textId="38BFD3F7" w:rsidR="0073730C" w:rsidRDefault="00B32D68" w:rsidP="00B32D68">
      <w:pPr>
        <w:pStyle w:val="Heading4"/>
      </w:pPr>
      <w:r>
        <w:t xml:space="preserve">2.3.1 Thảo luận về những gì Magento sinh ra </w:t>
      </w:r>
    </w:p>
    <w:p w14:paraId="56F8E4D0" w14:textId="77777777" w:rsidR="00B91DF3" w:rsidRDefault="00B91DF3" w:rsidP="00225908"/>
    <w:p w14:paraId="254CF7CA" w14:textId="256EE41E" w:rsidR="00AC043E" w:rsidRDefault="00B91DF3" w:rsidP="00225908">
      <w:r>
        <w:t xml:space="preserve">Chúng ta sẽ nói về các thư mục như pub, và var .. những thứ được Magento sinh ra tự động trong quá trình biên dịch. </w:t>
      </w:r>
    </w:p>
    <w:p w14:paraId="531405B5" w14:textId="14CAC399" w:rsidR="00AC043E" w:rsidRDefault="00AC043E" w:rsidP="00B91DF3">
      <w:pPr>
        <w:pStyle w:val="Heading5"/>
      </w:pPr>
      <w:r>
        <w:t>A. Thư mục /pub/static/</w:t>
      </w:r>
    </w:p>
    <w:p w14:paraId="0BDC85B2" w14:textId="77777777" w:rsidR="00B91DF3" w:rsidRPr="00B91DF3" w:rsidRDefault="00B91DF3" w:rsidP="00B91DF3"/>
    <w:p w14:paraId="10E6AABC" w14:textId="3F530A67" w:rsidR="00B32D68" w:rsidRDefault="00B32D68" w:rsidP="00225908">
      <w:r>
        <w:t>Chúng ta sẽ làm thay đổi những static file đã được lưu trữ trong pub</w:t>
      </w:r>
      <w:r w:rsidR="005E1F69">
        <w:t xml:space="preserve"> đó là phần mà Magento đã sinh ra trong quá trình hoạt động </w:t>
      </w:r>
      <w:r w:rsidR="000B3BD7">
        <w:t>và nó nằm trong /pub</w:t>
      </w:r>
      <w:r w:rsidR="00337282">
        <w:t xml:space="preserve"> (chính là public)</w:t>
      </w:r>
      <w:r w:rsidR="007C5B53">
        <w:t xml:space="preserve">. </w:t>
      </w:r>
    </w:p>
    <w:p w14:paraId="35F97D92" w14:textId="7979DCAE" w:rsidR="007C5B53" w:rsidRDefault="007C5B53" w:rsidP="00225908">
      <w:r>
        <w:t xml:space="preserve">Khi Magento biên dịch, nó sinh ra một nhóm các file và thư mục nằm trong pub </w:t>
      </w:r>
      <w:r w:rsidR="00A47C6B">
        <w:t xml:space="preserve">nó sẽ sinh ra các file static </w:t>
      </w:r>
      <w:r w:rsidR="00D61EBF">
        <w:t xml:space="preserve">mà những file này có thể cache để có thể bảo mật và tăng tốc quá trình load trang web </w:t>
      </w:r>
      <w:r w:rsidR="007D77F9">
        <w:sym w:font="Wingdings" w:char="F0E0"/>
      </w:r>
      <w:r w:rsidR="007D77F9">
        <w:t xml:space="preserve"> pub/static nhằm lưu trữ các file </w:t>
      </w:r>
      <w:r w:rsidR="0010682C">
        <w:t>static</w:t>
      </w:r>
      <w:r w:rsidR="007D77F9">
        <w:t xml:space="preserve"> </w:t>
      </w:r>
      <w:r w:rsidR="00AC043E">
        <w:t>.</w:t>
      </w:r>
    </w:p>
    <w:p w14:paraId="138FDB8F" w14:textId="29742992" w:rsidR="00B32D68" w:rsidRDefault="00B91DF3" w:rsidP="00B91DF3">
      <w:pPr>
        <w:pStyle w:val="Heading5"/>
      </w:pPr>
      <w:r>
        <w:t>B. Thư mục /var</w:t>
      </w:r>
    </w:p>
    <w:p w14:paraId="2601ADC5" w14:textId="77777777" w:rsidR="00B91DF3" w:rsidRDefault="00B91DF3" w:rsidP="00225908"/>
    <w:p w14:paraId="4581B50E" w14:textId="3A2C71CD" w:rsidR="009A6DFD" w:rsidRDefault="009A6DFD" w:rsidP="00225908">
      <w:r>
        <w:t>Th</w:t>
      </w:r>
      <w:r w:rsidR="00BB4E9B">
        <w:t>ư</w:t>
      </w:r>
      <w:r>
        <w:t xml:space="preserve"> mục </w:t>
      </w:r>
      <w:r w:rsidR="00BB4E9B">
        <w:t>/</w:t>
      </w:r>
      <w:r>
        <w:t xml:space="preserve">view_preprocessed </w:t>
      </w:r>
      <w:r w:rsidR="00BB4E9B">
        <w:t xml:space="preserve">các file được xử lý trước </w:t>
      </w:r>
      <w:r w:rsidR="009E5BB2">
        <w:t>, magento và trình duyệt không sử dụng less file nên nó sẽ sinh ra các file css trước đó</w:t>
      </w:r>
      <w:r w:rsidR="00E7544B">
        <w:t xml:space="preserve"> cho hệ thống</w:t>
      </w:r>
      <w:r w:rsidR="00BE7962">
        <w:t>, chúng ta có thể sử các file này để xem trước những thay đổi (grunt đang ngầm làm việc đó)</w:t>
      </w:r>
      <w:r w:rsidR="00D01960">
        <w:t xml:space="preserve">. </w:t>
      </w:r>
    </w:p>
    <w:p w14:paraId="36998267" w14:textId="39D6F52C" w:rsidR="00D01960" w:rsidRDefault="00D01960" w:rsidP="00225908">
      <w:r w:rsidRPr="00D01960">
        <w:t>C:\xampp\htdocs\mage2rock\var\view_preprocessed\pub\static\frontend\Pixelpro\themepro\en_US\css\source\_extend.less</w:t>
      </w:r>
    </w:p>
    <w:p w14:paraId="483895B4" w14:textId="3DD3ECBD" w:rsidR="00567CBE" w:rsidRDefault="00567CBE" w:rsidP="00225908">
      <w:r>
        <w:t xml:space="preserve">Khi Magento biên dịch nó sẽ bên phần trong var/viewpreprocessed ra và biên dịch sau đó đẩy vào trong cho pub/static/frontend/pixelprotheme/ hoặc pub/static/backend/adminhtml/.. </w:t>
      </w:r>
    </w:p>
    <w:p w14:paraId="06885CA6" w14:textId="2791CAF1" w:rsidR="00D01960" w:rsidRDefault="002F1D47" w:rsidP="00225908">
      <w:r>
        <w:t>Chúng ta có thể sử dụng lệnh trong Window để xoá đi phần static file đã sinh ra trước đó theo lệnh</w:t>
      </w:r>
      <w:r w:rsidR="004B5091">
        <w:t xml:space="preserve"> (</w:t>
      </w:r>
      <w:r w:rsidR="004B5091" w:rsidRPr="005155A4">
        <w:rPr>
          <w:i/>
          <w:color w:val="FF0000"/>
        </w:rPr>
        <w:t>cái này không có nhiều ý nghĩa từ khi chúng ta có grunt</w:t>
      </w:r>
      <w:r w:rsidR="00FB6CF5" w:rsidRPr="005155A4">
        <w:rPr>
          <w:i/>
          <w:color w:val="FF0000"/>
        </w:rPr>
        <w:t xml:space="preserve"> chỉ là để hiểu quy trình</w:t>
      </w:r>
      <w:r w:rsidR="000E4D71" w:rsidRPr="005155A4">
        <w:rPr>
          <w:i/>
          <w:color w:val="FF0000"/>
        </w:rPr>
        <w:t xml:space="preserve"> nó chung nó dùng để tránh cache</w:t>
      </w:r>
      <w:r w:rsidR="004B5091">
        <w:t>)</w:t>
      </w:r>
      <w:r>
        <w:t xml:space="preserve">: </w:t>
      </w:r>
    </w:p>
    <w:tbl>
      <w:tblPr>
        <w:tblStyle w:val="TableGrid"/>
        <w:tblW w:w="0" w:type="auto"/>
        <w:tblLook w:val="04A0" w:firstRow="1" w:lastRow="0" w:firstColumn="1" w:lastColumn="0" w:noHBand="0" w:noVBand="1"/>
      </w:tblPr>
      <w:tblGrid>
        <w:gridCol w:w="9350"/>
      </w:tblGrid>
      <w:tr w:rsidR="002F1D47" w14:paraId="71779836" w14:textId="77777777" w:rsidTr="002F1D47">
        <w:tc>
          <w:tcPr>
            <w:tcW w:w="9350" w:type="dxa"/>
          </w:tcPr>
          <w:p w14:paraId="4E1FD116" w14:textId="3CE0B1D7" w:rsidR="002F1D47" w:rsidRDefault="005D0213" w:rsidP="00225908">
            <w:r>
              <w:t xml:space="preserve">&gt;&gt; </w:t>
            </w:r>
            <w:r w:rsidR="002F1D47">
              <w:t>rd /S /Q  pub\static\frontend</w:t>
            </w:r>
          </w:p>
          <w:p w14:paraId="35A52B09" w14:textId="77777777" w:rsidR="00D252BC" w:rsidRDefault="00D252BC" w:rsidP="00225908"/>
          <w:p w14:paraId="03F53342" w14:textId="77777777" w:rsidR="00D252BC" w:rsidRDefault="00D252BC" w:rsidP="00225908">
            <w:r>
              <w:t xml:space="preserve">S: ở đây là Sub Folder </w:t>
            </w:r>
          </w:p>
          <w:p w14:paraId="754B8ED7" w14:textId="77777777" w:rsidR="00D252BC" w:rsidRDefault="00D252BC" w:rsidP="00225908">
            <w:r>
              <w:t xml:space="preserve">Q: no – Question </w:t>
            </w:r>
          </w:p>
          <w:p w14:paraId="56B9D3BA" w14:textId="77777777" w:rsidR="00D252BC" w:rsidRDefault="00271F0A" w:rsidP="00225908">
            <w:r>
              <w:t xml:space="preserve">pub/static/frontend: phần dữ liệu được tự động sinh ra </w:t>
            </w:r>
          </w:p>
          <w:p w14:paraId="31FC6DE6" w14:textId="77777777" w:rsidR="00185C1F" w:rsidRDefault="00185C1F" w:rsidP="00225908"/>
          <w:p w14:paraId="2FA08A26" w14:textId="77777777" w:rsidR="00185C1F" w:rsidRDefault="00185C1F" w:rsidP="00225908">
            <w:r>
              <w:t xml:space="preserve">Tương đương với lệnh chúng ta sử dụng trong admin đó là [Flush Static Files Cache] </w:t>
            </w:r>
          </w:p>
          <w:p w14:paraId="67BA4F0D" w14:textId="6D0338A2" w:rsidR="00185C1F" w:rsidRDefault="00185C1F" w:rsidP="00225908"/>
        </w:tc>
      </w:tr>
    </w:tbl>
    <w:p w14:paraId="71C33FB7" w14:textId="77777777" w:rsidR="002F1D47" w:rsidRDefault="002F1D47" w:rsidP="00225908"/>
    <w:p w14:paraId="29CFDD0E" w14:textId="54077E1C" w:rsidR="005155A4" w:rsidRDefault="005155A4" w:rsidP="00225908">
      <w:r>
        <w:t xml:space="preserve">Sau đó muốn nó trở thành </w:t>
      </w:r>
      <w:r w:rsidR="00127A90">
        <w:t xml:space="preserve">thư mục được sinh lại thì có 2 cách là Client side mode hoặc </w:t>
      </w:r>
      <w:r w:rsidR="006C3A54">
        <w:t xml:space="preserve">Server side mode </w:t>
      </w:r>
      <w:r w:rsidR="00EF6DEC">
        <w:t xml:space="preserve">chúng ta chọn Server side và Grunt. </w:t>
      </w:r>
    </w:p>
    <w:tbl>
      <w:tblPr>
        <w:tblStyle w:val="TableGrid"/>
        <w:tblW w:w="0" w:type="auto"/>
        <w:tblLook w:val="04A0" w:firstRow="1" w:lastRow="0" w:firstColumn="1" w:lastColumn="0" w:noHBand="0" w:noVBand="1"/>
      </w:tblPr>
      <w:tblGrid>
        <w:gridCol w:w="9350"/>
      </w:tblGrid>
      <w:tr w:rsidR="00EF6DEC" w14:paraId="7217BCA9" w14:textId="77777777" w:rsidTr="00EF6DEC">
        <w:tc>
          <w:tcPr>
            <w:tcW w:w="9350" w:type="dxa"/>
          </w:tcPr>
          <w:p w14:paraId="422A76AE" w14:textId="6E17AD0C" w:rsidR="00EF6DEC" w:rsidRDefault="00EF6DEC" w:rsidP="00225908">
            <w:r>
              <w:t>php bin/magento setup:static-content:deploy -f</w:t>
            </w:r>
          </w:p>
        </w:tc>
      </w:tr>
    </w:tbl>
    <w:p w14:paraId="42358D7C" w14:textId="77777777" w:rsidR="00B91DF3" w:rsidRDefault="00B91DF3" w:rsidP="00225908"/>
    <w:p w14:paraId="59065945" w14:textId="1ADE79E7" w:rsidR="00B20ABE" w:rsidRDefault="00B20ABE" w:rsidP="00225908">
      <w:r>
        <w:lastRenderedPageBreak/>
        <w:t xml:space="preserve">Chúng ta nên tham khảo thêm về quá trình biên dịch của less trong magento tại </w:t>
      </w:r>
      <w:hyperlink w:anchor="_Debug_in_server-side" w:history="1">
        <w:r w:rsidRPr="00B20ABE">
          <w:rPr>
            <w:rStyle w:val="Hyperlink"/>
          </w:rPr>
          <w:t>đ</w:t>
        </w:r>
        <w:r w:rsidRPr="00B20ABE">
          <w:rPr>
            <w:rStyle w:val="Hyperlink"/>
          </w:rPr>
          <w:t>â</w:t>
        </w:r>
        <w:r w:rsidRPr="00B20ABE">
          <w:rPr>
            <w:rStyle w:val="Hyperlink"/>
          </w:rPr>
          <w:t>y</w:t>
        </w:r>
      </w:hyperlink>
      <w:r>
        <w:t xml:space="preserve">. </w:t>
      </w:r>
    </w:p>
    <w:tbl>
      <w:tblPr>
        <w:tblStyle w:val="TableGrid"/>
        <w:tblW w:w="0" w:type="auto"/>
        <w:tblLook w:val="04A0" w:firstRow="1" w:lastRow="0" w:firstColumn="1" w:lastColumn="0" w:noHBand="0" w:noVBand="1"/>
      </w:tblPr>
      <w:tblGrid>
        <w:gridCol w:w="9350"/>
      </w:tblGrid>
      <w:tr w:rsidR="00B20ABE" w14:paraId="1DCE49F7" w14:textId="77777777" w:rsidTr="00B20ABE">
        <w:tc>
          <w:tcPr>
            <w:tcW w:w="9350" w:type="dxa"/>
          </w:tcPr>
          <w:p w14:paraId="59293B21" w14:textId="77777777" w:rsidR="00B20ABE" w:rsidRDefault="00B20ABE" w:rsidP="00225908"/>
        </w:tc>
      </w:tr>
    </w:tbl>
    <w:p w14:paraId="639B87ED" w14:textId="77777777" w:rsidR="00B20ABE" w:rsidRDefault="00B20ABE" w:rsidP="00225908"/>
    <w:p w14:paraId="72370D21" w14:textId="259A43EB" w:rsidR="00732B55" w:rsidRDefault="004C34DA" w:rsidP="00B0351D">
      <w:pPr>
        <w:pStyle w:val="Heading3"/>
      </w:pPr>
      <w:r>
        <w:t>2.4</w:t>
      </w:r>
      <w:r w:rsidR="00732B55">
        <w:t xml:space="preserve"> URL Developer Tools</w:t>
      </w:r>
    </w:p>
    <w:p w14:paraId="44FF93AA" w14:textId="77777777" w:rsidR="00732B55" w:rsidRDefault="00732B55" w:rsidP="00225908"/>
    <w:p w14:paraId="47D5F30C" w14:textId="018758DD" w:rsidR="00B0351D" w:rsidRDefault="000819BF" w:rsidP="00225908">
      <w:r>
        <w:t>Ph</w:t>
      </w:r>
      <w:r w:rsidR="007A3287">
        <w:t xml:space="preserve">ần này sẽ hướng dẫn chúng ta để có thể sử dụng Chrome dev tools rất đơn giản và là thao tác chúng ta đã sử dụng hằng ngày cho việc preview sản phẩm trước khi thay đổi. </w:t>
      </w:r>
      <w:r>
        <w:t xml:space="preserve">Ngoài ra có giới thiệu đến các mode cho việc debug trên các thiết bị trong mode responsive của trình duyệt Chrome. </w:t>
      </w:r>
      <w:r w:rsidR="00461026">
        <w:t xml:space="preserve">G </w:t>
      </w:r>
    </w:p>
    <w:p w14:paraId="30B4285A" w14:textId="65175690" w:rsidR="00AD19B7" w:rsidRDefault="00AD19B7" w:rsidP="00225908">
      <w:r>
        <w:t xml:space="preserve">Toàn bộ phần này nói về chức năng </w:t>
      </w:r>
      <w:r w:rsidRPr="006C722A">
        <w:rPr>
          <w:highlight w:val="yellow"/>
        </w:rPr>
        <w:t>Inspect</w:t>
      </w:r>
      <w:r>
        <w:t xml:space="preserve"> của Chrome </w:t>
      </w:r>
      <w:r w:rsidR="00F52096">
        <w:t xml:space="preserve">cho việc test các chuyển đổi của CSS trên trình duyệt nhanh nhất. </w:t>
      </w:r>
    </w:p>
    <w:p w14:paraId="714A226F" w14:textId="4E009FB7" w:rsidR="00732B55" w:rsidRDefault="00C26463" w:rsidP="00C26463">
      <w:pPr>
        <w:pStyle w:val="ListParagraph"/>
        <w:numPr>
          <w:ilvl w:val="0"/>
          <w:numId w:val="93"/>
        </w:numPr>
      </w:pPr>
      <w:r>
        <w:t>Tìm các đoạn CSS được định nghĩa</w:t>
      </w:r>
    </w:p>
    <w:p w14:paraId="2B61477F" w14:textId="103B6E03" w:rsidR="00C26463" w:rsidRDefault="00C26463" w:rsidP="00C26463">
      <w:pPr>
        <w:pStyle w:val="ListParagraph"/>
        <w:numPr>
          <w:ilvl w:val="0"/>
          <w:numId w:val="93"/>
        </w:numPr>
      </w:pPr>
      <w:r>
        <w:t xml:space="preserve">Các thao tác với trang web như hover, toogle, mouseover …. </w:t>
      </w:r>
    </w:p>
    <w:p w14:paraId="0B85347E" w14:textId="52F83152" w:rsidR="00C26463" w:rsidRDefault="00C26463" w:rsidP="00C26463">
      <w:pPr>
        <w:pStyle w:val="ListParagraph"/>
        <w:numPr>
          <w:ilvl w:val="0"/>
          <w:numId w:val="93"/>
        </w:numPr>
      </w:pPr>
      <w:r>
        <w:t xml:space="preserve">Thử nghiệm trên các thiết bị và các Media Query. </w:t>
      </w:r>
    </w:p>
    <w:p w14:paraId="371378EF" w14:textId="5A059008" w:rsidR="00445B31" w:rsidRDefault="00445B31" w:rsidP="0050345D">
      <w:pPr>
        <w:pStyle w:val="Heading3"/>
      </w:pPr>
      <w:r>
        <w:t>2.5 Responsive web design</w:t>
      </w:r>
    </w:p>
    <w:p w14:paraId="01133C86" w14:textId="77777777" w:rsidR="00445B31" w:rsidRDefault="00445B31" w:rsidP="00225908"/>
    <w:p w14:paraId="7C2E5611" w14:textId="77777777" w:rsidR="006C722A" w:rsidRDefault="006C722A" w:rsidP="00225908"/>
    <w:tbl>
      <w:tblPr>
        <w:tblStyle w:val="TableGrid"/>
        <w:tblW w:w="0" w:type="auto"/>
        <w:tblLook w:val="04A0" w:firstRow="1" w:lastRow="0" w:firstColumn="1" w:lastColumn="0" w:noHBand="0" w:noVBand="1"/>
      </w:tblPr>
      <w:tblGrid>
        <w:gridCol w:w="9350"/>
      </w:tblGrid>
      <w:tr w:rsidR="009101CE" w14:paraId="3B24DBA0" w14:textId="77777777" w:rsidTr="009101CE">
        <w:tc>
          <w:tcPr>
            <w:tcW w:w="9350" w:type="dxa"/>
          </w:tcPr>
          <w:p w14:paraId="5B162F2C" w14:textId="77777777" w:rsidR="009101CE" w:rsidRDefault="009101CE" w:rsidP="00225908"/>
          <w:p w14:paraId="5730D91A" w14:textId="0805A1A0" w:rsidR="009101CE" w:rsidRDefault="00AF7872" w:rsidP="00225908">
            <w:hyperlink r:id="rId71" w:history="1">
              <w:r w:rsidR="009101CE" w:rsidRPr="00724C33">
                <w:rPr>
                  <w:rStyle w:val="Hyperlink"/>
                </w:rPr>
                <w:t>https://developer.adobe.com/commerce/frontend-core/guide/responsive-design/</w:t>
              </w:r>
            </w:hyperlink>
            <w:r w:rsidR="009101CE">
              <w:t xml:space="preserve"> </w:t>
            </w:r>
          </w:p>
          <w:p w14:paraId="7D442AA4" w14:textId="20B83E0A" w:rsidR="009101CE" w:rsidRDefault="009101CE" w:rsidP="00225908"/>
        </w:tc>
      </w:tr>
    </w:tbl>
    <w:p w14:paraId="218953AD" w14:textId="77777777" w:rsidR="009101CE" w:rsidRDefault="009101CE" w:rsidP="00225908"/>
    <w:p w14:paraId="0A0412FD" w14:textId="7540F5D4" w:rsidR="0050345D" w:rsidRDefault="0050345D" w:rsidP="00225908">
      <w:r>
        <w:t>Responsive web design (RWD, được nhắc đến là reponsive design – thiết kế thích ứng)</w:t>
      </w:r>
      <w:r w:rsidR="008A5B1D">
        <w:t xml:space="preserve"> là việc tạo ra các trang web để cung cấp trải nghiệm tối ưu trên nhiều loại thiết bị (từ màn hình máy tính để bàn lớn, độ phân giải cao đến thiết bị di động).</w:t>
      </w:r>
    </w:p>
    <w:p w14:paraId="76B768EB" w14:textId="45B4DF9F" w:rsidR="008A5B1D" w:rsidRDefault="00103E5A" w:rsidP="00225908">
      <w:r>
        <w:t>Các theme như Blank, Luma (Luma kế thừa từ Blank) tiếp cận với việc sử dụng phương pháp mobile first</w:t>
      </w:r>
      <w:r w:rsidR="00D92A34">
        <w:t>. Nó được tạo ra chủ yếu bằng</w:t>
      </w:r>
      <w:r>
        <w:t xml:space="preserve"> </w:t>
      </w:r>
      <w:r w:rsidR="00D92A34">
        <w:t xml:space="preserve">CSS và Javascript. </w:t>
      </w:r>
    </w:p>
    <w:p w14:paraId="484DA1C7" w14:textId="65442EC0" w:rsidR="00660BAE" w:rsidRDefault="00660BAE" w:rsidP="00225908">
      <w:r>
        <w:t xml:space="preserve">Theo hình ảnh bên dưới chứng minh cách cùng một trang được xây dựng trên mobile,tablet và desktop. </w:t>
      </w:r>
    </w:p>
    <w:p w14:paraId="644DB65D" w14:textId="5856F3F3" w:rsidR="000A5BAE" w:rsidRDefault="000A5BAE" w:rsidP="00225908">
      <w:r>
        <w:rPr>
          <w:noProof/>
        </w:rPr>
        <w:lastRenderedPageBreak/>
        <w:drawing>
          <wp:inline distT="0" distB="0" distL="0" distR="0" wp14:anchorId="1AD9A319" wp14:editId="18BC113A">
            <wp:extent cx="4995863" cy="300926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4-09-24 17522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03325" cy="3013755"/>
                    </a:xfrm>
                    <a:prstGeom prst="rect">
                      <a:avLst/>
                    </a:prstGeom>
                  </pic:spPr>
                </pic:pic>
              </a:graphicData>
            </a:graphic>
          </wp:inline>
        </w:drawing>
      </w:r>
    </w:p>
    <w:p w14:paraId="01ED917A" w14:textId="3E588625" w:rsidR="000A5BAE" w:rsidRDefault="000A5BAE" w:rsidP="00225908">
      <w:r>
        <w:t>Chúng tôi gợi ý là sử dụng Blank Theme, như là điểm bắt đầu việc tinh chỉnh của bạn. Đó là, theme tuỳ chỉnh của bạn nên được kế thừa từ Bl</w:t>
      </w:r>
      <w:r w:rsidR="00FB4002">
        <w:t xml:space="preserve">ank . </w:t>
      </w:r>
    </w:p>
    <w:p w14:paraId="3F65C58D" w14:textId="76E302E3" w:rsidR="00FB4002" w:rsidRDefault="00FB4002" w:rsidP="00225908">
      <w:r>
        <w:t xml:space="preserve">Trong chương này chúng ta sẽ </w:t>
      </w:r>
      <w:r w:rsidR="004568D8">
        <w:t xml:space="preserve">miêu tả phương pháp tiếp cận sử dụng Blank theme, và cung cấp và cung cấp các đề xuất thiết thực trên việc làm thế nào để tiếp cận theme của bạn. </w:t>
      </w:r>
    </w:p>
    <w:p w14:paraId="15DE0856" w14:textId="77777777" w:rsidR="005104A4" w:rsidRDefault="005104A4" w:rsidP="00225908"/>
    <w:p w14:paraId="22737B52" w14:textId="11196255" w:rsidR="00445B31" w:rsidRDefault="005104A4" w:rsidP="009C7569">
      <w:pPr>
        <w:pStyle w:val="ListParagraph"/>
        <w:numPr>
          <w:ilvl w:val="0"/>
          <w:numId w:val="37"/>
        </w:numPr>
      </w:pPr>
      <w:r>
        <w:t xml:space="preserve">CSS in Responsive Design </w:t>
      </w:r>
    </w:p>
    <w:p w14:paraId="0C1EB52E" w14:textId="4E47B246" w:rsidR="005104A4" w:rsidRDefault="005104A4" w:rsidP="009C7569">
      <w:pPr>
        <w:pStyle w:val="ListParagraph"/>
        <w:numPr>
          <w:ilvl w:val="0"/>
          <w:numId w:val="37"/>
        </w:numPr>
      </w:pPr>
      <w:r>
        <w:t xml:space="preserve">Javascript in responsive design </w:t>
      </w:r>
    </w:p>
    <w:p w14:paraId="01F27A3A" w14:textId="1EAEC009" w:rsidR="005104A4" w:rsidRDefault="005104A4" w:rsidP="009C7569">
      <w:pPr>
        <w:pStyle w:val="ListParagraph"/>
        <w:numPr>
          <w:ilvl w:val="0"/>
          <w:numId w:val="37"/>
        </w:numPr>
      </w:pPr>
      <w:r>
        <w:t xml:space="preserve">Customizing RWD: ilustration </w:t>
      </w:r>
    </w:p>
    <w:p w14:paraId="2F8F11E8" w14:textId="5F73B365" w:rsidR="005104A4" w:rsidRDefault="005104A4" w:rsidP="009C7569">
      <w:pPr>
        <w:pStyle w:val="ListParagraph"/>
        <w:numPr>
          <w:ilvl w:val="0"/>
          <w:numId w:val="37"/>
        </w:numPr>
      </w:pPr>
      <w:r>
        <w:t xml:space="preserve">Create a responsive mobile theme based on Blank </w:t>
      </w:r>
    </w:p>
    <w:p w14:paraId="57CF5425" w14:textId="77777777" w:rsidR="008158BB" w:rsidRDefault="008158BB" w:rsidP="008158BB"/>
    <w:tbl>
      <w:tblPr>
        <w:tblStyle w:val="TableGrid"/>
        <w:tblW w:w="0" w:type="auto"/>
        <w:tblLook w:val="04A0" w:firstRow="1" w:lastRow="0" w:firstColumn="1" w:lastColumn="0" w:noHBand="0" w:noVBand="1"/>
      </w:tblPr>
      <w:tblGrid>
        <w:gridCol w:w="1555"/>
        <w:gridCol w:w="7795"/>
      </w:tblGrid>
      <w:tr w:rsidR="006E08B4" w14:paraId="2F174D2D" w14:textId="77777777" w:rsidTr="008158BB">
        <w:trPr>
          <w:trHeight w:val="547"/>
        </w:trPr>
        <w:tc>
          <w:tcPr>
            <w:tcW w:w="1555" w:type="dxa"/>
          </w:tcPr>
          <w:p w14:paraId="0A25F4ED" w14:textId="55BD2BFD" w:rsidR="006E08B4" w:rsidRDefault="006E08B4" w:rsidP="006E08B4">
            <w:r>
              <w:t>Thuật ngữ</w:t>
            </w:r>
          </w:p>
        </w:tc>
        <w:tc>
          <w:tcPr>
            <w:tcW w:w="7795" w:type="dxa"/>
          </w:tcPr>
          <w:p w14:paraId="6D31EB28" w14:textId="13B56A56" w:rsidR="006E08B4" w:rsidRDefault="006E08B4" w:rsidP="006E08B4">
            <w:r>
              <w:t>Miêu tả</w:t>
            </w:r>
          </w:p>
        </w:tc>
      </w:tr>
      <w:tr w:rsidR="006E08B4" w14:paraId="0218FD2D" w14:textId="77777777" w:rsidTr="008158BB">
        <w:trPr>
          <w:trHeight w:val="962"/>
        </w:trPr>
        <w:tc>
          <w:tcPr>
            <w:tcW w:w="1555" w:type="dxa"/>
          </w:tcPr>
          <w:p w14:paraId="7C5D2D1C" w14:textId="554D7BC6" w:rsidR="006E08B4" w:rsidRDefault="006E08B4" w:rsidP="006E08B4">
            <w:r>
              <w:t>Breakpoint</w:t>
            </w:r>
          </w:p>
        </w:tc>
        <w:tc>
          <w:tcPr>
            <w:tcW w:w="7795" w:type="dxa"/>
          </w:tcPr>
          <w:p w14:paraId="1D989857" w14:textId="45162AB1" w:rsidR="006E08B4" w:rsidRDefault="006E08B4" w:rsidP="006E08B4">
            <w:r>
              <w:t xml:space="preserve">Độ rộng màn hình của người sử dụng để thiết kế phản hồi (Responsive Design) của bạn thay đổi </w:t>
            </w:r>
          </w:p>
        </w:tc>
      </w:tr>
    </w:tbl>
    <w:p w14:paraId="72D9B08F" w14:textId="77777777" w:rsidR="006E08B4" w:rsidRDefault="006E08B4" w:rsidP="006E08B4"/>
    <w:p w14:paraId="463CD872" w14:textId="77777777" w:rsidR="00C94810" w:rsidRDefault="006E08B4" w:rsidP="00C94810">
      <w:pPr>
        <w:pStyle w:val="Heading4"/>
      </w:pPr>
      <w:r>
        <w:t>2.5.1 CSS</w:t>
      </w:r>
      <w:r w:rsidR="00C94810">
        <w:t xml:space="preserve"> in responsive design </w:t>
      </w:r>
    </w:p>
    <w:p w14:paraId="3109C913" w14:textId="27486515" w:rsidR="005104A4" w:rsidRDefault="006E08B4" w:rsidP="005104A4">
      <w:r>
        <w:t xml:space="preserve"> </w:t>
      </w:r>
    </w:p>
    <w:p w14:paraId="4312F415" w14:textId="2ACA7D7C" w:rsidR="00686B5B" w:rsidRDefault="00686B5B" w:rsidP="005104A4">
      <w:r>
        <w:t>Stylesheets chính là công cụ chính trong việc cài đặt RWD. Trong chủ để này ta sẽ miêu tả về cơ chế này và tiếp cận để xây dựng RWD sử dụng trong default theme. Để sử dụng lại chúng trong custom theme của bạn thì chúng phải được kế thừa từ [</w:t>
      </w:r>
      <w:r w:rsidRPr="00686B5B">
        <w:rPr>
          <w:b/>
          <w:color w:val="FF0000"/>
        </w:rPr>
        <w:t>Blank theme</w:t>
      </w:r>
      <w:r>
        <w:t xml:space="preserve">]. </w:t>
      </w:r>
    </w:p>
    <w:p w14:paraId="2AC6E1A0" w14:textId="77777777" w:rsidR="00686B5B" w:rsidRDefault="00686B5B" w:rsidP="005104A4"/>
    <w:p w14:paraId="722FF1FD" w14:textId="62D293D6" w:rsidR="00C94810" w:rsidRDefault="00C94810" w:rsidP="00C94810">
      <w:pPr>
        <w:pStyle w:val="Heading5"/>
      </w:pPr>
      <w:r>
        <w:lastRenderedPageBreak/>
        <w:t xml:space="preserve">Mobile first </w:t>
      </w:r>
    </w:p>
    <w:p w14:paraId="0F948F36" w14:textId="77777777" w:rsidR="00E20347" w:rsidRPr="00E20347" w:rsidRDefault="00E20347" w:rsidP="00E20347"/>
    <w:p w14:paraId="6509D80F" w14:textId="49BA6A80" w:rsidR="00C94810" w:rsidRDefault="00AF7872" w:rsidP="00C94810">
      <w:hyperlink r:id="rId73" w:anchor="mobile-first" w:history="1">
        <w:r w:rsidR="00E20347" w:rsidRPr="00A45F76">
          <w:rPr>
            <w:rStyle w:val="Hyperlink"/>
          </w:rPr>
          <w:t>https://developer.adobe.com/commerce/frontend-core/guide/responsive-design/css/#mobile-first</w:t>
        </w:r>
      </w:hyperlink>
      <w:r w:rsidR="00E20347">
        <w:t xml:space="preserve"> </w:t>
      </w:r>
    </w:p>
    <w:p w14:paraId="353CC707" w14:textId="08211FC1" w:rsidR="00686B5B" w:rsidRDefault="00686B5B" w:rsidP="00C94810">
      <w:r>
        <w:t>Trong Blank và Luma theme, một “</w:t>
      </w:r>
      <w:r w:rsidRPr="006002D7">
        <w:rPr>
          <w:i/>
        </w:rPr>
        <w:t>mobile first</w:t>
      </w:r>
      <w:r>
        <w:t>” sẽ được tiếp cận để sử dụng theo thứ tự như sau:</w:t>
      </w:r>
    </w:p>
    <w:p w14:paraId="4F018391" w14:textId="55A68D72" w:rsidR="00686B5B" w:rsidRDefault="00686B5B" w:rsidP="009C7569">
      <w:pPr>
        <w:pStyle w:val="ListParagraph"/>
        <w:numPr>
          <w:ilvl w:val="0"/>
          <w:numId w:val="38"/>
        </w:numPr>
      </w:pPr>
      <w:r>
        <w:t>Mobile</w:t>
      </w:r>
    </w:p>
    <w:p w14:paraId="6DD9BFF8" w14:textId="502E4D32" w:rsidR="00686B5B" w:rsidRDefault="00686B5B" w:rsidP="009C7569">
      <w:pPr>
        <w:pStyle w:val="ListParagraph"/>
        <w:numPr>
          <w:ilvl w:val="0"/>
          <w:numId w:val="38"/>
        </w:numPr>
      </w:pPr>
      <w:r>
        <w:t>Tablet</w:t>
      </w:r>
    </w:p>
    <w:p w14:paraId="718D2E18" w14:textId="1B546862" w:rsidR="00686B5B" w:rsidRDefault="00686B5B" w:rsidP="009C7569">
      <w:pPr>
        <w:pStyle w:val="ListParagraph"/>
        <w:numPr>
          <w:ilvl w:val="0"/>
          <w:numId w:val="38"/>
        </w:numPr>
      </w:pPr>
      <w:r>
        <w:t>Desktop</w:t>
      </w:r>
    </w:p>
    <w:p w14:paraId="15D7E2DB" w14:textId="3148F12A" w:rsidR="00C94810" w:rsidRDefault="00686B5B" w:rsidP="00C94810">
      <w:r>
        <w:t xml:space="preserve">Đó chính là styles cho thiết bị mobile (màn hình có kích thước là 768px hoặc nhỏ hơn) chúng được mở rộng bởi styles cho các breakpoint cao hơn. Do đó, các kiểu bổ sung không bao giờ được load khi xem cửa hàng ở trên thiết bị di động. </w:t>
      </w:r>
    </w:p>
    <w:p w14:paraId="3F0EAE7E" w14:textId="73B7AD78" w:rsidR="00686B5B" w:rsidRDefault="00C24071" w:rsidP="00C94810">
      <w:r>
        <w:t>Mobile và desktop styles được định nghĩa trong các file độc lập:</w:t>
      </w:r>
    </w:p>
    <w:p w14:paraId="62B5CE49" w14:textId="4FA36F0E" w:rsidR="00C24071" w:rsidRDefault="00C24071" w:rsidP="009C7569">
      <w:pPr>
        <w:pStyle w:val="ListParagraph"/>
        <w:numPr>
          <w:ilvl w:val="0"/>
          <w:numId w:val="39"/>
        </w:numPr>
      </w:pPr>
      <w:r w:rsidRPr="006002D7">
        <w:rPr>
          <w:i/>
        </w:rPr>
        <w:t>styles-l.less</w:t>
      </w:r>
      <w:r>
        <w:t xml:space="preserve"> sử dụng để sinh ra style cho desktop (với độ rộng lớn hơn 768px)</w:t>
      </w:r>
    </w:p>
    <w:p w14:paraId="61F718FE" w14:textId="39C708D6" w:rsidR="00C24071" w:rsidRDefault="00C24071" w:rsidP="009C7569">
      <w:pPr>
        <w:pStyle w:val="ListParagraph"/>
        <w:numPr>
          <w:ilvl w:val="0"/>
          <w:numId w:val="39"/>
        </w:numPr>
      </w:pPr>
      <w:r w:rsidRPr="006002D7">
        <w:rPr>
          <w:i/>
        </w:rPr>
        <w:t>styles-m.less</w:t>
      </w:r>
      <w:r>
        <w:t xml:space="preserve"> sử dụng để sinh ra các kiểu cơ bản và style dành riêng cho thiết bị di động</w:t>
      </w:r>
      <w:r w:rsidR="004D145C">
        <w:t xml:space="preserve"> (với độ rộng 768px hoặc ít hơn).</w:t>
      </w:r>
    </w:p>
    <w:p w14:paraId="6525ABF8" w14:textId="77777777" w:rsidR="004D145C" w:rsidRDefault="004D145C" w:rsidP="004D145C"/>
    <w:p w14:paraId="75F87A96" w14:textId="66B40618" w:rsidR="004D145C" w:rsidRDefault="004D145C" w:rsidP="004D145C">
      <w:pPr>
        <w:pStyle w:val="Heading6"/>
      </w:pPr>
      <w:r>
        <w:t xml:space="preserve">styles-l.less </w:t>
      </w:r>
    </w:p>
    <w:p w14:paraId="616363AE" w14:textId="77777777" w:rsidR="000F63E2" w:rsidRDefault="000F63E2" w:rsidP="004D145C"/>
    <w:p w14:paraId="1474EFF1" w14:textId="1FC84748" w:rsidR="004D145C" w:rsidRDefault="00AF7872" w:rsidP="004D145C">
      <w:hyperlink r:id="rId74" w:history="1">
        <w:r w:rsidR="000F63E2" w:rsidRPr="00A45F76">
          <w:rPr>
            <w:rStyle w:val="Hyperlink"/>
          </w:rPr>
          <w:t>https://github.com/magento/magento2/blob/2.4/app/design/frontend/Magento/blank/web/css/styles-l.less</w:t>
        </w:r>
      </w:hyperlink>
      <w:r w:rsidR="000F63E2">
        <w:t xml:space="preserve"> </w:t>
      </w:r>
    </w:p>
    <w:p w14:paraId="3CF3F1D6" w14:textId="77777777" w:rsidR="000F63E2" w:rsidRPr="004D145C" w:rsidRDefault="000F63E2" w:rsidP="004D145C"/>
    <w:tbl>
      <w:tblPr>
        <w:tblStyle w:val="TableGrid"/>
        <w:tblW w:w="0" w:type="auto"/>
        <w:tblLook w:val="04A0" w:firstRow="1" w:lastRow="0" w:firstColumn="1" w:lastColumn="0" w:noHBand="0" w:noVBand="1"/>
      </w:tblPr>
      <w:tblGrid>
        <w:gridCol w:w="9350"/>
      </w:tblGrid>
      <w:tr w:rsidR="00964B0A" w14:paraId="693E2A49" w14:textId="77777777" w:rsidTr="00964B0A">
        <w:tc>
          <w:tcPr>
            <w:tcW w:w="9350" w:type="dxa"/>
          </w:tcPr>
          <w:p w14:paraId="03355208" w14:textId="77777777" w:rsidR="00964B0A" w:rsidRDefault="00964B0A" w:rsidP="00794DFB"/>
          <w:p w14:paraId="76F7FF4B" w14:textId="77777777" w:rsidR="00964B0A" w:rsidRDefault="00964B0A" w:rsidP="00964B0A">
            <w:r>
              <w:t>/**</w:t>
            </w:r>
          </w:p>
          <w:p w14:paraId="2309D643" w14:textId="77777777" w:rsidR="00964B0A" w:rsidRDefault="00964B0A" w:rsidP="00964B0A">
            <w:r>
              <w:t xml:space="preserve"> * Copyright © Magento, Inc. All rights reserved.</w:t>
            </w:r>
          </w:p>
          <w:p w14:paraId="4B6D7F1D" w14:textId="77777777" w:rsidR="00964B0A" w:rsidRDefault="00964B0A" w:rsidP="00964B0A">
            <w:r>
              <w:t xml:space="preserve"> * See COPYING.txt for license details.</w:t>
            </w:r>
          </w:p>
          <w:p w14:paraId="42B24CE8" w14:textId="77777777" w:rsidR="00964B0A" w:rsidRDefault="00964B0A" w:rsidP="00964B0A">
            <w:r>
              <w:t xml:space="preserve"> */</w:t>
            </w:r>
          </w:p>
          <w:p w14:paraId="4D3D4429" w14:textId="77777777" w:rsidR="00964B0A" w:rsidRDefault="00964B0A" w:rsidP="00964B0A"/>
          <w:p w14:paraId="426CB79B" w14:textId="77777777" w:rsidR="00964B0A" w:rsidRDefault="00964B0A" w:rsidP="00964B0A">
            <w:r>
              <w:t>//</w:t>
            </w:r>
          </w:p>
          <w:p w14:paraId="5FCC7F90" w14:textId="77777777" w:rsidR="00964B0A" w:rsidRDefault="00964B0A" w:rsidP="00964B0A">
            <w:r>
              <w:t>//  Blank theme desktop styles</w:t>
            </w:r>
          </w:p>
          <w:p w14:paraId="43469160" w14:textId="77777777" w:rsidR="00964B0A" w:rsidRDefault="00964B0A" w:rsidP="00964B0A">
            <w:r>
              <w:t>//  _____________________________________________</w:t>
            </w:r>
          </w:p>
          <w:p w14:paraId="0543F675" w14:textId="77777777" w:rsidR="00964B0A" w:rsidRDefault="00964B0A" w:rsidP="00964B0A"/>
          <w:p w14:paraId="1B528D2B" w14:textId="77777777" w:rsidR="00964B0A" w:rsidRDefault="00964B0A" w:rsidP="00964B0A">
            <w:r>
              <w:t>//  These desktop styles are additional to mobile</w:t>
            </w:r>
          </w:p>
          <w:p w14:paraId="48FE79F8" w14:textId="77777777" w:rsidR="00964B0A" w:rsidRDefault="00964B0A" w:rsidP="00964B0A"/>
          <w:p w14:paraId="659A06A5" w14:textId="77777777" w:rsidR="00964B0A" w:rsidRDefault="00964B0A" w:rsidP="00964B0A">
            <w:r>
              <w:t>//</w:t>
            </w:r>
          </w:p>
          <w:p w14:paraId="60FDC2D4" w14:textId="77777777" w:rsidR="00964B0A" w:rsidRDefault="00964B0A" w:rsidP="00964B0A">
            <w:r>
              <w:t>//  Global lib + theme styles</w:t>
            </w:r>
          </w:p>
          <w:p w14:paraId="02282586" w14:textId="77777777" w:rsidR="00964B0A" w:rsidRDefault="00964B0A" w:rsidP="00964B0A">
            <w:r>
              <w:t>//  ---------------------------------------------</w:t>
            </w:r>
          </w:p>
          <w:p w14:paraId="59342560" w14:textId="77777777" w:rsidR="00964B0A" w:rsidRDefault="00964B0A" w:rsidP="00964B0A"/>
          <w:p w14:paraId="408AA759" w14:textId="77777777" w:rsidR="00964B0A" w:rsidRDefault="00964B0A" w:rsidP="00964B0A">
            <w:r>
              <w:t>@import '_styles.less';</w:t>
            </w:r>
          </w:p>
          <w:p w14:paraId="2242D926" w14:textId="77777777" w:rsidR="00964B0A" w:rsidRDefault="00964B0A" w:rsidP="00964B0A"/>
          <w:p w14:paraId="79915C25" w14:textId="77777777" w:rsidR="00964B0A" w:rsidRDefault="00964B0A" w:rsidP="00964B0A">
            <w:r>
              <w:lastRenderedPageBreak/>
              <w:t>//</w:t>
            </w:r>
          </w:p>
          <w:p w14:paraId="5888F35F" w14:textId="77777777" w:rsidR="00964B0A" w:rsidRDefault="00964B0A" w:rsidP="00964B0A">
            <w:r>
              <w:t>//  Magento Import instructions</w:t>
            </w:r>
          </w:p>
          <w:p w14:paraId="18ED6E23" w14:textId="77777777" w:rsidR="00964B0A" w:rsidRDefault="00964B0A" w:rsidP="00964B0A">
            <w:r>
              <w:t>//  ---------------------------------------------</w:t>
            </w:r>
          </w:p>
          <w:p w14:paraId="67A6FA65" w14:textId="77777777" w:rsidR="00964B0A" w:rsidRDefault="00964B0A" w:rsidP="00964B0A"/>
          <w:p w14:paraId="0BE0F20D" w14:textId="77777777" w:rsidR="00964B0A" w:rsidRDefault="00964B0A" w:rsidP="00964B0A">
            <w:r>
              <w:t>//@magento_import 'source/_module.less'; // Theme modules</w:t>
            </w:r>
          </w:p>
          <w:p w14:paraId="4FB28BC7" w14:textId="77777777" w:rsidR="00964B0A" w:rsidRDefault="00964B0A" w:rsidP="00964B0A">
            <w:r>
              <w:t>//@magento_import 'source/_widgets.less'; // Theme widgets</w:t>
            </w:r>
          </w:p>
          <w:p w14:paraId="0FA92DD5" w14:textId="77777777" w:rsidR="00964B0A" w:rsidRDefault="00964B0A" w:rsidP="00964B0A"/>
          <w:p w14:paraId="6850045E" w14:textId="77777777" w:rsidR="00964B0A" w:rsidRDefault="00964B0A" w:rsidP="00964B0A">
            <w:r>
              <w:t>//</w:t>
            </w:r>
          </w:p>
          <w:p w14:paraId="60C468A2" w14:textId="77777777" w:rsidR="00964B0A" w:rsidRDefault="00964B0A" w:rsidP="00964B0A">
            <w:r>
              <w:t>//  Global variables override</w:t>
            </w:r>
          </w:p>
          <w:p w14:paraId="69EEEA90" w14:textId="77777777" w:rsidR="00964B0A" w:rsidRDefault="00964B0A" w:rsidP="00964B0A">
            <w:r>
              <w:t>//  ---------------------------------------------</w:t>
            </w:r>
          </w:p>
          <w:p w14:paraId="0DA97CBE" w14:textId="77777777" w:rsidR="00964B0A" w:rsidRDefault="00964B0A" w:rsidP="00964B0A"/>
          <w:p w14:paraId="3A23441D" w14:textId="77777777" w:rsidR="00964B0A" w:rsidRDefault="00964B0A" w:rsidP="00964B0A">
            <w:r>
              <w:t>@import 'source/_theme.less';</w:t>
            </w:r>
          </w:p>
          <w:p w14:paraId="75F8E420" w14:textId="77777777" w:rsidR="00964B0A" w:rsidRDefault="00964B0A" w:rsidP="00964B0A"/>
          <w:p w14:paraId="6854866D" w14:textId="77777777" w:rsidR="00964B0A" w:rsidRDefault="00964B0A" w:rsidP="00964B0A">
            <w:r>
              <w:t>//</w:t>
            </w:r>
          </w:p>
          <w:p w14:paraId="0DB5E588" w14:textId="77777777" w:rsidR="00964B0A" w:rsidRDefault="00964B0A" w:rsidP="00964B0A">
            <w:r>
              <w:t>//  Extend for minor customisation</w:t>
            </w:r>
          </w:p>
          <w:p w14:paraId="16335565" w14:textId="77777777" w:rsidR="00964B0A" w:rsidRDefault="00964B0A" w:rsidP="00964B0A">
            <w:r>
              <w:t>//  ---------------------------------------------</w:t>
            </w:r>
          </w:p>
          <w:p w14:paraId="4A5FC601" w14:textId="77777777" w:rsidR="00964B0A" w:rsidRDefault="00964B0A" w:rsidP="00964B0A"/>
          <w:p w14:paraId="573BE4AF" w14:textId="77777777" w:rsidR="00964B0A" w:rsidRDefault="00964B0A" w:rsidP="00964B0A">
            <w:r>
              <w:t>//@magento_import 'source/_extend.less';</w:t>
            </w:r>
          </w:p>
          <w:p w14:paraId="2FC102FD" w14:textId="77777777" w:rsidR="00964B0A" w:rsidRDefault="00964B0A" w:rsidP="00964B0A"/>
          <w:p w14:paraId="1A9C6F97" w14:textId="77777777" w:rsidR="00964B0A" w:rsidRDefault="00964B0A" w:rsidP="00964B0A">
            <w:r>
              <w:t>//</w:t>
            </w:r>
          </w:p>
          <w:p w14:paraId="7E71B8DC" w14:textId="77777777" w:rsidR="00964B0A" w:rsidRDefault="00964B0A" w:rsidP="00964B0A">
            <w:r>
              <w:t>//  Media queries collector</w:t>
            </w:r>
          </w:p>
          <w:p w14:paraId="6BCDDB49" w14:textId="77777777" w:rsidR="00964B0A" w:rsidRDefault="00964B0A" w:rsidP="00964B0A">
            <w:r>
              <w:t>//  ---------------------------------------------</w:t>
            </w:r>
          </w:p>
          <w:p w14:paraId="53627A07" w14:textId="77777777" w:rsidR="00964B0A" w:rsidRDefault="00964B0A" w:rsidP="00964B0A"/>
          <w:p w14:paraId="03F037C9" w14:textId="77777777" w:rsidR="00964B0A" w:rsidRDefault="00964B0A" w:rsidP="00964B0A">
            <w:r>
              <w:t>@import 'source/lib/_responsive.less';</w:t>
            </w:r>
          </w:p>
          <w:p w14:paraId="3198DA4F" w14:textId="77777777" w:rsidR="00964B0A" w:rsidRDefault="00964B0A" w:rsidP="00964B0A"/>
          <w:p w14:paraId="4FFBDCB1" w14:textId="77777777" w:rsidR="00964B0A" w:rsidRDefault="00964B0A" w:rsidP="00964B0A">
            <w:r>
              <w:t>@media-target: 'desktop'; // Sets target device for this file</w:t>
            </w:r>
          </w:p>
          <w:p w14:paraId="365B09C1" w14:textId="77777777" w:rsidR="00964B0A" w:rsidRDefault="00964B0A" w:rsidP="00964B0A">
            <w:r>
              <w:t>@media-common: false; // Sets not to output common styles</w:t>
            </w:r>
          </w:p>
          <w:p w14:paraId="021B37F4" w14:textId="0C4E63E5" w:rsidR="00964B0A" w:rsidRDefault="00964B0A" w:rsidP="00964B0A"/>
        </w:tc>
      </w:tr>
    </w:tbl>
    <w:p w14:paraId="5E27FE41" w14:textId="77777777" w:rsidR="00794DFB" w:rsidRDefault="00794DFB" w:rsidP="00794DFB"/>
    <w:p w14:paraId="5F87FEA4" w14:textId="2A8A4540" w:rsidR="004D145C" w:rsidRDefault="004D145C" w:rsidP="004D145C">
      <w:pPr>
        <w:pStyle w:val="Heading6"/>
      </w:pPr>
      <w:r>
        <w:t xml:space="preserve">styles-m.less </w:t>
      </w:r>
    </w:p>
    <w:p w14:paraId="68B0B22B" w14:textId="77777777" w:rsidR="00D1063C" w:rsidRDefault="00D1063C" w:rsidP="00D1063C"/>
    <w:p w14:paraId="75918098" w14:textId="650D0F6A" w:rsidR="000F63E2" w:rsidRDefault="00AF7872" w:rsidP="00D1063C">
      <w:hyperlink r:id="rId75" w:history="1">
        <w:r w:rsidR="000F63E2" w:rsidRPr="00A45F76">
          <w:rPr>
            <w:rStyle w:val="Hyperlink"/>
          </w:rPr>
          <w:t>https://github.com/magento/magento2/blob/2.4/app/design/frontend/Magento/blank/web/css/styles-m.less</w:t>
        </w:r>
      </w:hyperlink>
      <w:r w:rsidR="000F63E2">
        <w:t xml:space="preserve"> </w:t>
      </w:r>
    </w:p>
    <w:p w14:paraId="4115533D" w14:textId="77777777" w:rsidR="000F63E2" w:rsidRPr="00D1063C" w:rsidRDefault="000F63E2" w:rsidP="00D1063C"/>
    <w:tbl>
      <w:tblPr>
        <w:tblStyle w:val="TableGrid"/>
        <w:tblW w:w="0" w:type="auto"/>
        <w:tblLook w:val="04A0" w:firstRow="1" w:lastRow="0" w:firstColumn="1" w:lastColumn="0" w:noHBand="0" w:noVBand="1"/>
      </w:tblPr>
      <w:tblGrid>
        <w:gridCol w:w="9350"/>
      </w:tblGrid>
      <w:tr w:rsidR="004D145C" w14:paraId="0D63D83D" w14:textId="77777777" w:rsidTr="004D145C">
        <w:tc>
          <w:tcPr>
            <w:tcW w:w="9350" w:type="dxa"/>
          </w:tcPr>
          <w:p w14:paraId="4A6B4692" w14:textId="77777777" w:rsidR="004D145C" w:rsidRDefault="004D145C" w:rsidP="00794DFB"/>
          <w:p w14:paraId="0B693E4E" w14:textId="77777777" w:rsidR="004D145C" w:rsidRDefault="004D145C" w:rsidP="00794DFB"/>
          <w:p w14:paraId="01433C34" w14:textId="77777777" w:rsidR="004D145C" w:rsidRDefault="004D145C" w:rsidP="00794DFB"/>
          <w:p w14:paraId="71A9203D" w14:textId="77777777" w:rsidR="004D145C" w:rsidRDefault="004D145C" w:rsidP="004D145C">
            <w:r>
              <w:t>/**</w:t>
            </w:r>
          </w:p>
          <w:p w14:paraId="0046BA54" w14:textId="77777777" w:rsidR="004D145C" w:rsidRDefault="004D145C" w:rsidP="004D145C">
            <w:r>
              <w:t xml:space="preserve"> * Copyright © Magento, Inc. All rights reserved.</w:t>
            </w:r>
          </w:p>
          <w:p w14:paraId="3466C6DD" w14:textId="77777777" w:rsidR="004D145C" w:rsidRDefault="004D145C" w:rsidP="004D145C">
            <w:r>
              <w:t xml:space="preserve"> * See COPYING.txt for license details.</w:t>
            </w:r>
          </w:p>
          <w:p w14:paraId="65E7D56A" w14:textId="77777777" w:rsidR="004D145C" w:rsidRDefault="004D145C" w:rsidP="004D145C">
            <w:r>
              <w:t xml:space="preserve"> */</w:t>
            </w:r>
          </w:p>
          <w:p w14:paraId="09F33687" w14:textId="77777777" w:rsidR="004D145C" w:rsidRDefault="004D145C" w:rsidP="004D145C"/>
          <w:p w14:paraId="527F858D" w14:textId="77777777" w:rsidR="004D145C" w:rsidRDefault="004D145C" w:rsidP="004D145C">
            <w:r>
              <w:t>//</w:t>
            </w:r>
          </w:p>
          <w:p w14:paraId="01334805" w14:textId="77777777" w:rsidR="004D145C" w:rsidRDefault="004D145C" w:rsidP="004D145C">
            <w:r>
              <w:lastRenderedPageBreak/>
              <w:t>//  Blank theme mobile styles</w:t>
            </w:r>
          </w:p>
          <w:p w14:paraId="275E9A78" w14:textId="77777777" w:rsidR="004D145C" w:rsidRDefault="004D145C" w:rsidP="004D145C">
            <w:r>
              <w:t>//  _____________________________________________</w:t>
            </w:r>
          </w:p>
          <w:p w14:paraId="7358BF57" w14:textId="77777777" w:rsidR="004D145C" w:rsidRDefault="004D145C" w:rsidP="004D145C"/>
          <w:p w14:paraId="2EB15877" w14:textId="77777777" w:rsidR="004D145C" w:rsidRDefault="004D145C" w:rsidP="004D145C">
            <w:r>
              <w:t>//  These mobile styles are mandatory and will be used as basis according to the mobile first design</w:t>
            </w:r>
          </w:p>
          <w:p w14:paraId="649BA605" w14:textId="77777777" w:rsidR="004D145C" w:rsidRDefault="004D145C" w:rsidP="004D145C"/>
          <w:p w14:paraId="423CF106" w14:textId="77777777" w:rsidR="004D145C" w:rsidRDefault="004D145C" w:rsidP="004D145C">
            <w:r>
              <w:t>//</w:t>
            </w:r>
          </w:p>
          <w:p w14:paraId="36F7398A" w14:textId="77777777" w:rsidR="004D145C" w:rsidRDefault="004D145C" w:rsidP="004D145C">
            <w:r>
              <w:t>//  Global lib + theme styles + theme extends</w:t>
            </w:r>
          </w:p>
          <w:p w14:paraId="45672C1D" w14:textId="77777777" w:rsidR="004D145C" w:rsidRDefault="004D145C" w:rsidP="004D145C">
            <w:r>
              <w:t>//  ---------------------------------------------</w:t>
            </w:r>
          </w:p>
          <w:p w14:paraId="22142B3B" w14:textId="77777777" w:rsidR="004D145C" w:rsidRDefault="004D145C" w:rsidP="004D145C"/>
          <w:p w14:paraId="7ACB2FFA" w14:textId="522A781A" w:rsidR="004D145C" w:rsidRDefault="004D145C" w:rsidP="004D145C">
            <w:r>
              <w:t xml:space="preserve">@import </w:t>
            </w:r>
            <w:r w:rsidR="000F63E2">
              <w:t>‘</w:t>
            </w:r>
            <w:r>
              <w:t>source/_reset.less</w:t>
            </w:r>
            <w:r w:rsidR="000F63E2">
              <w:t>’</w:t>
            </w:r>
            <w:r>
              <w:t>;</w:t>
            </w:r>
          </w:p>
          <w:p w14:paraId="5FFC76D7" w14:textId="25B47E8E" w:rsidR="004D145C" w:rsidRDefault="004D145C" w:rsidP="004D145C">
            <w:r>
              <w:t xml:space="preserve">@import </w:t>
            </w:r>
            <w:r w:rsidR="000F63E2">
              <w:t>‘</w:t>
            </w:r>
            <w:r>
              <w:t>_styles.less</w:t>
            </w:r>
            <w:r w:rsidR="000F63E2">
              <w:t>’</w:t>
            </w:r>
            <w:r>
              <w:t>;</w:t>
            </w:r>
          </w:p>
          <w:p w14:paraId="7367FB08" w14:textId="77777777" w:rsidR="004D145C" w:rsidRDefault="004D145C" w:rsidP="004D145C"/>
          <w:p w14:paraId="77165571" w14:textId="77777777" w:rsidR="004D145C" w:rsidRDefault="004D145C" w:rsidP="004D145C">
            <w:r>
              <w:t>//</w:t>
            </w:r>
          </w:p>
          <w:p w14:paraId="2ED8D3DA" w14:textId="77777777" w:rsidR="004D145C" w:rsidRDefault="004D145C" w:rsidP="004D145C">
            <w:r>
              <w:t>//  Magento Import instructions</w:t>
            </w:r>
          </w:p>
          <w:p w14:paraId="4F441927" w14:textId="77777777" w:rsidR="004D145C" w:rsidRDefault="004D145C" w:rsidP="004D145C">
            <w:r>
              <w:t>//  ---------------------------------------------</w:t>
            </w:r>
          </w:p>
          <w:p w14:paraId="0285C789" w14:textId="77777777" w:rsidR="004D145C" w:rsidRDefault="004D145C" w:rsidP="004D145C"/>
          <w:p w14:paraId="6144887E" w14:textId="026F34CA" w:rsidR="004D145C" w:rsidRDefault="004D145C" w:rsidP="004D145C">
            <w:r>
              <w:t xml:space="preserve">//@magento_import </w:t>
            </w:r>
            <w:r w:rsidR="000F63E2">
              <w:t>‘</w:t>
            </w:r>
            <w:r>
              <w:t>source/_module.less</w:t>
            </w:r>
            <w:r w:rsidR="000F63E2">
              <w:t>’</w:t>
            </w:r>
            <w:r>
              <w:t>; // Theme modules</w:t>
            </w:r>
          </w:p>
          <w:p w14:paraId="1D352CAF" w14:textId="367C7E5A" w:rsidR="004D145C" w:rsidRDefault="004D145C" w:rsidP="004D145C">
            <w:r>
              <w:t xml:space="preserve">//@magento_import </w:t>
            </w:r>
            <w:r w:rsidR="000F63E2">
              <w:t>‘</w:t>
            </w:r>
            <w:r>
              <w:t>source/_widgets.less</w:t>
            </w:r>
            <w:r w:rsidR="000F63E2">
              <w:t>’</w:t>
            </w:r>
            <w:r>
              <w:t>; // Theme widgets</w:t>
            </w:r>
          </w:p>
          <w:p w14:paraId="1BFFF710" w14:textId="77777777" w:rsidR="004D145C" w:rsidRDefault="004D145C" w:rsidP="004D145C"/>
          <w:p w14:paraId="45B5F136" w14:textId="77777777" w:rsidR="004D145C" w:rsidRDefault="004D145C" w:rsidP="004D145C">
            <w:r>
              <w:t>//</w:t>
            </w:r>
          </w:p>
          <w:p w14:paraId="6FF37AA2" w14:textId="77777777" w:rsidR="004D145C" w:rsidRDefault="004D145C" w:rsidP="004D145C">
            <w:r>
              <w:t>//  Global variables override</w:t>
            </w:r>
          </w:p>
          <w:p w14:paraId="6AB486C5" w14:textId="77777777" w:rsidR="004D145C" w:rsidRDefault="004D145C" w:rsidP="004D145C">
            <w:r>
              <w:t>//  ---------------------------------------------</w:t>
            </w:r>
          </w:p>
          <w:p w14:paraId="2AA31F64" w14:textId="77777777" w:rsidR="004D145C" w:rsidRDefault="004D145C" w:rsidP="004D145C"/>
          <w:p w14:paraId="4EF8016A" w14:textId="02B70AF1" w:rsidR="004D145C" w:rsidRDefault="004D145C" w:rsidP="004D145C">
            <w:r>
              <w:t xml:space="preserve">@import </w:t>
            </w:r>
            <w:r w:rsidR="000F63E2">
              <w:t>‘</w:t>
            </w:r>
            <w:r>
              <w:t>source/_theme.less</w:t>
            </w:r>
            <w:r w:rsidR="000F63E2">
              <w:t>’</w:t>
            </w:r>
            <w:r>
              <w:t>;</w:t>
            </w:r>
          </w:p>
          <w:p w14:paraId="1B5B214B" w14:textId="77777777" w:rsidR="004D145C" w:rsidRDefault="004D145C" w:rsidP="004D145C"/>
          <w:p w14:paraId="1218EF4C" w14:textId="77777777" w:rsidR="004D145C" w:rsidRDefault="004D145C" w:rsidP="004D145C">
            <w:r>
              <w:t>//</w:t>
            </w:r>
          </w:p>
          <w:p w14:paraId="61A10129" w14:textId="77777777" w:rsidR="004D145C" w:rsidRDefault="004D145C" w:rsidP="004D145C">
            <w:r>
              <w:t>//  Extend for minor customisation</w:t>
            </w:r>
          </w:p>
          <w:p w14:paraId="78B677D4" w14:textId="77777777" w:rsidR="004D145C" w:rsidRDefault="004D145C" w:rsidP="004D145C">
            <w:r>
              <w:t>//  ---------------------------------------------</w:t>
            </w:r>
          </w:p>
          <w:p w14:paraId="0B1FFC7A" w14:textId="77777777" w:rsidR="004D145C" w:rsidRDefault="004D145C" w:rsidP="004D145C"/>
          <w:p w14:paraId="65257C8E" w14:textId="277A3903" w:rsidR="004D145C" w:rsidRDefault="004D145C" w:rsidP="004D145C">
            <w:r>
              <w:t xml:space="preserve">//@magento_import </w:t>
            </w:r>
            <w:r w:rsidR="000F63E2">
              <w:t>‘</w:t>
            </w:r>
            <w:r>
              <w:t>source/_extend.less</w:t>
            </w:r>
            <w:r w:rsidR="000F63E2">
              <w:t>’</w:t>
            </w:r>
            <w:r>
              <w:t>;</w:t>
            </w:r>
          </w:p>
          <w:p w14:paraId="6A28422E" w14:textId="77777777" w:rsidR="004D145C" w:rsidRDefault="004D145C" w:rsidP="004D145C"/>
          <w:p w14:paraId="257FBC73" w14:textId="77777777" w:rsidR="004D145C" w:rsidRDefault="004D145C" w:rsidP="004D145C">
            <w:r>
              <w:t>//</w:t>
            </w:r>
          </w:p>
          <w:p w14:paraId="306D442C" w14:textId="77777777" w:rsidR="004D145C" w:rsidRDefault="004D145C" w:rsidP="004D145C">
            <w:r>
              <w:t>//  Media queries collector</w:t>
            </w:r>
          </w:p>
          <w:p w14:paraId="6ADD0EE5" w14:textId="77777777" w:rsidR="004D145C" w:rsidRDefault="004D145C" w:rsidP="004D145C">
            <w:r>
              <w:t>//  ---------------------------------------------</w:t>
            </w:r>
          </w:p>
          <w:p w14:paraId="3D9148E6" w14:textId="77777777" w:rsidR="004D145C" w:rsidRDefault="004D145C" w:rsidP="004D145C"/>
          <w:p w14:paraId="09A67401" w14:textId="0E86A9D3" w:rsidR="004D145C" w:rsidRDefault="004D145C" w:rsidP="004D145C">
            <w:r>
              <w:t xml:space="preserve">@import </w:t>
            </w:r>
            <w:r w:rsidR="000F63E2">
              <w:t>‘</w:t>
            </w:r>
            <w:r>
              <w:t>source/lib/_responsive.less</w:t>
            </w:r>
            <w:r w:rsidR="000F63E2">
              <w:t>’</w:t>
            </w:r>
            <w:r>
              <w:t>;</w:t>
            </w:r>
          </w:p>
          <w:p w14:paraId="51BCF2AD" w14:textId="77777777" w:rsidR="004D145C" w:rsidRDefault="004D145C" w:rsidP="004D145C"/>
          <w:p w14:paraId="720CF3F9" w14:textId="73F3809B" w:rsidR="004D145C" w:rsidRDefault="004D145C" w:rsidP="004D145C">
            <w:r>
              <w:t xml:space="preserve">@media-target: </w:t>
            </w:r>
            <w:r w:rsidR="000F63E2">
              <w:t>‘</w:t>
            </w:r>
            <w:r>
              <w:t>mobile</w:t>
            </w:r>
            <w:r w:rsidR="000F63E2">
              <w:t>’</w:t>
            </w:r>
            <w:r>
              <w:t>; // Sets target device for this file</w:t>
            </w:r>
          </w:p>
          <w:p w14:paraId="36AC5C75" w14:textId="58B6A60C" w:rsidR="004D145C" w:rsidRDefault="004D145C" w:rsidP="004D145C"/>
        </w:tc>
      </w:tr>
    </w:tbl>
    <w:p w14:paraId="4854F60E" w14:textId="77777777" w:rsidR="004D145C" w:rsidRDefault="004D145C" w:rsidP="00794DFB"/>
    <w:p w14:paraId="45B2ABBD" w14:textId="4B9A4561" w:rsidR="00C94810" w:rsidRDefault="00C94810" w:rsidP="00C94810">
      <w:pPr>
        <w:pStyle w:val="Heading5"/>
      </w:pPr>
      <w:r>
        <w:t xml:space="preserve">Breakpoints </w:t>
      </w:r>
    </w:p>
    <w:p w14:paraId="00B7EC60" w14:textId="77777777" w:rsidR="00E20347" w:rsidRPr="00E20347" w:rsidRDefault="00E20347" w:rsidP="00E20347"/>
    <w:p w14:paraId="41A06B1C" w14:textId="4407F7BD" w:rsidR="00C94810" w:rsidRDefault="00AF7872" w:rsidP="00C94810">
      <w:hyperlink r:id="rId76" w:anchor="breakpoints" w:history="1">
        <w:r w:rsidR="00E20347" w:rsidRPr="00A45F76">
          <w:rPr>
            <w:rStyle w:val="Hyperlink"/>
          </w:rPr>
          <w:t>https://developer.adobe.com/commerce/frontend-core/guide/responsive-design/css/#breakpoints</w:t>
        </w:r>
      </w:hyperlink>
      <w:r w:rsidR="00E20347">
        <w:t xml:space="preserve"> </w:t>
      </w:r>
    </w:p>
    <w:p w14:paraId="1B89062A" w14:textId="08E8CA61" w:rsidR="00E83850" w:rsidRDefault="00E83850" w:rsidP="00C94810">
      <w:r>
        <w:lastRenderedPageBreak/>
        <w:t xml:space="preserve">Breakpoint sử dụng trong CSS code để cài đặt độ rộng màn hình nơi mà các thiết kế được chuyển từ mobile tới phiên bản desktop. </w:t>
      </w:r>
    </w:p>
    <w:p w14:paraId="29651F25" w14:textId="0D20D449" w:rsidR="00F60E85" w:rsidRDefault="000F63E2" w:rsidP="00C94810">
      <w:r>
        <w:t>Blank và Lume Theme sử dụng các biến less để cài đặt theo breakpoints sau:</w:t>
      </w:r>
    </w:p>
    <w:p w14:paraId="1609B2E6" w14:textId="25F5AC10" w:rsidR="000F63E2" w:rsidRDefault="000F63E2" w:rsidP="009C7569">
      <w:pPr>
        <w:pStyle w:val="ListParagraph"/>
        <w:numPr>
          <w:ilvl w:val="0"/>
          <w:numId w:val="40"/>
        </w:numPr>
      </w:pPr>
      <w:r w:rsidRPr="000F63E2">
        <w:rPr>
          <w:highlight w:val="lightGray"/>
        </w:rPr>
        <w:t>@screen__xxs</w:t>
      </w:r>
      <w:r>
        <w:t xml:space="preserve">: 320px </w:t>
      </w:r>
    </w:p>
    <w:p w14:paraId="5F99BE2E" w14:textId="5CD6A34D" w:rsidR="000F63E2" w:rsidRDefault="000F63E2" w:rsidP="009C7569">
      <w:pPr>
        <w:pStyle w:val="ListParagraph"/>
        <w:numPr>
          <w:ilvl w:val="0"/>
          <w:numId w:val="40"/>
        </w:numPr>
      </w:pPr>
      <w:r w:rsidRPr="000F63E2">
        <w:rPr>
          <w:highlight w:val="lightGray"/>
        </w:rPr>
        <w:t>@screen__xs</w:t>
      </w:r>
      <w:r>
        <w:t xml:space="preserve">: 480px </w:t>
      </w:r>
    </w:p>
    <w:p w14:paraId="3671F95F" w14:textId="3143A860" w:rsidR="000F63E2" w:rsidRDefault="000F63E2" w:rsidP="009C7569">
      <w:pPr>
        <w:pStyle w:val="ListParagraph"/>
        <w:numPr>
          <w:ilvl w:val="0"/>
          <w:numId w:val="40"/>
        </w:numPr>
      </w:pPr>
      <w:r w:rsidRPr="000F63E2">
        <w:rPr>
          <w:highlight w:val="lightGray"/>
        </w:rPr>
        <w:t>@screen__s</w:t>
      </w:r>
      <w:r>
        <w:t xml:space="preserve">: 640px </w:t>
      </w:r>
    </w:p>
    <w:p w14:paraId="258981BB" w14:textId="0B9F37D4" w:rsidR="000F63E2" w:rsidRDefault="000F63E2" w:rsidP="009C7569">
      <w:pPr>
        <w:pStyle w:val="ListParagraph"/>
        <w:numPr>
          <w:ilvl w:val="0"/>
          <w:numId w:val="40"/>
        </w:numPr>
      </w:pPr>
      <w:r w:rsidRPr="000F63E2">
        <w:rPr>
          <w:highlight w:val="lightGray"/>
        </w:rPr>
        <w:t>@screen__m</w:t>
      </w:r>
      <w:r>
        <w:t>: 768px (trong Blank và Luma theme, khi viewport width hay độ rộng khung hình lớn hơn 768px, tại điểm này breakpoint sẽ chuyển tới desktop view)</w:t>
      </w:r>
    </w:p>
    <w:p w14:paraId="62572CDE" w14:textId="762D8865" w:rsidR="000F63E2" w:rsidRDefault="000F63E2" w:rsidP="009C7569">
      <w:pPr>
        <w:pStyle w:val="ListParagraph"/>
        <w:numPr>
          <w:ilvl w:val="0"/>
          <w:numId w:val="40"/>
        </w:numPr>
      </w:pPr>
      <w:r w:rsidRPr="000F63E2">
        <w:rPr>
          <w:highlight w:val="lightGray"/>
        </w:rPr>
        <w:t>@screen__l</w:t>
      </w:r>
      <w:r>
        <w:t xml:space="preserve">: 1024px </w:t>
      </w:r>
    </w:p>
    <w:p w14:paraId="456121D5" w14:textId="4BD6765D" w:rsidR="000F63E2" w:rsidRDefault="000F63E2" w:rsidP="009C7569">
      <w:pPr>
        <w:pStyle w:val="ListParagraph"/>
        <w:numPr>
          <w:ilvl w:val="0"/>
          <w:numId w:val="40"/>
        </w:numPr>
      </w:pPr>
      <w:r w:rsidRPr="000F63E2">
        <w:rPr>
          <w:highlight w:val="lightGray"/>
        </w:rPr>
        <w:t>@screen__xl</w:t>
      </w:r>
      <w:r>
        <w:t>: 1440px</w:t>
      </w:r>
    </w:p>
    <w:p w14:paraId="162698D1" w14:textId="075C80FB" w:rsidR="00C94810" w:rsidRDefault="000F63E2" w:rsidP="00C94810">
      <w:r>
        <w:t xml:space="preserve">Điểm các biến breakpoint mặc định được đặt trong UI Library: </w:t>
      </w:r>
      <w:r w:rsidRPr="00673C1E">
        <w:rPr>
          <w:highlight w:val="lightGray"/>
        </w:rPr>
        <w:t>/lib/web/css/source/lib/variables/_responsive.less</w:t>
      </w:r>
      <w:r>
        <w:t xml:space="preserve"> . </w:t>
      </w:r>
      <w:r w:rsidR="00673C1E">
        <w:t xml:space="preserve">Bạn có thể thay đổi các breakpoints và một mới nó trong custom theme của mình. </w:t>
      </w:r>
    </w:p>
    <w:p w14:paraId="007FC892" w14:textId="413E30E7" w:rsidR="00E20347" w:rsidRDefault="00E20347" w:rsidP="00E20347">
      <w:pPr>
        <w:pStyle w:val="Heading6"/>
      </w:pPr>
      <w:r>
        <w:t xml:space="preserve">Add a new breakpoint </w:t>
      </w:r>
    </w:p>
    <w:p w14:paraId="27F0CA3F" w14:textId="77777777" w:rsidR="00E20347" w:rsidRPr="00E20347" w:rsidRDefault="00E20347" w:rsidP="00E20347"/>
    <w:p w14:paraId="4F350AEE" w14:textId="62713AFA" w:rsidR="00826F5F" w:rsidRDefault="00826F5F" w:rsidP="00C94810">
      <w:r>
        <w:t xml:space="preserve">Chúng ta có thể thêm breakpoint theo hướng dẫn ở </w:t>
      </w:r>
      <w:hyperlink r:id="rId77" w:history="1">
        <w:r w:rsidRPr="00E20347">
          <w:rPr>
            <w:rStyle w:val="Hyperlink"/>
          </w:rPr>
          <w:t>đây</w:t>
        </w:r>
      </w:hyperlink>
      <w:r>
        <w:t xml:space="preserve">. </w:t>
      </w:r>
    </w:p>
    <w:tbl>
      <w:tblPr>
        <w:tblStyle w:val="TableGrid"/>
        <w:tblW w:w="0" w:type="auto"/>
        <w:tblLook w:val="04A0" w:firstRow="1" w:lastRow="0" w:firstColumn="1" w:lastColumn="0" w:noHBand="0" w:noVBand="1"/>
      </w:tblPr>
      <w:tblGrid>
        <w:gridCol w:w="9350"/>
      </w:tblGrid>
      <w:tr w:rsidR="00826F5F" w14:paraId="7A97236E" w14:textId="77777777" w:rsidTr="00826F5F">
        <w:tc>
          <w:tcPr>
            <w:tcW w:w="9350" w:type="dxa"/>
          </w:tcPr>
          <w:p w14:paraId="285FB45D" w14:textId="27EAF36E" w:rsidR="00826F5F" w:rsidRDefault="00AF7872" w:rsidP="00C94810">
            <w:hyperlink r:id="rId78" w:history="1">
              <w:r w:rsidR="00826F5F" w:rsidRPr="00A45F76">
                <w:rPr>
                  <w:rStyle w:val="Hyperlink"/>
                </w:rPr>
                <w:t>https://developer.adobe.com/commerce/frontend-core/guide/responsive-design/breakpoints/</w:t>
              </w:r>
            </w:hyperlink>
            <w:r w:rsidR="00826F5F">
              <w:t xml:space="preserve"> </w:t>
            </w:r>
          </w:p>
        </w:tc>
      </w:tr>
    </w:tbl>
    <w:p w14:paraId="40F11A50" w14:textId="77777777" w:rsidR="00826F5F" w:rsidRDefault="00826F5F" w:rsidP="00C94810"/>
    <w:p w14:paraId="4239E46B" w14:textId="41FCAF24" w:rsidR="00C94810" w:rsidRPr="00C94810" w:rsidRDefault="00C94810" w:rsidP="00C94810">
      <w:pPr>
        <w:pStyle w:val="Heading5"/>
      </w:pPr>
      <w:r>
        <w:t xml:space="preserve">Media queries </w:t>
      </w:r>
    </w:p>
    <w:p w14:paraId="727347E6" w14:textId="77777777" w:rsidR="00C94810" w:rsidRDefault="00C94810" w:rsidP="00C94810"/>
    <w:p w14:paraId="6554AF55" w14:textId="34E70A18" w:rsidR="007441A4" w:rsidRDefault="007441A4" w:rsidP="00C94810">
      <w:r>
        <w:t xml:space="preserve">Blank và Luma theme style được xây dựng dựa trên UI Library. Thư viện này sử dụng </w:t>
      </w:r>
      <w:hyperlink r:id="rId79" w:history="1">
        <w:r w:rsidRPr="00A81F1B">
          <w:rPr>
            <w:rStyle w:val="Hyperlink"/>
          </w:rPr>
          <w:t>CSS3 Media Query</w:t>
        </w:r>
      </w:hyperlink>
      <w:r>
        <w:t xml:space="preserve">, một extension của quy tắc </w:t>
      </w:r>
      <w:r w:rsidRPr="007A6F57">
        <w:rPr>
          <w:highlight w:val="lightGray"/>
        </w:rPr>
        <w:t>@media</w:t>
      </w:r>
      <w:r>
        <w:t xml:space="preserve">, để tạo ra các layout thích ứng với độ rộng màn hình.  </w:t>
      </w:r>
    </w:p>
    <w:p w14:paraId="786479C5" w14:textId="0083779A" w:rsidR="00C94810" w:rsidRDefault="007A6F57" w:rsidP="00C94810">
      <w:r>
        <w:t xml:space="preserve">Tiếp cận cài đặt trong UI Library, sử dụng </w:t>
      </w:r>
      <w:r w:rsidRPr="007A6F57">
        <w:rPr>
          <w:color w:val="FF0000"/>
          <w:highlight w:val="lightGray"/>
        </w:rPr>
        <w:t>@media-common</w:t>
      </w:r>
      <w:r w:rsidRPr="007A6F57">
        <w:rPr>
          <w:color w:val="FF0000"/>
        </w:rPr>
        <w:t xml:space="preserve"> </w:t>
      </w:r>
      <w:r>
        <w:t xml:space="preserve">nhóm style độc lập và </w:t>
      </w:r>
      <w:r w:rsidRPr="007A6F57">
        <w:rPr>
          <w:highlight w:val="lightGray"/>
        </w:rPr>
        <w:t>.media-width()</w:t>
      </w:r>
      <w:r>
        <w:t xml:space="preserve"> mixins kết hợp với nhua sử dụng trong các .less file trong một theme, sử dụng nhiều lần nếu cần nhưng chỉ cần gọi đến 1 lần trong </w:t>
      </w:r>
      <w:r w:rsidRPr="007A6F57">
        <w:rPr>
          <w:highlight w:val="lightGray"/>
        </w:rPr>
        <w:t>/lib/web/css/source/lib/_responsive.less</w:t>
      </w:r>
      <w:r>
        <w:t xml:space="preserve">. Kết quả là </w:t>
      </w:r>
      <w:r w:rsidRPr="00765C36">
        <w:rPr>
          <w:highlight w:val="lightGray"/>
        </w:rPr>
        <w:t>styles-m.css</w:t>
      </w:r>
      <w:r>
        <w:t xml:space="preserve"> và </w:t>
      </w:r>
      <w:r w:rsidRPr="00765C36">
        <w:rPr>
          <w:highlight w:val="lightGray"/>
        </w:rPr>
        <w:t>styles-l.css</w:t>
      </w:r>
      <w:r>
        <w:t xml:space="preserve"> cả 2 có thể gọi cho mỗi media query với tất cả quy tắc ở đây, thể hiện của nhiều lần gọi cho cùng một truy vấn. </w:t>
      </w:r>
    </w:p>
    <w:p w14:paraId="5ECB07D2" w14:textId="0A56C8EF" w:rsidR="00765C36" w:rsidRDefault="00765C36" w:rsidP="009C7569">
      <w:pPr>
        <w:pStyle w:val="ListParagraph"/>
        <w:numPr>
          <w:ilvl w:val="0"/>
          <w:numId w:val="41"/>
        </w:numPr>
      </w:pPr>
      <w:r>
        <w:t xml:space="preserve">Media queries </w:t>
      </w:r>
      <w:r w:rsidRPr="00693231">
        <w:rPr>
          <w:color w:val="FF0000"/>
        </w:rPr>
        <w:t>@media-common</w:t>
      </w:r>
      <w:r>
        <w:t xml:space="preserve">, </w:t>
      </w:r>
      <w:r w:rsidRPr="00693231">
        <w:rPr>
          <w:color w:val="FF0000"/>
        </w:rPr>
        <w:t xml:space="preserve">max_screen__s </w:t>
      </w:r>
      <w:r>
        <w:t xml:space="preserve">và </w:t>
      </w:r>
      <w:r w:rsidRPr="00693231">
        <w:rPr>
          <w:color w:val="FF0000"/>
        </w:rPr>
        <w:t>max_screen__m</w:t>
      </w:r>
      <w:r>
        <w:t xml:space="preserve"> sẽ được thêm tới styles-m.css </w:t>
      </w:r>
    </w:p>
    <w:p w14:paraId="42351AED" w14:textId="3E6737EA" w:rsidR="00765C36" w:rsidRDefault="00765C36" w:rsidP="009C7569">
      <w:pPr>
        <w:pStyle w:val="ListParagraph"/>
        <w:numPr>
          <w:ilvl w:val="0"/>
          <w:numId w:val="41"/>
        </w:numPr>
      </w:pPr>
      <w:r>
        <w:t xml:space="preserve">Media queries </w:t>
      </w:r>
      <w:r w:rsidRPr="00693231">
        <w:rPr>
          <w:highlight w:val="lightGray"/>
        </w:rPr>
        <w:t>min screen__m</w:t>
      </w:r>
      <w:r>
        <w:t xml:space="preserve"> và </w:t>
      </w:r>
      <w:r w:rsidRPr="00693231">
        <w:rPr>
          <w:highlight w:val="lightGray"/>
        </w:rPr>
        <w:t>min screen__l</w:t>
      </w:r>
      <w:r>
        <w:t xml:space="preserve"> sẽ được thêm tới </w:t>
      </w:r>
      <w:r w:rsidRPr="00693231">
        <w:rPr>
          <w:highlight w:val="lightGray"/>
        </w:rPr>
        <w:t>style-l.css</w:t>
      </w:r>
      <w:r>
        <w:t xml:space="preserve"> </w:t>
      </w:r>
    </w:p>
    <w:tbl>
      <w:tblPr>
        <w:tblStyle w:val="TableGrid"/>
        <w:tblW w:w="0" w:type="auto"/>
        <w:tblLook w:val="04A0" w:firstRow="1" w:lastRow="0" w:firstColumn="1" w:lastColumn="0" w:noHBand="0" w:noVBand="1"/>
      </w:tblPr>
      <w:tblGrid>
        <w:gridCol w:w="9330"/>
      </w:tblGrid>
      <w:tr w:rsidR="00693231" w14:paraId="1DD0FF2B" w14:textId="77777777" w:rsidTr="00AC572F">
        <w:tc>
          <w:tcPr>
            <w:tcW w:w="9350"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14:paraId="75D9D402" w14:textId="2CD46F5B" w:rsidR="00693231" w:rsidRDefault="00693231" w:rsidP="00693231"/>
          <w:p w14:paraId="25BBB326" w14:textId="6CC0B286" w:rsidR="00693231" w:rsidRDefault="002A74B3" w:rsidP="006A386E">
            <w:r>
              <w:t>Nếu làm việc trên một theme cho sẽ kế thừa từ Blank hoặc Luma theme</w:t>
            </w:r>
            <w:r w:rsidR="005F0BA6">
              <w:t xml:space="preserve">, nó được khuyến cáo để sử dụng </w:t>
            </w:r>
            <w:r w:rsidR="005F0BA6" w:rsidRPr="00AC572F">
              <w:rPr>
                <w:highlight w:val="lightGray"/>
              </w:rPr>
              <w:t>.media-width()</w:t>
            </w:r>
            <w:r w:rsidR="005F0BA6">
              <w:t xml:space="preserve"> và nhóm các style độc lập. </w:t>
            </w:r>
            <w:r w:rsidR="006A386E">
              <w:t xml:space="preserve">Nếu không các rules về style sẽ được thêm 2 lần, một là trong </w:t>
            </w:r>
            <w:r>
              <w:t xml:space="preserve"> </w:t>
            </w:r>
            <w:r w:rsidR="006A386E" w:rsidRPr="00AC572F">
              <w:rPr>
                <w:highlight w:val="lightGray"/>
              </w:rPr>
              <w:t>styles-m.css</w:t>
            </w:r>
            <w:r w:rsidR="006A386E">
              <w:t xml:space="preserve"> và một lần nữa trong </w:t>
            </w:r>
            <w:r w:rsidR="006A386E" w:rsidRPr="00AC572F">
              <w:rPr>
                <w:highlight w:val="lightGray"/>
              </w:rPr>
              <w:t>style-l.css</w:t>
            </w:r>
            <w:r w:rsidR="006A386E">
              <w:t xml:space="preserve"> . </w:t>
            </w:r>
          </w:p>
          <w:p w14:paraId="00CB999E" w14:textId="0D0F79AE" w:rsidR="006A386E" w:rsidRDefault="006A386E" w:rsidP="006A386E"/>
        </w:tc>
      </w:tr>
    </w:tbl>
    <w:p w14:paraId="47E2C23C" w14:textId="77777777" w:rsidR="00693231" w:rsidRPr="00C94810" w:rsidRDefault="00693231" w:rsidP="00693231"/>
    <w:p w14:paraId="34635C24" w14:textId="761E65C5" w:rsidR="00C94810" w:rsidRDefault="00AC572F" w:rsidP="005104A4">
      <w:r>
        <w:t xml:space="preserve">Cho quy tắc Less Styles để biên dịch tới styles-m.css với không media query bởi vậy chúng áp dụng tất cả độ rộng màn hình sử dụng </w:t>
      </w:r>
      <w:r w:rsidRPr="003E6CDA">
        <w:rPr>
          <w:highlight w:val="lightGray"/>
        </w:rPr>
        <w:t>@media-common</w:t>
      </w:r>
      <w:r>
        <w:t xml:space="preserve"> style group độc lập. </w:t>
      </w:r>
    </w:p>
    <w:p w14:paraId="40E8FEFE" w14:textId="77777777" w:rsidR="003E6CDA" w:rsidRDefault="003E6CDA" w:rsidP="005104A4"/>
    <w:p w14:paraId="76580E74" w14:textId="53E6FF38" w:rsidR="003E6CDA" w:rsidRDefault="003E6CDA" w:rsidP="003E6CDA">
      <w:pPr>
        <w:pStyle w:val="Heading6"/>
      </w:pPr>
      <w:r>
        <w:t xml:space="preserve">Áp dụng cho tất cả độ rộng màn hình </w:t>
      </w:r>
    </w:p>
    <w:p w14:paraId="2B2F629E" w14:textId="77777777" w:rsidR="003E6CDA" w:rsidRDefault="003E6CDA" w:rsidP="005104A4"/>
    <w:tbl>
      <w:tblPr>
        <w:tblStyle w:val="TableGrid"/>
        <w:tblW w:w="0" w:type="auto"/>
        <w:tblLook w:val="04A0" w:firstRow="1" w:lastRow="0" w:firstColumn="1" w:lastColumn="0" w:noHBand="0" w:noVBand="1"/>
      </w:tblPr>
      <w:tblGrid>
        <w:gridCol w:w="9350"/>
      </w:tblGrid>
      <w:tr w:rsidR="003E6CDA" w14:paraId="1C1CC36C" w14:textId="77777777" w:rsidTr="003E6CDA">
        <w:tc>
          <w:tcPr>
            <w:tcW w:w="9350" w:type="dxa"/>
          </w:tcPr>
          <w:p w14:paraId="1681C075" w14:textId="77777777" w:rsidR="003E6CDA" w:rsidRDefault="003E6CDA" w:rsidP="005104A4"/>
          <w:p w14:paraId="1651F555" w14:textId="77777777" w:rsidR="003E6CDA" w:rsidRDefault="003E6CDA" w:rsidP="003E6CDA">
            <w:r>
              <w:t>//</w:t>
            </w:r>
          </w:p>
          <w:p w14:paraId="613D8309" w14:textId="77777777" w:rsidR="003E6CDA" w:rsidRDefault="003E6CDA" w:rsidP="003E6CDA">
            <w:r>
              <w:t>//  Common (styles-m.css)</w:t>
            </w:r>
          </w:p>
          <w:p w14:paraId="0FD8E336" w14:textId="77777777" w:rsidR="003E6CDA" w:rsidRDefault="003E6CDA" w:rsidP="003E6CDA">
            <w:r>
              <w:t>//  _____________________________________________</w:t>
            </w:r>
          </w:p>
          <w:p w14:paraId="0E915A86" w14:textId="77777777" w:rsidR="003E6CDA" w:rsidRDefault="003E6CDA" w:rsidP="003E6CDA">
            <w:r>
              <w:t>&amp; when (@media-common = true) {</w:t>
            </w:r>
          </w:p>
          <w:p w14:paraId="794A7A3A" w14:textId="77777777" w:rsidR="003E6CDA" w:rsidRDefault="003E6CDA" w:rsidP="003E6CDA">
            <w:r>
              <w:t xml:space="preserve">    // your code</w:t>
            </w:r>
          </w:p>
          <w:p w14:paraId="679C683E" w14:textId="77777777" w:rsidR="003E6CDA" w:rsidRDefault="003E6CDA" w:rsidP="003E6CDA">
            <w:r>
              <w:t>}</w:t>
            </w:r>
          </w:p>
          <w:p w14:paraId="5D8D9868" w14:textId="39400213" w:rsidR="003E6CDA" w:rsidRDefault="003E6CDA" w:rsidP="003E6CDA"/>
        </w:tc>
      </w:tr>
    </w:tbl>
    <w:p w14:paraId="437E72E0" w14:textId="77777777" w:rsidR="00C94810" w:rsidRDefault="00C94810" w:rsidP="005104A4"/>
    <w:p w14:paraId="7A8F559C" w14:textId="5693AD3D" w:rsidR="00960E87" w:rsidRDefault="00960E87" w:rsidP="00960E87">
      <w:pPr>
        <w:pStyle w:val="Heading6"/>
      </w:pPr>
      <w:r>
        <w:t xml:space="preserve">Chắc chắn về độ rộng màn hình </w:t>
      </w:r>
    </w:p>
    <w:p w14:paraId="67D44CD0" w14:textId="77777777" w:rsidR="00960E87" w:rsidRDefault="00960E87" w:rsidP="005104A4"/>
    <w:p w14:paraId="24786C81" w14:textId="4C86675A" w:rsidR="003E6CDA" w:rsidRDefault="000C02A4" w:rsidP="005104A4">
      <w:r>
        <w:t xml:space="preserve">Cho các quy tắc cho nhóm style trong media query chắc chắc </w:t>
      </w:r>
      <w:r w:rsidRPr="006F79B0">
        <w:rPr>
          <w:highlight w:val="lightGray"/>
        </w:rPr>
        <w:t>.media-width()</w:t>
      </w:r>
      <w:r>
        <w:t xml:space="preserve"> được sử dụng. </w:t>
      </w:r>
    </w:p>
    <w:tbl>
      <w:tblPr>
        <w:tblStyle w:val="TableGrid"/>
        <w:tblW w:w="0" w:type="auto"/>
        <w:tblLook w:val="04A0" w:firstRow="1" w:lastRow="0" w:firstColumn="1" w:lastColumn="0" w:noHBand="0" w:noVBand="1"/>
      </w:tblPr>
      <w:tblGrid>
        <w:gridCol w:w="9350"/>
      </w:tblGrid>
      <w:tr w:rsidR="000C02A4" w14:paraId="1506D9EB" w14:textId="77777777" w:rsidTr="000C02A4">
        <w:tc>
          <w:tcPr>
            <w:tcW w:w="9350" w:type="dxa"/>
          </w:tcPr>
          <w:p w14:paraId="67B2312A" w14:textId="77777777" w:rsidR="006F79B0" w:rsidRDefault="006F79B0" w:rsidP="005104A4"/>
          <w:p w14:paraId="3F1D722E" w14:textId="77777777" w:rsidR="000C02A4" w:rsidRDefault="006F79B0" w:rsidP="005104A4">
            <w:r w:rsidRPr="006F79B0">
              <w:t>.media-width(&lt;@extremum&gt;, &lt;@break&gt;);</w:t>
            </w:r>
          </w:p>
          <w:p w14:paraId="33F33A0D" w14:textId="358EB75E" w:rsidR="006F79B0" w:rsidRDefault="006F79B0" w:rsidP="005104A4"/>
        </w:tc>
      </w:tr>
    </w:tbl>
    <w:p w14:paraId="5B4DA381" w14:textId="77777777" w:rsidR="000C02A4" w:rsidRDefault="000C02A4" w:rsidP="005104A4"/>
    <w:p w14:paraId="2A26EC14" w14:textId="15854EAB" w:rsidR="005011AF" w:rsidRDefault="005011AF" w:rsidP="005104A4">
      <w:r w:rsidRPr="006D7D75">
        <w:rPr>
          <w:highlight w:val="lightGray"/>
        </w:rPr>
        <w:t>@extramum: max|min</w:t>
      </w:r>
      <w:r>
        <w:t xml:space="preserve"> – </w:t>
      </w:r>
      <w:r w:rsidR="006D7D75">
        <w:t xml:space="preserve">thiết lập min-width hoặc max-width trong điều kiện media query. Nếu </w:t>
      </w:r>
      <w:r w:rsidR="006D7D75" w:rsidRPr="006D7D75">
        <w:rPr>
          <w:highlight w:val="lightGray"/>
        </w:rPr>
        <w:t>max</w:t>
      </w:r>
      <w:r w:rsidR="006D7D75">
        <w:t xml:space="preserve"> được sử dụng khi biên dịch styles sẽ được đặt trong </w:t>
      </w:r>
      <w:r w:rsidR="006D7D75" w:rsidRPr="006D7D75">
        <w:rPr>
          <w:highlight w:val="lightGray"/>
        </w:rPr>
        <w:t>styles-m.css</w:t>
      </w:r>
      <w:r w:rsidR="006D7D75">
        <w:t xml:space="preserve"> với media query để riêng. Trong khi nếu min được sử dụng styles biên dịch sẽ được đặt trong styles-l.css với media query được làm riêng</w:t>
      </w:r>
    </w:p>
    <w:p w14:paraId="4DFC841A" w14:textId="50912ABD" w:rsidR="005011AF" w:rsidRDefault="005011AF" w:rsidP="005104A4">
      <w:r w:rsidRPr="006D7D75">
        <w:rPr>
          <w:highlight w:val="lightGray"/>
        </w:rPr>
        <w:t>@break: value</w:t>
      </w:r>
      <w:r>
        <w:t xml:space="preserve"> </w:t>
      </w:r>
      <w:r w:rsidR="00424487">
        <w:t>–</w:t>
      </w:r>
      <w:r>
        <w:t xml:space="preserve"> </w:t>
      </w:r>
      <w:r w:rsidR="00424487">
        <w:t xml:space="preserve">thiết lập giá trị của breakpoint để so sanh với media query điều kiện </w:t>
      </w:r>
    </w:p>
    <w:p w14:paraId="5F6C15E7" w14:textId="77777777" w:rsidR="00424487" w:rsidRDefault="00424487" w:rsidP="005104A4"/>
    <w:p w14:paraId="21DB928E" w14:textId="204083D5" w:rsidR="00D92D3D" w:rsidRDefault="00D92D3D" w:rsidP="00D92D3D">
      <w:pPr>
        <w:pStyle w:val="Heading7"/>
      </w:pPr>
      <w:r>
        <w:t xml:space="preserve">Media Query Sample </w:t>
      </w:r>
    </w:p>
    <w:p w14:paraId="7F9207C1" w14:textId="77777777" w:rsidR="00D92D3D" w:rsidRDefault="00D92D3D" w:rsidP="005104A4"/>
    <w:tbl>
      <w:tblPr>
        <w:tblStyle w:val="TableGrid"/>
        <w:tblW w:w="0" w:type="auto"/>
        <w:tblLook w:val="04A0" w:firstRow="1" w:lastRow="0" w:firstColumn="1" w:lastColumn="0" w:noHBand="0" w:noVBand="1"/>
      </w:tblPr>
      <w:tblGrid>
        <w:gridCol w:w="9350"/>
      </w:tblGrid>
      <w:tr w:rsidR="0029388D" w14:paraId="765C6C75" w14:textId="77777777" w:rsidTr="0029388D">
        <w:tc>
          <w:tcPr>
            <w:tcW w:w="9350" w:type="dxa"/>
          </w:tcPr>
          <w:p w14:paraId="0A417139" w14:textId="77777777" w:rsidR="00D92D3D" w:rsidRDefault="00D92D3D" w:rsidP="0029388D"/>
          <w:p w14:paraId="306C48F4" w14:textId="77777777" w:rsidR="0029388D" w:rsidRDefault="0029388D" w:rsidP="0029388D">
            <w:r>
              <w:t>//</w:t>
            </w:r>
          </w:p>
          <w:p w14:paraId="45377A48" w14:textId="77777777" w:rsidR="0029388D" w:rsidRDefault="0029388D" w:rsidP="0029388D">
            <w:r>
              <w:t>//  Mobile (styles-m.css)</w:t>
            </w:r>
          </w:p>
          <w:p w14:paraId="7C5AEB21" w14:textId="77777777" w:rsidR="0029388D" w:rsidRDefault="0029388D" w:rsidP="0029388D">
            <w:r>
              <w:t>//  _____________________________________________</w:t>
            </w:r>
          </w:p>
          <w:p w14:paraId="46FB3C10" w14:textId="77777777" w:rsidR="0029388D" w:rsidRDefault="0029388D" w:rsidP="0029388D"/>
          <w:p w14:paraId="2F3BFB05" w14:textId="77777777" w:rsidR="0029388D" w:rsidRDefault="0029388D" w:rsidP="0029388D">
            <w:r>
              <w:t>.media-width(@extremum, @break) when (@extremum = 'max') and (@break = @screen__s) {</w:t>
            </w:r>
          </w:p>
          <w:p w14:paraId="2B19B40D" w14:textId="77777777" w:rsidR="0029388D" w:rsidRDefault="0029388D" w:rsidP="0029388D">
            <w:r>
              <w:t xml:space="preserve">    // your code</w:t>
            </w:r>
          </w:p>
          <w:p w14:paraId="141D2A45" w14:textId="77777777" w:rsidR="0029388D" w:rsidRDefault="0029388D" w:rsidP="0029388D">
            <w:r>
              <w:t>}</w:t>
            </w:r>
          </w:p>
          <w:p w14:paraId="3DEB60D9" w14:textId="77777777" w:rsidR="0029388D" w:rsidRDefault="0029388D" w:rsidP="0029388D"/>
          <w:p w14:paraId="09EF3F20" w14:textId="77777777" w:rsidR="0029388D" w:rsidRDefault="0029388D" w:rsidP="0029388D">
            <w:r>
              <w:t>.media-width(@extremum, @break) when (@extremum = 'max') and (@break = @screen__m) {</w:t>
            </w:r>
          </w:p>
          <w:p w14:paraId="3A555D62" w14:textId="77777777" w:rsidR="0029388D" w:rsidRDefault="0029388D" w:rsidP="0029388D">
            <w:r>
              <w:t xml:space="preserve">    // your code</w:t>
            </w:r>
          </w:p>
          <w:p w14:paraId="77EC3943" w14:textId="77777777" w:rsidR="0029388D" w:rsidRDefault="0029388D" w:rsidP="0029388D">
            <w:r>
              <w:lastRenderedPageBreak/>
              <w:t>}</w:t>
            </w:r>
          </w:p>
          <w:p w14:paraId="3C5DB62D" w14:textId="77777777" w:rsidR="0029388D" w:rsidRDefault="0029388D" w:rsidP="0029388D"/>
          <w:p w14:paraId="7222B97B" w14:textId="77777777" w:rsidR="0029388D" w:rsidRDefault="0029388D" w:rsidP="0029388D">
            <w:r>
              <w:t>&amp; when (@media-target = 'mobile'), (@media-target = 'all') {</w:t>
            </w:r>
          </w:p>
          <w:p w14:paraId="39329B6B" w14:textId="77777777" w:rsidR="0029388D" w:rsidRDefault="0029388D" w:rsidP="0029388D">
            <w:r>
              <w:t xml:space="preserve">    @media only screen and (max-width: 375px) {</w:t>
            </w:r>
          </w:p>
          <w:p w14:paraId="65813BE6" w14:textId="77777777" w:rsidR="0029388D" w:rsidRDefault="0029388D" w:rsidP="0029388D">
            <w:r>
              <w:t xml:space="preserve">        // styles for custom breakpoint below &lt;= 375px mobile screen</w:t>
            </w:r>
          </w:p>
          <w:p w14:paraId="29E3D334" w14:textId="77777777" w:rsidR="0029388D" w:rsidRDefault="0029388D" w:rsidP="0029388D">
            <w:r>
              <w:t xml:space="preserve">    }</w:t>
            </w:r>
          </w:p>
          <w:p w14:paraId="242A33E8" w14:textId="77777777" w:rsidR="0029388D" w:rsidRDefault="0029388D" w:rsidP="0029388D">
            <w:r>
              <w:t>}</w:t>
            </w:r>
          </w:p>
          <w:p w14:paraId="0215FFBC" w14:textId="77777777" w:rsidR="0029388D" w:rsidRDefault="0029388D" w:rsidP="0029388D"/>
          <w:p w14:paraId="21008878" w14:textId="77777777" w:rsidR="0029388D" w:rsidRDefault="0029388D" w:rsidP="0029388D">
            <w:r>
              <w:t>//</w:t>
            </w:r>
          </w:p>
          <w:p w14:paraId="2C802DC7" w14:textId="77777777" w:rsidR="0029388D" w:rsidRDefault="0029388D" w:rsidP="0029388D">
            <w:r>
              <w:t>//  Tablet</w:t>
            </w:r>
          </w:p>
          <w:p w14:paraId="4C68EF07" w14:textId="77777777" w:rsidR="0029388D" w:rsidRDefault="0029388D" w:rsidP="0029388D">
            <w:r>
              <w:t>//  _____________________________________________</w:t>
            </w:r>
          </w:p>
          <w:p w14:paraId="70A6C12C" w14:textId="77777777" w:rsidR="0029388D" w:rsidRDefault="0029388D" w:rsidP="0029388D"/>
          <w:p w14:paraId="484DA8D3" w14:textId="77777777" w:rsidR="0029388D" w:rsidRDefault="0029388D" w:rsidP="0029388D">
            <w:r>
              <w:t>// This will add styles for tablet devices. When using native media-queries, we recommend wrapping your media-queries with media-width mixins or media-target</w:t>
            </w:r>
          </w:p>
          <w:p w14:paraId="66527999" w14:textId="77777777" w:rsidR="0029388D" w:rsidRDefault="0029388D" w:rsidP="0029388D">
            <w:r>
              <w:t>&amp; when (@media-target = 'desktop'), (@media-target = 'all') {</w:t>
            </w:r>
          </w:p>
          <w:p w14:paraId="050FBF59" w14:textId="77777777" w:rsidR="0029388D" w:rsidRDefault="0029388D" w:rsidP="0029388D">
            <w:r>
              <w:t xml:space="preserve">    @media only screen and (min-width: @screen__m + 1) and (max-width: (@screen__xl - 1)) {</w:t>
            </w:r>
          </w:p>
          <w:p w14:paraId="482C67DD" w14:textId="77777777" w:rsidR="0029388D" w:rsidRDefault="0029388D" w:rsidP="0029388D">
            <w:r>
              <w:t xml:space="preserve">        // styles for breakpoint &gt; 768px and &lt; 1440px</w:t>
            </w:r>
          </w:p>
          <w:p w14:paraId="6A995B67" w14:textId="77777777" w:rsidR="0029388D" w:rsidRDefault="0029388D" w:rsidP="0029388D">
            <w:r>
              <w:t xml:space="preserve">    }</w:t>
            </w:r>
          </w:p>
          <w:p w14:paraId="1854819F" w14:textId="77777777" w:rsidR="0029388D" w:rsidRDefault="0029388D" w:rsidP="0029388D">
            <w:r>
              <w:t>}</w:t>
            </w:r>
          </w:p>
          <w:p w14:paraId="7CFD6642" w14:textId="77777777" w:rsidR="0029388D" w:rsidRDefault="0029388D" w:rsidP="0029388D"/>
          <w:p w14:paraId="6C3F1B57" w14:textId="77777777" w:rsidR="00D92D3D" w:rsidRDefault="00D92D3D" w:rsidP="0029388D"/>
          <w:p w14:paraId="2048E658" w14:textId="77777777" w:rsidR="0029388D" w:rsidRDefault="0029388D" w:rsidP="0029388D">
            <w:r>
              <w:t>//</w:t>
            </w:r>
          </w:p>
          <w:p w14:paraId="27B974E5" w14:textId="77777777" w:rsidR="0029388D" w:rsidRDefault="0029388D" w:rsidP="0029388D">
            <w:r>
              <w:t>//  Desktop (style-l.css)</w:t>
            </w:r>
          </w:p>
          <w:p w14:paraId="10C62E24" w14:textId="77777777" w:rsidR="0029388D" w:rsidRDefault="0029388D" w:rsidP="0029388D">
            <w:r>
              <w:t>//  _____________________________________________</w:t>
            </w:r>
          </w:p>
          <w:p w14:paraId="1DE4D05B" w14:textId="77777777" w:rsidR="0029388D" w:rsidRDefault="0029388D" w:rsidP="0029388D"/>
          <w:p w14:paraId="6E19EC27" w14:textId="77777777" w:rsidR="0029388D" w:rsidRDefault="0029388D" w:rsidP="0029388D">
            <w:r>
              <w:t>.media-width(@extremum, @break) when (@extremum = 'min') and (@break = @screen__m) {</w:t>
            </w:r>
          </w:p>
          <w:p w14:paraId="73857DBD" w14:textId="77777777" w:rsidR="0029388D" w:rsidRDefault="0029388D" w:rsidP="0029388D">
            <w:r>
              <w:t xml:space="preserve">    // your code</w:t>
            </w:r>
          </w:p>
          <w:p w14:paraId="6335B950" w14:textId="77777777" w:rsidR="0029388D" w:rsidRDefault="0029388D" w:rsidP="0029388D">
            <w:r>
              <w:t>}</w:t>
            </w:r>
          </w:p>
          <w:p w14:paraId="1F13236E" w14:textId="77777777" w:rsidR="0029388D" w:rsidRDefault="0029388D" w:rsidP="0029388D"/>
          <w:p w14:paraId="3C4305FB" w14:textId="77777777" w:rsidR="0029388D" w:rsidRDefault="0029388D" w:rsidP="0029388D">
            <w:r>
              <w:t>.media-width(@extremum, @break) when (@extremum = 'min') and (@break = @screen__l) {</w:t>
            </w:r>
          </w:p>
          <w:p w14:paraId="724951E9" w14:textId="77777777" w:rsidR="0029388D" w:rsidRDefault="0029388D" w:rsidP="0029388D">
            <w:r>
              <w:t xml:space="preserve">    // your code</w:t>
            </w:r>
          </w:p>
          <w:p w14:paraId="01D84EC9" w14:textId="77777777" w:rsidR="0029388D" w:rsidRDefault="0029388D" w:rsidP="0029388D">
            <w:r>
              <w:t>}</w:t>
            </w:r>
          </w:p>
          <w:p w14:paraId="6253214D" w14:textId="77777777" w:rsidR="0029388D" w:rsidRDefault="0029388D" w:rsidP="0029388D"/>
          <w:p w14:paraId="2A316E3A" w14:textId="77777777" w:rsidR="0029388D" w:rsidRDefault="0029388D" w:rsidP="0029388D">
            <w:r>
              <w:t>.media-width(@extremum, @break) when (@extremum = 'min') and (@break = @screen__xl) {</w:t>
            </w:r>
          </w:p>
          <w:p w14:paraId="455E7D17" w14:textId="77777777" w:rsidR="0029388D" w:rsidRDefault="0029388D" w:rsidP="0029388D">
            <w:r>
              <w:t xml:space="preserve">    // your code</w:t>
            </w:r>
          </w:p>
          <w:p w14:paraId="5503B064" w14:textId="77777777" w:rsidR="0029388D" w:rsidRDefault="0029388D" w:rsidP="0029388D">
            <w:r>
              <w:t>}</w:t>
            </w:r>
          </w:p>
          <w:p w14:paraId="61BBA2AB" w14:textId="54F1A2E9" w:rsidR="0029388D" w:rsidRDefault="0029388D" w:rsidP="0029388D"/>
        </w:tc>
      </w:tr>
    </w:tbl>
    <w:p w14:paraId="6C217D1C" w14:textId="77777777" w:rsidR="00424487" w:rsidRDefault="00424487" w:rsidP="005104A4"/>
    <w:p w14:paraId="17FB88E9" w14:textId="27C01555" w:rsidR="00CC599D" w:rsidRDefault="00CC599D" w:rsidP="005104A4">
      <w:r>
        <w:t xml:space="preserve">Ngoài ra bạn cũng có thể tìm nhiều thông tin hơn về UI Library responsive sẽ được sử dụng trong: </w:t>
      </w:r>
    </w:p>
    <w:tbl>
      <w:tblPr>
        <w:tblStyle w:val="TableGrid"/>
        <w:tblW w:w="0" w:type="auto"/>
        <w:tblLook w:val="04A0" w:firstRow="1" w:lastRow="0" w:firstColumn="1" w:lastColumn="0" w:noHBand="0" w:noVBand="1"/>
      </w:tblPr>
      <w:tblGrid>
        <w:gridCol w:w="9350"/>
      </w:tblGrid>
      <w:tr w:rsidR="00CC599D" w14:paraId="6DCEAE8A" w14:textId="77777777" w:rsidTr="00CC599D">
        <w:tc>
          <w:tcPr>
            <w:tcW w:w="9350" w:type="dxa"/>
          </w:tcPr>
          <w:p w14:paraId="7C629A84" w14:textId="34DD3539" w:rsidR="00CC599D" w:rsidRDefault="00CC599D" w:rsidP="005104A4">
            <w:r>
              <w:rPr>
                <w:rFonts w:ascii="Courier" w:hAnsi="Courier"/>
                <w:color w:val="222222"/>
                <w:shd w:val="clear" w:color="auto" w:fill="F8F8F8"/>
              </w:rPr>
              <w:lastRenderedPageBreak/>
              <w:t xml:space="preserve">&lt;your_Magento_instance&gt;/pub/static/frontend/Magento/blank/en_US/css/docs/responsive.html </w:t>
            </w:r>
          </w:p>
        </w:tc>
      </w:tr>
    </w:tbl>
    <w:p w14:paraId="3AE74FBB" w14:textId="77777777" w:rsidR="003E6CDA" w:rsidRDefault="003E6CDA" w:rsidP="005104A4"/>
    <w:p w14:paraId="20FD27FA" w14:textId="7E384F05" w:rsidR="007C7B8A" w:rsidRDefault="007C7B8A" w:rsidP="00013DF6">
      <w:pPr>
        <w:pStyle w:val="Heading4"/>
      </w:pPr>
      <w:r>
        <w:t xml:space="preserve">2.5.2 Javascript in responsive design </w:t>
      </w:r>
    </w:p>
    <w:p w14:paraId="4229CE05" w14:textId="77777777" w:rsidR="00357DEF" w:rsidRPr="00357DEF" w:rsidRDefault="00357DEF" w:rsidP="00357DEF"/>
    <w:p w14:paraId="6C938B99" w14:textId="6CC36BCC" w:rsidR="00A2233E" w:rsidRDefault="00AF7872" w:rsidP="005104A4">
      <w:hyperlink r:id="rId80" w:history="1">
        <w:r w:rsidR="00A2233E" w:rsidRPr="00A45F76">
          <w:rPr>
            <w:rStyle w:val="Hyperlink"/>
          </w:rPr>
          <w:t>https://developer.adobe.com/commerce/frontend-core/guide/responsive-design/js/</w:t>
        </w:r>
      </w:hyperlink>
      <w:r w:rsidR="00A2233E">
        <w:t xml:space="preserve"> </w:t>
      </w:r>
    </w:p>
    <w:p w14:paraId="27B9D803" w14:textId="1FA0ADC7" w:rsidR="00FA28E2" w:rsidRDefault="00FA28E2" w:rsidP="005104A4">
      <w:r>
        <w:t xml:space="preserve">Phần này chúng ta sẽ mô tả Javascript được sử dụng trong các theme Blank và Luma có sẵn để di chuyển các phần tử nhất định và thay đổi hành vi của chúng phụ thuộc trên breakpoint. </w:t>
      </w:r>
    </w:p>
    <w:p w14:paraId="7C954F8F" w14:textId="2771ABC1" w:rsidR="003E6CDA" w:rsidRDefault="006D3E15" w:rsidP="005104A4">
      <w:r>
        <w:t>Blank và Luma Theme sử dụng theo các script để thích ứng và di dời các thành phần của trang bởi breakpoint:</w:t>
      </w:r>
    </w:p>
    <w:p w14:paraId="0374807B" w14:textId="479D4B4C" w:rsidR="006D3E15" w:rsidRDefault="006D3E15" w:rsidP="009C7569">
      <w:pPr>
        <w:pStyle w:val="ListParagraph"/>
        <w:numPr>
          <w:ilvl w:val="0"/>
          <w:numId w:val="42"/>
        </w:numPr>
      </w:pPr>
      <w:r>
        <w:t>menu.js</w:t>
      </w:r>
    </w:p>
    <w:p w14:paraId="785E8895" w14:textId="7B412C73" w:rsidR="006D3E15" w:rsidRDefault="006D3E15" w:rsidP="009C7569">
      <w:pPr>
        <w:pStyle w:val="ListParagraph"/>
        <w:numPr>
          <w:ilvl w:val="0"/>
          <w:numId w:val="42"/>
        </w:numPr>
      </w:pPr>
      <w:r>
        <w:t xml:space="preserve">matchMedia.js sử dụng bởi menu.js </w:t>
      </w:r>
    </w:p>
    <w:p w14:paraId="5DAAC47F" w14:textId="48B7513B" w:rsidR="006D3E15" w:rsidRDefault="002E237D" w:rsidP="006D3E15">
      <w:r>
        <w:t>Các file scripts được đặt theo hệ thống File như sau:</w:t>
      </w:r>
    </w:p>
    <w:tbl>
      <w:tblPr>
        <w:tblStyle w:val="TableGrid"/>
        <w:tblW w:w="0" w:type="auto"/>
        <w:tblLook w:val="04A0" w:firstRow="1" w:lastRow="0" w:firstColumn="1" w:lastColumn="0" w:noHBand="0" w:noVBand="1"/>
      </w:tblPr>
      <w:tblGrid>
        <w:gridCol w:w="9350"/>
      </w:tblGrid>
      <w:tr w:rsidR="002E237D" w14:paraId="330F5536" w14:textId="77777777" w:rsidTr="002E237D">
        <w:tc>
          <w:tcPr>
            <w:tcW w:w="9350" w:type="dxa"/>
          </w:tcPr>
          <w:p w14:paraId="6E88B5EF" w14:textId="77777777" w:rsidR="002E237D" w:rsidRDefault="002E237D" w:rsidP="002E237D"/>
          <w:p w14:paraId="01E5210B" w14:textId="77777777" w:rsidR="002E237D" w:rsidRDefault="002E237D" w:rsidP="002E237D">
            <w:r>
              <w:t>├── lib/web/</w:t>
            </w:r>
          </w:p>
          <w:p w14:paraId="4E31484F" w14:textId="77777777" w:rsidR="002E237D" w:rsidRDefault="002E237D" w:rsidP="002E237D">
            <w:r>
              <w:t xml:space="preserve">    ├── matchMedia.js</w:t>
            </w:r>
          </w:p>
          <w:p w14:paraId="53AFEA13" w14:textId="77777777" w:rsidR="002E237D" w:rsidRDefault="002E237D" w:rsidP="002E237D">
            <w:r>
              <w:t xml:space="preserve">    ├── mage/</w:t>
            </w:r>
          </w:p>
          <w:p w14:paraId="34516EAB" w14:textId="58D15CFF" w:rsidR="002E237D" w:rsidRDefault="002E237D" w:rsidP="002E237D">
            <w:r>
              <w:t xml:space="preserve">       ├── menu.js</w:t>
            </w:r>
          </w:p>
        </w:tc>
      </w:tr>
    </w:tbl>
    <w:p w14:paraId="3ACA1B8A" w14:textId="7AEDE01D" w:rsidR="00A575E0" w:rsidRDefault="00A575E0" w:rsidP="006D3E15">
      <w:r>
        <w:rPr>
          <w:noProof/>
        </w:rPr>
        <w:drawing>
          <wp:inline distT="0" distB="0" distL="0" distR="0" wp14:anchorId="242F1461" wp14:editId="19CBCED2">
            <wp:extent cx="2314592" cy="133827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4-09-24 222255.png"/>
                    <pic:cNvPicPr/>
                  </pic:nvPicPr>
                  <pic:blipFill>
                    <a:blip r:embed="rId81">
                      <a:extLst>
                        <a:ext uri="{28A0092B-C50C-407E-A947-70E740481C1C}">
                          <a14:useLocalDpi xmlns:a14="http://schemas.microsoft.com/office/drawing/2010/main" val="0"/>
                        </a:ext>
                      </a:extLst>
                    </a:blip>
                    <a:stretch>
                      <a:fillRect/>
                    </a:stretch>
                  </pic:blipFill>
                  <pic:spPr>
                    <a:xfrm>
                      <a:off x="0" y="0"/>
                      <a:ext cx="2314592" cy="1338272"/>
                    </a:xfrm>
                    <a:prstGeom prst="rect">
                      <a:avLst/>
                    </a:prstGeom>
                  </pic:spPr>
                </pic:pic>
              </a:graphicData>
            </a:graphic>
          </wp:inline>
        </w:drawing>
      </w:r>
    </w:p>
    <w:p w14:paraId="2FFCBD50" w14:textId="27712AAB" w:rsidR="00A2233E" w:rsidRDefault="00A2233E" w:rsidP="00013DF6">
      <w:pPr>
        <w:pStyle w:val="Heading5"/>
      </w:pPr>
      <w:r>
        <w:t>menu.js</w:t>
      </w:r>
    </w:p>
    <w:p w14:paraId="54616233" w14:textId="77777777" w:rsidR="00F23AEF" w:rsidRDefault="00F23AEF" w:rsidP="006D3E15"/>
    <w:p w14:paraId="3B7EB12C" w14:textId="4FF3BB33" w:rsidR="00A2233E" w:rsidRDefault="00AF7872" w:rsidP="006D3E15">
      <w:hyperlink r:id="rId82" w:anchor="menujs" w:history="1">
        <w:r w:rsidR="00F23AEF" w:rsidRPr="00A45F76">
          <w:rPr>
            <w:rStyle w:val="Hyperlink"/>
          </w:rPr>
          <w:t>https://developer.adobe.com/commerce/frontend-core/guide/responsive-design/js/#menujs</w:t>
        </w:r>
      </w:hyperlink>
      <w:r w:rsidR="00F23AEF">
        <w:t xml:space="preserve"> </w:t>
      </w:r>
    </w:p>
    <w:p w14:paraId="44271960" w14:textId="4236194A" w:rsidR="007A75C0" w:rsidRDefault="007A75C0" w:rsidP="006D3E15">
      <w:r>
        <w:t>Trong chế độ xem của thiết bị di động, trên 768px breakpoint, menu.js thay đổi trình điều hướng (navigation menu) và hành vi theo cách:</w:t>
      </w:r>
    </w:p>
    <w:p w14:paraId="32B0C303" w14:textId="6E959D96" w:rsidR="007A75C0" w:rsidRDefault="007A75C0" w:rsidP="009C7569">
      <w:pPr>
        <w:pStyle w:val="ListParagraph"/>
        <w:numPr>
          <w:ilvl w:val="0"/>
          <w:numId w:val="43"/>
        </w:numPr>
      </w:pPr>
      <w:r>
        <w:t>Category menu items không hiển thị, nhưng có thể truy cập bằng cách click vào menu icon</w:t>
      </w:r>
    </w:p>
    <w:p w14:paraId="0E98A202" w14:textId="5C6F3F04" w:rsidR="001E6D04" w:rsidRDefault="001E6D04" w:rsidP="009C7569">
      <w:pPr>
        <w:pStyle w:val="ListParagraph"/>
        <w:numPr>
          <w:ilvl w:val="0"/>
          <w:numId w:val="43"/>
        </w:numPr>
      </w:pPr>
      <w:r>
        <w:t>Hành vi của một Category link phụ thuộc trên việc category có sub-categories:</w:t>
      </w:r>
    </w:p>
    <w:p w14:paraId="618C3F8F" w14:textId="50B17461" w:rsidR="001E6D04" w:rsidRDefault="001E6D04" w:rsidP="009C7569">
      <w:pPr>
        <w:pStyle w:val="ListParagraph"/>
        <w:numPr>
          <w:ilvl w:val="0"/>
          <w:numId w:val="44"/>
        </w:numPr>
      </w:pPr>
      <w:r>
        <w:t>Nếu sub-categories tồn tại, category link hoạt động như một khối có thể thu gọn. Click một category link nó sẽ không chuyển tiếp đến category page ngay lập tức. Thể hiện của nó là mở một danh sách của sub-categories, bao gồm All category products option.</w:t>
      </w:r>
    </w:p>
    <w:p w14:paraId="12BBA7F5" w14:textId="3D915F10" w:rsidR="007A75C0" w:rsidRDefault="001E6D04" w:rsidP="009C7569">
      <w:pPr>
        <w:pStyle w:val="ListParagraph"/>
        <w:numPr>
          <w:ilvl w:val="0"/>
          <w:numId w:val="44"/>
        </w:numPr>
      </w:pPr>
      <w:r>
        <w:t xml:space="preserve">Nếu sub-categories không có, category link có hành vi như bình thường, </w:t>
      </w:r>
    </w:p>
    <w:p w14:paraId="7102C109" w14:textId="5126A93E" w:rsidR="001E6D04" w:rsidRDefault="001E6D04" w:rsidP="006D3E15">
      <w:r>
        <w:lastRenderedPageBreak/>
        <w:t xml:space="preserve">Hình ảnh bên dưới là của menu trong chế độ mobile-view navigation menu. </w:t>
      </w:r>
    </w:p>
    <w:p w14:paraId="11B468D7" w14:textId="1FBBEC08" w:rsidR="001E6D04" w:rsidRDefault="00357DEF" w:rsidP="006D3E15">
      <w:r>
        <w:rPr>
          <w:noProof/>
        </w:rPr>
        <w:drawing>
          <wp:inline distT="0" distB="0" distL="0" distR="0" wp14:anchorId="075AB531" wp14:editId="076EEC45">
            <wp:extent cx="2471673" cy="367665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4-09-24 22343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90499" cy="3704654"/>
                    </a:xfrm>
                    <a:prstGeom prst="rect">
                      <a:avLst/>
                    </a:prstGeom>
                  </pic:spPr>
                </pic:pic>
              </a:graphicData>
            </a:graphic>
          </wp:inline>
        </w:drawing>
      </w:r>
    </w:p>
    <w:p w14:paraId="065FB0AA" w14:textId="7C022FBA" w:rsidR="00A2233E" w:rsidRDefault="007A75C0" w:rsidP="00013DF6">
      <w:pPr>
        <w:pStyle w:val="Heading5"/>
      </w:pPr>
      <w:r>
        <w:t xml:space="preserve">Re-using script in your theme </w:t>
      </w:r>
    </w:p>
    <w:p w14:paraId="11559649" w14:textId="77777777" w:rsidR="007A75C0" w:rsidRDefault="007A75C0" w:rsidP="006D3E15"/>
    <w:p w14:paraId="456AC33F" w14:textId="04532A12" w:rsidR="00F23AEF" w:rsidRDefault="00AF7872" w:rsidP="006D3E15">
      <w:hyperlink r:id="rId84" w:anchor="re-using-scripts-in-your-theme" w:history="1">
        <w:r w:rsidR="00F23AEF" w:rsidRPr="00A45F76">
          <w:rPr>
            <w:rStyle w:val="Hyperlink"/>
          </w:rPr>
          <w:t>https://developer.adobe.com/commerce/frontend-core/guide/responsive-design/js/#re-using-scripts-in-your-theme</w:t>
        </w:r>
      </w:hyperlink>
      <w:r w:rsidR="00F23AEF">
        <w:t xml:space="preserve"> </w:t>
      </w:r>
    </w:p>
    <w:p w14:paraId="723A1334" w14:textId="758EBA88" w:rsidR="00357DEF" w:rsidRDefault="00357DEF" w:rsidP="006D3E15">
      <w:r>
        <w:t xml:space="preserve">Bạn có thể sử dụng menu.js và matchMedia.js để thêm các hành vi phản hồi trong theme tuỳ chỉnh của bạn. </w:t>
      </w:r>
      <w:r w:rsidR="00337F5A">
        <w:t xml:space="preserve">Nếu theme của bạn kế thừa từ Blank hoặc Luma, bạn không cần thêm include script file trong theme của bạn. </w:t>
      </w:r>
    </w:p>
    <w:p w14:paraId="21743E8E" w14:textId="59A89500" w:rsidR="0090550D" w:rsidRDefault="0090550D" w:rsidP="006D3E15">
      <w:r>
        <w:t xml:space="preserve">Nếu theme của bạn không được kế thừa từ Blank hoặc Luma, để sử dụng script bạn phải cấu hình RequireJS cho theme của bạn. </w:t>
      </w:r>
    </w:p>
    <w:p w14:paraId="2D13EC7B" w14:textId="77DB976E" w:rsidR="007A75C0" w:rsidRDefault="002D6620" w:rsidP="006D3E15">
      <w:r>
        <w:t xml:space="preserve">Tất cả các phần js được định nghĩa sẵn nằm trong </w:t>
      </w:r>
      <w:r w:rsidRPr="00D82B79">
        <w:rPr>
          <w:i/>
          <w:color w:val="FF0000"/>
        </w:rPr>
        <w:t>/magento-base/lib/</w:t>
      </w:r>
      <w:r w:rsidR="0031564C" w:rsidRPr="00D82B79">
        <w:rPr>
          <w:i/>
          <w:color w:val="FF0000"/>
        </w:rPr>
        <w:t>web/</w:t>
      </w:r>
      <w:r w:rsidRPr="00D82B79">
        <w:rPr>
          <w:i/>
          <w:color w:val="FF0000"/>
        </w:rPr>
        <w:t xml:space="preserve"> </w:t>
      </w:r>
    </w:p>
    <w:p w14:paraId="19721D33" w14:textId="2D9991AA" w:rsidR="002D6620" w:rsidRDefault="00641AA9" w:rsidP="006D3E15">
      <w:r>
        <w:rPr>
          <w:noProof/>
        </w:rPr>
        <w:lastRenderedPageBreak/>
        <w:drawing>
          <wp:inline distT="0" distB="0" distL="0" distR="0" wp14:anchorId="77760517" wp14:editId="0F916391">
            <wp:extent cx="5344773" cy="4786313"/>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4-09-24 22485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53215" cy="4793873"/>
                    </a:xfrm>
                    <a:prstGeom prst="rect">
                      <a:avLst/>
                    </a:prstGeom>
                  </pic:spPr>
                </pic:pic>
              </a:graphicData>
            </a:graphic>
          </wp:inline>
        </w:drawing>
      </w:r>
    </w:p>
    <w:p w14:paraId="795C6F1B" w14:textId="77777777" w:rsidR="004A0042" w:rsidRDefault="004A0042" w:rsidP="004A0042"/>
    <w:p w14:paraId="53B61ACB" w14:textId="77777777" w:rsidR="004A0042" w:rsidRDefault="004A0042" w:rsidP="00013DF6">
      <w:pPr>
        <w:pStyle w:val="Heading6"/>
      </w:pPr>
      <w:r>
        <w:t>matchMedia.js</w:t>
      </w:r>
    </w:p>
    <w:p w14:paraId="2ADAC2E7" w14:textId="77777777" w:rsidR="004A0042" w:rsidRDefault="004A0042" w:rsidP="004A0042"/>
    <w:p w14:paraId="7CF4E4A9" w14:textId="75370CB8" w:rsidR="004A0042" w:rsidRDefault="004A0042" w:rsidP="004A0042">
      <w:r>
        <w:t>File có tác dụng kiểm tra xem một loại CSS media type hoặc media query nào được áp dụng vào đó.</w:t>
      </w:r>
    </w:p>
    <w:tbl>
      <w:tblPr>
        <w:tblStyle w:val="TableGrid"/>
        <w:tblW w:w="0" w:type="auto"/>
        <w:tblLook w:val="04A0" w:firstRow="1" w:lastRow="0" w:firstColumn="1" w:lastColumn="0" w:noHBand="0" w:noVBand="1"/>
      </w:tblPr>
      <w:tblGrid>
        <w:gridCol w:w="9350"/>
      </w:tblGrid>
      <w:tr w:rsidR="00236863" w14:paraId="3823832F" w14:textId="77777777" w:rsidTr="00236863">
        <w:tc>
          <w:tcPr>
            <w:tcW w:w="9350" w:type="dxa"/>
          </w:tcPr>
          <w:p w14:paraId="4EE4BC95" w14:textId="633AE662" w:rsidR="00236863" w:rsidRDefault="00236863" w:rsidP="004A0042">
            <w:r w:rsidRPr="00F23D21">
              <w:rPr>
                <w:color w:val="FF0000"/>
              </w:rPr>
              <w:t xml:space="preserve">C:\xampp\htdocs\mage2rock\vendor\magento\magento2-base\lib\web\matchMedia.js </w:t>
            </w:r>
          </w:p>
        </w:tc>
      </w:tr>
    </w:tbl>
    <w:p w14:paraId="795E2103" w14:textId="77777777" w:rsidR="00236863" w:rsidRDefault="00236863" w:rsidP="004A0042"/>
    <w:tbl>
      <w:tblPr>
        <w:tblStyle w:val="TableGrid"/>
        <w:tblW w:w="0" w:type="auto"/>
        <w:tblLook w:val="04A0" w:firstRow="1" w:lastRow="0" w:firstColumn="1" w:lastColumn="0" w:noHBand="0" w:noVBand="1"/>
      </w:tblPr>
      <w:tblGrid>
        <w:gridCol w:w="9350"/>
      </w:tblGrid>
      <w:tr w:rsidR="00F23D21" w14:paraId="1E667A64" w14:textId="77777777" w:rsidTr="00F23D21">
        <w:tc>
          <w:tcPr>
            <w:tcW w:w="9350" w:type="dxa"/>
          </w:tcPr>
          <w:p w14:paraId="0822E523" w14:textId="77777777" w:rsidR="00F23D21" w:rsidRDefault="00F23D21" w:rsidP="00F23D21">
            <w:r>
              <w:t>/*! matchMedia() polyfill - Test a CSS media type/query in JS. Authors &amp; copyright (c) 2012: Scott Jehl, Paul Irish, Nicholas Zakas, David Knight. MIT license */</w:t>
            </w:r>
          </w:p>
          <w:p w14:paraId="3DBD3506" w14:textId="77777777" w:rsidR="00F23D21" w:rsidRDefault="00F23D21" w:rsidP="00F23D21"/>
          <w:p w14:paraId="1EA801B2" w14:textId="77777777" w:rsidR="00F23D21" w:rsidRDefault="00F23D21" w:rsidP="00F23D21">
            <w:r>
              <w:t>window.matchMedia || (window.matchMedia = function() {</w:t>
            </w:r>
          </w:p>
          <w:p w14:paraId="2E55CD53" w14:textId="77777777" w:rsidR="00F23D21" w:rsidRDefault="00F23D21" w:rsidP="00F23D21">
            <w:r>
              <w:t xml:space="preserve">    "use strict";</w:t>
            </w:r>
          </w:p>
          <w:p w14:paraId="2CB2C3D1" w14:textId="77777777" w:rsidR="00F23D21" w:rsidRDefault="00F23D21" w:rsidP="00F23D21"/>
          <w:p w14:paraId="610EFA85" w14:textId="77777777" w:rsidR="00F23D21" w:rsidRDefault="00F23D21" w:rsidP="00F23D21">
            <w:r>
              <w:t xml:space="preserve">    // For browsers that support matchMedium api such as IE 9 and webkit</w:t>
            </w:r>
          </w:p>
          <w:p w14:paraId="16ADB91B" w14:textId="77777777" w:rsidR="00F23D21" w:rsidRDefault="00F23D21" w:rsidP="00F23D21">
            <w:r>
              <w:t xml:space="preserve">    var styleMedia = (window.styleMedia || window.media);</w:t>
            </w:r>
          </w:p>
          <w:p w14:paraId="21A2ECCB" w14:textId="77777777" w:rsidR="00F23D21" w:rsidRDefault="00F23D21" w:rsidP="00F23D21"/>
          <w:p w14:paraId="0262F321" w14:textId="77777777" w:rsidR="00F23D21" w:rsidRDefault="00F23D21" w:rsidP="00F23D21">
            <w:r>
              <w:lastRenderedPageBreak/>
              <w:t xml:space="preserve">    // For those that don't support matchMedium</w:t>
            </w:r>
          </w:p>
          <w:p w14:paraId="2915E220" w14:textId="77777777" w:rsidR="00F23D21" w:rsidRDefault="00F23D21" w:rsidP="00F23D21">
            <w:r>
              <w:t xml:space="preserve">    if (!styleMedia) {</w:t>
            </w:r>
          </w:p>
          <w:p w14:paraId="4790B4C0" w14:textId="77777777" w:rsidR="00F23D21" w:rsidRDefault="00F23D21" w:rsidP="00F23D21">
            <w:r>
              <w:t xml:space="preserve">        var style       = document.createElement('style'),</w:t>
            </w:r>
          </w:p>
          <w:p w14:paraId="15731367" w14:textId="77777777" w:rsidR="00F23D21" w:rsidRDefault="00F23D21" w:rsidP="00F23D21">
            <w:r>
              <w:t xml:space="preserve">            script      = document.getElementsByTagName('script')[0],</w:t>
            </w:r>
          </w:p>
          <w:p w14:paraId="7ABC0E3C" w14:textId="77777777" w:rsidR="00F23D21" w:rsidRDefault="00F23D21" w:rsidP="00F23D21">
            <w:r>
              <w:t xml:space="preserve">            info        = null;</w:t>
            </w:r>
          </w:p>
          <w:p w14:paraId="1B7B205D" w14:textId="77777777" w:rsidR="00F23D21" w:rsidRDefault="00F23D21" w:rsidP="00F23D21"/>
          <w:p w14:paraId="5D956055" w14:textId="77777777" w:rsidR="00F23D21" w:rsidRDefault="00F23D21" w:rsidP="00F23D21">
            <w:r>
              <w:t xml:space="preserve">        style.type  = 'text/css';</w:t>
            </w:r>
          </w:p>
          <w:p w14:paraId="469D80D5" w14:textId="77777777" w:rsidR="00F23D21" w:rsidRDefault="00F23D21" w:rsidP="00F23D21">
            <w:r>
              <w:t xml:space="preserve">        style.id    = 'matchmediajs-test';</w:t>
            </w:r>
          </w:p>
          <w:p w14:paraId="2364510F" w14:textId="77777777" w:rsidR="00F23D21" w:rsidRDefault="00F23D21" w:rsidP="00F23D21"/>
          <w:p w14:paraId="5A867295" w14:textId="77777777" w:rsidR="00F23D21" w:rsidRDefault="00F23D21" w:rsidP="00F23D21">
            <w:r>
              <w:t xml:space="preserve">        if (!script) {</w:t>
            </w:r>
          </w:p>
          <w:p w14:paraId="72E69891" w14:textId="77777777" w:rsidR="00F23D21" w:rsidRDefault="00F23D21" w:rsidP="00F23D21">
            <w:r>
              <w:t xml:space="preserve">            document.head.appendChild(style);</w:t>
            </w:r>
          </w:p>
          <w:p w14:paraId="1377D5BC" w14:textId="77777777" w:rsidR="00F23D21" w:rsidRDefault="00F23D21" w:rsidP="00F23D21">
            <w:r>
              <w:t xml:space="preserve">        } else {</w:t>
            </w:r>
          </w:p>
          <w:p w14:paraId="774F45DD" w14:textId="77777777" w:rsidR="00F23D21" w:rsidRDefault="00F23D21" w:rsidP="00F23D21">
            <w:r>
              <w:t xml:space="preserve">            script.parentNode.insertBefore(style, script);</w:t>
            </w:r>
          </w:p>
          <w:p w14:paraId="373834CF" w14:textId="77777777" w:rsidR="00F23D21" w:rsidRDefault="00F23D21" w:rsidP="00F23D21">
            <w:r>
              <w:t xml:space="preserve">        }</w:t>
            </w:r>
          </w:p>
          <w:p w14:paraId="024EB70E" w14:textId="77777777" w:rsidR="00F23D21" w:rsidRDefault="00F23D21" w:rsidP="00F23D21"/>
          <w:p w14:paraId="20D13D00" w14:textId="77777777" w:rsidR="00F23D21" w:rsidRDefault="00F23D21" w:rsidP="00F23D21">
            <w:r>
              <w:t xml:space="preserve">        // 'style.currentStyle' is used by IE &lt;= 8 and 'window.getComputedStyle' for all other browsers</w:t>
            </w:r>
          </w:p>
          <w:p w14:paraId="161DE339" w14:textId="77777777" w:rsidR="00F23D21" w:rsidRDefault="00F23D21" w:rsidP="00F23D21">
            <w:r>
              <w:t xml:space="preserve">        info = ('getComputedStyle' in window) &amp;&amp; window.getComputedStyle(style, null) || style.currentStyle;</w:t>
            </w:r>
          </w:p>
          <w:p w14:paraId="13A2D15C" w14:textId="77777777" w:rsidR="00F23D21" w:rsidRDefault="00F23D21" w:rsidP="00F23D21"/>
          <w:p w14:paraId="68466D1E" w14:textId="77777777" w:rsidR="00F23D21" w:rsidRDefault="00F23D21" w:rsidP="00F23D21">
            <w:r>
              <w:t xml:space="preserve">        styleMedia = {</w:t>
            </w:r>
          </w:p>
          <w:p w14:paraId="70D508AA" w14:textId="77777777" w:rsidR="00F23D21" w:rsidRDefault="00F23D21" w:rsidP="00F23D21">
            <w:r>
              <w:t xml:space="preserve">            matchMedium: function(media) {</w:t>
            </w:r>
          </w:p>
          <w:p w14:paraId="37BA49C2" w14:textId="77777777" w:rsidR="00F23D21" w:rsidRDefault="00F23D21" w:rsidP="00F23D21">
            <w:r>
              <w:t xml:space="preserve">                var text = '@media ' + media + '{ #matchmediajs-test { width: 1px; } }';</w:t>
            </w:r>
          </w:p>
          <w:p w14:paraId="00AC75D1" w14:textId="77777777" w:rsidR="00F23D21" w:rsidRDefault="00F23D21" w:rsidP="00F23D21"/>
          <w:p w14:paraId="73307A56" w14:textId="77777777" w:rsidR="00F23D21" w:rsidRDefault="00F23D21" w:rsidP="00F23D21">
            <w:r>
              <w:t xml:space="preserve">                // 'style.styleSheet' is used by IE &lt;= 8 and 'style.textContent' for all other browsers</w:t>
            </w:r>
          </w:p>
          <w:p w14:paraId="25D223EA" w14:textId="77777777" w:rsidR="00F23D21" w:rsidRDefault="00F23D21" w:rsidP="00F23D21">
            <w:r>
              <w:t xml:space="preserve">                if (style.styleSheet) {</w:t>
            </w:r>
          </w:p>
          <w:p w14:paraId="09B891F7" w14:textId="77777777" w:rsidR="00F23D21" w:rsidRDefault="00F23D21" w:rsidP="00F23D21">
            <w:r>
              <w:t xml:space="preserve">                    style.styleSheet.cssText = text;</w:t>
            </w:r>
          </w:p>
          <w:p w14:paraId="08C46EED" w14:textId="77777777" w:rsidR="00F23D21" w:rsidRDefault="00F23D21" w:rsidP="00F23D21">
            <w:r>
              <w:t xml:space="preserve">                } else {</w:t>
            </w:r>
          </w:p>
          <w:p w14:paraId="72E0246E" w14:textId="77777777" w:rsidR="00F23D21" w:rsidRDefault="00F23D21" w:rsidP="00F23D21">
            <w:r>
              <w:t xml:space="preserve">                    style.textContent = text;</w:t>
            </w:r>
          </w:p>
          <w:p w14:paraId="1BE281DB" w14:textId="77777777" w:rsidR="00F23D21" w:rsidRDefault="00F23D21" w:rsidP="00F23D21">
            <w:r>
              <w:t xml:space="preserve">                }</w:t>
            </w:r>
          </w:p>
          <w:p w14:paraId="5B9C65A1" w14:textId="77777777" w:rsidR="00F23D21" w:rsidRDefault="00F23D21" w:rsidP="00F23D21"/>
          <w:p w14:paraId="19F3BEBD" w14:textId="77777777" w:rsidR="00F23D21" w:rsidRDefault="00F23D21" w:rsidP="00F23D21">
            <w:r>
              <w:t xml:space="preserve">                // Test if media query is true or false</w:t>
            </w:r>
          </w:p>
          <w:p w14:paraId="36E905B1" w14:textId="77777777" w:rsidR="00F23D21" w:rsidRDefault="00F23D21" w:rsidP="00F23D21">
            <w:r>
              <w:t xml:space="preserve">                return info.width === '1px';</w:t>
            </w:r>
          </w:p>
          <w:p w14:paraId="248C3783" w14:textId="77777777" w:rsidR="00F23D21" w:rsidRDefault="00F23D21" w:rsidP="00F23D21">
            <w:r>
              <w:t xml:space="preserve">            }</w:t>
            </w:r>
          </w:p>
          <w:p w14:paraId="323A58C2" w14:textId="77777777" w:rsidR="00F23D21" w:rsidRDefault="00F23D21" w:rsidP="00F23D21">
            <w:r>
              <w:t xml:space="preserve">        };</w:t>
            </w:r>
          </w:p>
          <w:p w14:paraId="036BDEDA" w14:textId="77777777" w:rsidR="00F23D21" w:rsidRDefault="00F23D21" w:rsidP="00F23D21">
            <w:r>
              <w:t xml:space="preserve">    }</w:t>
            </w:r>
          </w:p>
          <w:p w14:paraId="5C50F289" w14:textId="77777777" w:rsidR="00F23D21" w:rsidRDefault="00F23D21" w:rsidP="00F23D21"/>
          <w:p w14:paraId="28756B74" w14:textId="77777777" w:rsidR="00F23D21" w:rsidRDefault="00F23D21" w:rsidP="00F23D21">
            <w:r>
              <w:t xml:space="preserve">    return function(media) {</w:t>
            </w:r>
          </w:p>
          <w:p w14:paraId="3BA81A61" w14:textId="77777777" w:rsidR="00F23D21" w:rsidRDefault="00F23D21" w:rsidP="00F23D21">
            <w:r>
              <w:t xml:space="preserve">        return {</w:t>
            </w:r>
          </w:p>
          <w:p w14:paraId="3B08E1E4" w14:textId="77777777" w:rsidR="00F23D21" w:rsidRDefault="00F23D21" w:rsidP="00F23D21">
            <w:r>
              <w:t xml:space="preserve">            matches: styleMedia.matchMedium(media || 'all'),</w:t>
            </w:r>
          </w:p>
          <w:p w14:paraId="5ECEBBD2" w14:textId="77777777" w:rsidR="00F23D21" w:rsidRDefault="00F23D21" w:rsidP="00F23D21">
            <w:r>
              <w:t xml:space="preserve">            media: media || 'all'</w:t>
            </w:r>
          </w:p>
          <w:p w14:paraId="3C0858E2" w14:textId="77777777" w:rsidR="00F23D21" w:rsidRDefault="00F23D21" w:rsidP="00F23D21">
            <w:r>
              <w:t xml:space="preserve">        };</w:t>
            </w:r>
          </w:p>
          <w:p w14:paraId="274697AA" w14:textId="77777777" w:rsidR="00F23D21" w:rsidRDefault="00F23D21" w:rsidP="00F23D21">
            <w:r>
              <w:t xml:space="preserve">    };</w:t>
            </w:r>
          </w:p>
          <w:p w14:paraId="5A352C1F" w14:textId="77777777" w:rsidR="00F23D21" w:rsidRDefault="00F23D21" w:rsidP="00F23D21">
            <w:r>
              <w:t>}());</w:t>
            </w:r>
          </w:p>
          <w:p w14:paraId="44EA9986" w14:textId="77777777" w:rsidR="00F23D21" w:rsidRDefault="00F23D21" w:rsidP="00F23D21"/>
          <w:p w14:paraId="7710719C" w14:textId="77777777" w:rsidR="00F23D21" w:rsidRDefault="00F23D21" w:rsidP="00F23D21">
            <w:r>
              <w:lastRenderedPageBreak/>
              <w:t>/*! matchMedia() polyfill addListener/removeListener extension. Author &amp; copyright (c) 2012: Scott Jehl. Dual MIT/BSD license */</w:t>
            </w:r>
          </w:p>
          <w:p w14:paraId="4CE355E6" w14:textId="77777777" w:rsidR="00F23D21" w:rsidRDefault="00F23D21" w:rsidP="00F23D21">
            <w:r>
              <w:t>(function() {</w:t>
            </w:r>
          </w:p>
          <w:p w14:paraId="48632581" w14:textId="77777777" w:rsidR="00F23D21" w:rsidRDefault="00F23D21" w:rsidP="00F23D21">
            <w:r>
              <w:t xml:space="preserve">    // Bail out for browsers that have addListener support</w:t>
            </w:r>
          </w:p>
          <w:p w14:paraId="1EA2B49C" w14:textId="77777777" w:rsidR="00F23D21" w:rsidRDefault="00F23D21" w:rsidP="00F23D21">
            <w:r>
              <w:t xml:space="preserve">    if (window.matchMedia &amp;&amp; window.matchMedia('all').addListener) {</w:t>
            </w:r>
          </w:p>
          <w:p w14:paraId="62F789FB" w14:textId="77777777" w:rsidR="00F23D21" w:rsidRDefault="00F23D21" w:rsidP="00F23D21">
            <w:r>
              <w:t xml:space="preserve">        return false;</w:t>
            </w:r>
          </w:p>
          <w:p w14:paraId="4D753CB2" w14:textId="77777777" w:rsidR="00F23D21" w:rsidRDefault="00F23D21" w:rsidP="00F23D21">
            <w:r>
              <w:t xml:space="preserve">    }</w:t>
            </w:r>
          </w:p>
          <w:p w14:paraId="25A662B1" w14:textId="77777777" w:rsidR="00F23D21" w:rsidRDefault="00F23D21" w:rsidP="00F23D21"/>
          <w:p w14:paraId="7B24D499" w14:textId="77777777" w:rsidR="00F23D21" w:rsidRDefault="00F23D21" w:rsidP="00F23D21">
            <w:r>
              <w:t xml:space="preserve">    var localMatchMedia = window.matchMedia,</w:t>
            </w:r>
          </w:p>
          <w:p w14:paraId="4EFCE98B" w14:textId="77777777" w:rsidR="00F23D21" w:rsidRDefault="00F23D21" w:rsidP="00F23D21">
            <w:r>
              <w:t xml:space="preserve">        hasMediaQueries = localMatchMedia('only all').matches,</w:t>
            </w:r>
          </w:p>
          <w:p w14:paraId="57984BFE" w14:textId="77777777" w:rsidR="00F23D21" w:rsidRDefault="00F23D21" w:rsidP="00F23D21">
            <w:r>
              <w:t xml:space="preserve">        isListening = false,</w:t>
            </w:r>
          </w:p>
          <w:p w14:paraId="08A82897" w14:textId="77777777" w:rsidR="00F23D21" w:rsidRDefault="00F23D21" w:rsidP="00F23D21">
            <w:r>
              <w:t xml:space="preserve">        timeoutID = 0, // setTimeout for debouncing 'handleChange'</w:t>
            </w:r>
          </w:p>
          <w:p w14:paraId="3629F01D" w14:textId="77777777" w:rsidR="00F23D21" w:rsidRDefault="00F23D21" w:rsidP="00F23D21">
            <w:r>
              <w:t xml:space="preserve">        queries = [], // Contains each 'mql' and associated 'listeners' if 'addListener' is used</w:t>
            </w:r>
          </w:p>
          <w:p w14:paraId="01ED586A" w14:textId="77777777" w:rsidR="00F23D21" w:rsidRDefault="00F23D21" w:rsidP="00F23D21">
            <w:r>
              <w:t xml:space="preserve">        handleChange = function(evt) {</w:t>
            </w:r>
          </w:p>
          <w:p w14:paraId="09657FC0" w14:textId="77777777" w:rsidR="00F23D21" w:rsidRDefault="00F23D21" w:rsidP="00F23D21">
            <w:r>
              <w:t xml:space="preserve">            // Debounce</w:t>
            </w:r>
          </w:p>
          <w:p w14:paraId="15E2A6CC" w14:textId="77777777" w:rsidR="00F23D21" w:rsidRDefault="00F23D21" w:rsidP="00F23D21">
            <w:r>
              <w:t xml:space="preserve">            clearTimeout(timeoutID);</w:t>
            </w:r>
          </w:p>
          <w:p w14:paraId="33259380" w14:textId="77777777" w:rsidR="00F23D21" w:rsidRDefault="00F23D21" w:rsidP="00F23D21"/>
          <w:p w14:paraId="43987752" w14:textId="77777777" w:rsidR="00F23D21" w:rsidRDefault="00F23D21" w:rsidP="00F23D21">
            <w:r>
              <w:t xml:space="preserve">            timeoutID = setTimeout(function() {</w:t>
            </w:r>
          </w:p>
          <w:p w14:paraId="4B265081" w14:textId="77777777" w:rsidR="00F23D21" w:rsidRDefault="00F23D21" w:rsidP="00F23D21">
            <w:r>
              <w:t xml:space="preserve">                for (var i = 0, il = queries.length; i &lt; il; i++) {</w:t>
            </w:r>
          </w:p>
          <w:p w14:paraId="17EB4094" w14:textId="77777777" w:rsidR="00F23D21" w:rsidRDefault="00F23D21" w:rsidP="00F23D21">
            <w:r>
              <w:t xml:space="preserve">                    var mql = queries[i].mql,</w:t>
            </w:r>
          </w:p>
          <w:p w14:paraId="37192DD5" w14:textId="77777777" w:rsidR="00F23D21" w:rsidRDefault="00F23D21" w:rsidP="00F23D21">
            <w:r>
              <w:t xml:space="preserve">                        listeners = queries[i].listeners || [],</w:t>
            </w:r>
          </w:p>
          <w:p w14:paraId="5C000378" w14:textId="77777777" w:rsidR="00F23D21" w:rsidRDefault="00F23D21" w:rsidP="00F23D21">
            <w:r>
              <w:t xml:space="preserve">                        matches = localMatchMedia(mql.media).matches;</w:t>
            </w:r>
          </w:p>
          <w:p w14:paraId="0791EA30" w14:textId="77777777" w:rsidR="00F23D21" w:rsidRDefault="00F23D21" w:rsidP="00F23D21"/>
          <w:p w14:paraId="03D1F3E1" w14:textId="77777777" w:rsidR="00F23D21" w:rsidRDefault="00F23D21" w:rsidP="00F23D21">
            <w:r>
              <w:t xml:space="preserve">                    // Update mql.matches value and call listeners</w:t>
            </w:r>
          </w:p>
          <w:p w14:paraId="2885BA4F" w14:textId="77777777" w:rsidR="00F23D21" w:rsidRDefault="00F23D21" w:rsidP="00F23D21">
            <w:r>
              <w:t xml:space="preserve">                    // Fire listeners only if transitioning to or from matched state</w:t>
            </w:r>
          </w:p>
          <w:p w14:paraId="2D492BB0" w14:textId="77777777" w:rsidR="00F23D21" w:rsidRDefault="00F23D21" w:rsidP="00F23D21">
            <w:r>
              <w:t xml:space="preserve">                    if (matches !== mql.matches) {</w:t>
            </w:r>
          </w:p>
          <w:p w14:paraId="6B1DC13F" w14:textId="77777777" w:rsidR="00F23D21" w:rsidRDefault="00F23D21" w:rsidP="00F23D21">
            <w:r>
              <w:t xml:space="preserve">                        mql.matches = matches;</w:t>
            </w:r>
          </w:p>
          <w:p w14:paraId="6F8B8492" w14:textId="77777777" w:rsidR="00F23D21" w:rsidRDefault="00F23D21" w:rsidP="00F23D21"/>
          <w:p w14:paraId="5669CA73" w14:textId="77777777" w:rsidR="00F23D21" w:rsidRDefault="00F23D21" w:rsidP="00F23D21">
            <w:r>
              <w:t xml:space="preserve">                        for (var j = 0, jl = listeners.length; j &lt; jl; j++) {</w:t>
            </w:r>
          </w:p>
          <w:p w14:paraId="33888FE5" w14:textId="77777777" w:rsidR="00F23D21" w:rsidRDefault="00F23D21" w:rsidP="00F23D21">
            <w:r>
              <w:t xml:space="preserve">                            listeners[j].call(window, mql);</w:t>
            </w:r>
          </w:p>
          <w:p w14:paraId="1905102C" w14:textId="77777777" w:rsidR="00F23D21" w:rsidRDefault="00F23D21" w:rsidP="00F23D21">
            <w:r>
              <w:t xml:space="preserve">                        }</w:t>
            </w:r>
          </w:p>
          <w:p w14:paraId="724A2280" w14:textId="77777777" w:rsidR="00F23D21" w:rsidRDefault="00F23D21" w:rsidP="00F23D21">
            <w:r>
              <w:t xml:space="preserve">                    }</w:t>
            </w:r>
          </w:p>
          <w:p w14:paraId="211A8362" w14:textId="77777777" w:rsidR="00F23D21" w:rsidRDefault="00F23D21" w:rsidP="00F23D21">
            <w:r>
              <w:t xml:space="preserve">                }</w:t>
            </w:r>
          </w:p>
          <w:p w14:paraId="112F1C3F" w14:textId="77777777" w:rsidR="00F23D21" w:rsidRDefault="00F23D21" w:rsidP="00F23D21">
            <w:r>
              <w:t xml:space="preserve">            }, 30);</w:t>
            </w:r>
          </w:p>
          <w:p w14:paraId="575B67F7" w14:textId="77777777" w:rsidR="00F23D21" w:rsidRDefault="00F23D21" w:rsidP="00F23D21">
            <w:r>
              <w:t xml:space="preserve">        };</w:t>
            </w:r>
          </w:p>
          <w:p w14:paraId="68B048B8" w14:textId="77777777" w:rsidR="00F23D21" w:rsidRDefault="00F23D21" w:rsidP="00F23D21"/>
          <w:p w14:paraId="4DE29A74" w14:textId="77777777" w:rsidR="00F23D21" w:rsidRDefault="00F23D21" w:rsidP="00F23D21">
            <w:r>
              <w:t xml:space="preserve">    window.matchMedia = function(media) {</w:t>
            </w:r>
          </w:p>
          <w:p w14:paraId="094C254B" w14:textId="77777777" w:rsidR="00F23D21" w:rsidRDefault="00F23D21" w:rsidP="00F23D21">
            <w:r>
              <w:t xml:space="preserve">        var mql = localMatchMedia(media),</w:t>
            </w:r>
          </w:p>
          <w:p w14:paraId="493F56DB" w14:textId="77777777" w:rsidR="00F23D21" w:rsidRDefault="00F23D21" w:rsidP="00F23D21">
            <w:r>
              <w:t xml:space="preserve">            listeners = [],</w:t>
            </w:r>
          </w:p>
          <w:p w14:paraId="1DF3FAA2" w14:textId="77777777" w:rsidR="00F23D21" w:rsidRDefault="00F23D21" w:rsidP="00F23D21">
            <w:r>
              <w:t xml:space="preserve">            index = 0;</w:t>
            </w:r>
          </w:p>
          <w:p w14:paraId="33E2E1FC" w14:textId="77777777" w:rsidR="00F23D21" w:rsidRDefault="00F23D21" w:rsidP="00F23D21"/>
          <w:p w14:paraId="22043ED0" w14:textId="77777777" w:rsidR="00F23D21" w:rsidRDefault="00F23D21" w:rsidP="00F23D21">
            <w:r>
              <w:t xml:space="preserve">        mql.addListener = function(listener) {</w:t>
            </w:r>
          </w:p>
          <w:p w14:paraId="17EA893B" w14:textId="77777777" w:rsidR="00F23D21" w:rsidRDefault="00F23D21" w:rsidP="00F23D21">
            <w:r>
              <w:t xml:space="preserve">            // Changes would not occur to css media type so return now (Affects IE &lt;= 8)</w:t>
            </w:r>
          </w:p>
          <w:p w14:paraId="1B9F63D8" w14:textId="77777777" w:rsidR="00F23D21" w:rsidRDefault="00F23D21" w:rsidP="00F23D21">
            <w:r>
              <w:t xml:space="preserve">            if (!hasMediaQueries) {</w:t>
            </w:r>
          </w:p>
          <w:p w14:paraId="4CC60CEA" w14:textId="77777777" w:rsidR="00F23D21" w:rsidRDefault="00F23D21" w:rsidP="00F23D21">
            <w:r>
              <w:t xml:space="preserve">                return;</w:t>
            </w:r>
          </w:p>
          <w:p w14:paraId="64EA56BB" w14:textId="77777777" w:rsidR="00F23D21" w:rsidRDefault="00F23D21" w:rsidP="00F23D21">
            <w:r>
              <w:t xml:space="preserve">            }</w:t>
            </w:r>
          </w:p>
          <w:p w14:paraId="0D0E2917" w14:textId="77777777" w:rsidR="00F23D21" w:rsidRDefault="00F23D21" w:rsidP="00F23D21"/>
          <w:p w14:paraId="734B1312" w14:textId="77777777" w:rsidR="00F23D21" w:rsidRDefault="00F23D21" w:rsidP="00F23D21">
            <w:r>
              <w:t xml:space="preserve">            // Set up 'resize' listener for browsers that support CSS3 media queries (Not for IE &lt;= 8)</w:t>
            </w:r>
          </w:p>
          <w:p w14:paraId="222790D4" w14:textId="77777777" w:rsidR="00F23D21" w:rsidRDefault="00F23D21" w:rsidP="00F23D21">
            <w:r>
              <w:t xml:space="preserve">            // There should only ever be 1 resize listener running for performance</w:t>
            </w:r>
          </w:p>
          <w:p w14:paraId="62EBCF15" w14:textId="77777777" w:rsidR="00F23D21" w:rsidRDefault="00F23D21" w:rsidP="00F23D21">
            <w:r>
              <w:t xml:space="preserve">            if (!isListening) {</w:t>
            </w:r>
          </w:p>
          <w:p w14:paraId="0B745011" w14:textId="77777777" w:rsidR="00F23D21" w:rsidRDefault="00F23D21" w:rsidP="00F23D21">
            <w:r>
              <w:t xml:space="preserve">                isListening = true;</w:t>
            </w:r>
          </w:p>
          <w:p w14:paraId="08306430" w14:textId="77777777" w:rsidR="00F23D21" w:rsidRDefault="00F23D21" w:rsidP="00F23D21">
            <w:r>
              <w:t xml:space="preserve">                window.addEventListener('resize', handleChange, true);</w:t>
            </w:r>
          </w:p>
          <w:p w14:paraId="438027E8" w14:textId="77777777" w:rsidR="00F23D21" w:rsidRDefault="00F23D21" w:rsidP="00F23D21">
            <w:r>
              <w:t xml:space="preserve">            }</w:t>
            </w:r>
          </w:p>
          <w:p w14:paraId="2687B80A" w14:textId="77777777" w:rsidR="00F23D21" w:rsidRDefault="00F23D21" w:rsidP="00F23D21"/>
          <w:p w14:paraId="3FAC196C" w14:textId="77777777" w:rsidR="00F23D21" w:rsidRDefault="00F23D21" w:rsidP="00F23D21">
            <w:r>
              <w:t xml:space="preserve">            // Push object only if it has not been pushed already</w:t>
            </w:r>
          </w:p>
          <w:p w14:paraId="48580A24" w14:textId="77777777" w:rsidR="00F23D21" w:rsidRDefault="00F23D21" w:rsidP="00F23D21">
            <w:r>
              <w:t xml:space="preserve">            if (index === 0) {</w:t>
            </w:r>
          </w:p>
          <w:p w14:paraId="7489F2F9" w14:textId="77777777" w:rsidR="00F23D21" w:rsidRDefault="00F23D21" w:rsidP="00F23D21">
            <w:r>
              <w:t xml:space="preserve">                index = queries.push({</w:t>
            </w:r>
          </w:p>
          <w:p w14:paraId="6B3B29E0" w14:textId="77777777" w:rsidR="00F23D21" w:rsidRDefault="00F23D21" w:rsidP="00F23D21">
            <w:r>
              <w:t xml:space="preserve">                    mql: mql,</w:t>
            </w:r>
          </w:p>
          <w:p w14:paraId="57C2541C" w14:textId="77777777" w:rsidR="00F23D21" w:rsidRDefault="00F23D21" w:rsidP="00F23D21">
            <w:r>
              <w:t xml:space="preserve">                    listeners: listeners</w:t>
            </w:r>
          </w:p>
          <w:p w14:paraId="55219900" w14:textId="77777777" w:rsidR="00F23D21" w:rsidRDefault="00F23D21" w:rsidP="00F23D21">
            <w:r>
              <w:t xml:space="preserve">                });</w:t>
            </w:r>
          </w:p>
          <w:p w14:paraId="04F7853F" w14:textId="77777777" w:rsidR="00F23D21" w:rsidRDefault="00F23D21" w:rsidP="00F23D21">
            <w:r>
              <w:t xml:space="preserve">            }</w:t>
            </w:r>
          </w:p>
          <w:p w14:paraId="26BF791C" w14:textId="77777777" w:rsidR="00F23D21" w:rsidRDefault="00F23D21" w:rsidP="00F23D21"/>
          <w:p w14:paraId="1A95FBFE" w14:textId="77777777" w:rsidR="00F23D21" w:rsidRDefault="00F23D21" w:rsidP="00F23D21">
            <w:r>
              <w:t xml:space="preserve">            listeners.push(listener);</w:t>
            </w:r>
          </w:p>
          <w:p w14:paraId="06F10A6E" w14:textId="77777777" w:rsidR="00F23D21" w:rsidRDefault="00F23D21" w:rsidP="00F23D21">
            <w:r>
              <w:t xml:space="preserve">        };</w:t>
            </w:r>
          </w:p>
          <w:p w14:paraId="6829D88E" w14:textId="77777777" w:rsidR="00F23D21" w:rsidRDefault="00F23D21" w:rsidP="00F23D21"/>
          <w:p w14:paraId="28659B13" w14:textId="77777777" w:rsidR="00F23D21" w:rsidRDefault="00F23D21" w:rsidP="00F23D21">
            <w:r>
              <w:t xml:space="preserve">        mql.removeListener = function(listener) {</w:t>
            </w:r>
          </w:p>
          <w:p w14:paraId="5CFAF96C" w14:textId="77777777" w:rsidR="00F23D21" w:rsidRDefault="00F23D21" w:rsidP="00F23D21">
            <w:r>
              <w:t xml:space="preserve">            for (var i = 0, il = listeners.length; i &lt; il; i++) {</w:t>
            </w:r>
          </w:p>
          <w:p w14:paraId="233F960D" w14:textId="77777777" w:rsidR="00F23D21" w:rsidRDefault="00F23D21" w:rsidP="00F23D21">
            <w:r>
              <w:t xml:space="preserve">                if (listeners[i] === listener) {</w:t>
            </w:r>
          </w:p>
          <w:p w14:paraId="596C4730" w14:textId="77777777" w:rsidR="00F23D21" w:rsidRDefault="00F23D21" w:rsidP="00F23D21">
            <w:r>
              <w:t xml:space="preserve">                    listeners.splice(i, 1);</w:t>
            </w:r>
          </w:p>
          <w:p w14:paraId="29F3EDCE" w14:textId="77777777" w:rsidR="00F23D21" w:rsidRDefault="00F23D21" w:rsidP="00F23D21">
            <w:r>
              <w:t xml:space="preserve">                }</w:t>
            </w:r>
          </w:p>
          <w:p w14:paraId="0DF6CADC" w14:textId="77777777" w:rsidR="00F23D21" w:rsidRDefault="00F23D21" w:rsidP="00F23D21">
            <w:r>
              <w:t xml:space="preserve">            }</w:t>
            </w:r>
          </w:p>
          <w:p w14:paraId="4FD1174A" w14:textId="77777777" w:rsidR="00F23D21" w:rsidRDefault="00F23D21" w:rsidP="00F23D21">
            <w:r>
              <w:t xml:space="preserve">        };</w:t>
            </w:r>
          </w:p>
          <w:p w14:paraId="237742A8" w14:textId="77777777" w:rsidR="00F23D21" w:rsidRDefault="00F23D21" w:rsidP="00F23D21"/>
          <w:p w14:paraId="3144F987" w14:textId="77777777" w:rsidR="00F23D21" w:rsidRDefault="00F23D21" w:rsidP="00F23D21">
            <w:r>
              <w:t xml:space="preserve">        return mql;</w:t>
            </w:r>
          </w:p>
          <w:p w14:paraId="3E25895C" w14:textId="77777777" w:rsidR="00F23D21" w:rsidRDefault="00F23D21" w:rsidP="00F23D21">
            <w:r>
              <w:t xml:space="preserve">    };</w:t>
            </w:r>
          </w:p>
          <w:p w14:paraId="411355AE" w14:textId="77777777" w:rsidR="00F23D21" w:rsidRDefault="00F23D21" w:rsidP="00F23D21">
            <w:r>
              <w:t>}());</w:t>
            </w:r>
          </w:p>
          <w:p w14:paraId="1DCAC416" w14:textId="77777777" w:rsidR="00F23D21" w:rsidRDefault="00F23D21" w:rsidP="00F23D21"/>
          <w:p w14:paraId="06D14B99" w14:textId="77777777" w:rsidR="00F23D21" w:rsidRDefault="00F23D21" w:rsidP="00F23D21">
            <w:r>
              <w:t>window.mediaCheck = function(options) {</w:t>
            </w:r>
          </w:p>
          <w:p w14:paraId="264DEAA0" w14:textId="77777777" w:rsidR="00F23D21" w:rsidRDefault="00F23D21" w:rsidP="00F23D21">
            <w:r>
              <w:t xml:space="preserve">    var mq;</w:t>
            </w:r>
          </w:p>
          <w:p w14:paraId="162EBEE4" w14:textId="77777777" w:rsidR="00F23D21" w:rsidRDefault="00F23D21" w:rsidP="00F23D21"/>
          <w:p w14:paraId="1A5DDE3D" w14:textId="77777777" w:rsidR="00F23D21" w:rsidRDefault="00F23D21" w:rsidP="00F23D21">
            <w:r>
              <w:t xml:space="preserve">    function mqChange(mq, options) {</w:t>
            </w:r>
          </w:p>
          <w:p w14:paraId="1E23807C" w14:textId="77777777" w:rsidR="00F23D21" w:rsidRDefault="00F23D21" w:rsidP="00F23D21">
            <w:r>
              <w:t xml:space="preserve">        if (mq.matches) {</w:t>
            </w:r>
          </w:p>
          <w:p w14:paraId="5304E2F9" w14:textId="77777777" w:rsidR="00F23D21" w:rsidRDefault="00F23D21" w:rsidP="00F23D21">
            <w:r>
              <w:t xml:space="preserve">            if (typeof options.entry === "function") {</w:t>
            </w:r>
          </w:p>
          <w:p w14:paraId="7D8440B2" w14:textId="77777777" w:rsidR="00F23D21" w:rsidRDefault="00F23D21" w:rsidP="00F23D21">
            <w:r>
              <w:t xml:space="preserve">                options.entry();</w:t>
            </w:r>
          </w:p>
          <w:p w14:paraId="55B2EF7D" w14:textId="77777777" w:rsidR="00F23D21" w:rsidRDefault="00F23D21" w:rsidP="00F23D21">
            <w:r>
              <w:t xml:space="preserve">            }</w:t>
            </w:r>
          </w:p>
          <w:p w14:paraId="4C9A6DF1" w14:textId="77777777" w:rsidR="00F23D21" w:rsidRDefault="00F23D21" w:rsidP="00F23D21">
            <w:r>
              <w:t xml:space="preserve">        } else if (typeof options.exit === "function") {</w:t>
            </w:r>
          </w:p>
          <w:p w14:paraId="5B78A717" w14:textId="77777777" w:rsidR="00F23D21" w:rsidRDefault="00F23D21" w:rsidP="00F23D21">
            <w:r>
              <w:t xml:space="preserve">            options.exit();</w:t>
            </w:r>
          </w:p>
          <w:p w14:paraId="3EAF16D1" w14:textId="77777777" w:rsidR="00F23D21" w:rsidRDefault="00F23D21" w:rsidP="00F23D21">
            <w:r>
              <w:t xml:space="preserve">        }</w:t>
            </w:r>
          </w:p>
          <w:p w14:paraId="5E0B1442" w14:textId="77777777" w:rsidR="00F23D21" w:rsidRDefault="00F23D21" w:rsidP="00F23D21">
            <w:r>
              <w:t xml:space="preserve">    };</w:t>
            </w:r>
          </w:p>
          <w:p w14:paraId="6A151AFD" w14:textId="77777777" w:rsidR="00F23D21" w:rsidRDefault="00F23D21" w:rsidP="00F23D21"/>
          <w:p w14:paraId="46B95525" w14:textId="77777777" w:rsidR="00F23D21" w:rsidRDefault="00F23D21" w:rsidP="00F23D21">
            <w:r>
              <w:t xml:space="preserve">    mq = window.matchMedia(options.media);</w:t>
            </w:r>
          </w:p>
          <w:p w14:paraId="4F04423C" w14:textId="77777777" w:rsidR="00F23D21" w:rsidRDefault="00F23D21" w:rsidP="00F23D21"/>
          <w:p w14:paraId="716DD0CF" w14:textId="77777777" w:rsidR="00F23D21" w:rsidRDefault="00F23D21" w:rsidP="00F23D21">
            <w:r>
              <w:t xml:space="preserve">    mq.addListener(function() {</w:t>
            </w:r>
          </w:p>
          <w:p w14:paraId="1CF08D50" w14:textId="77777777" w:rsidR="00F23D21" w:rsidRDefault="00F23D21" w:rsidP="00F23D21">
            <w:r>
              <w:t xml:space="preserve">        mqChange(mq, options);</w:t>
            </w:r>
          </w:p>
          <w:p w14:paraId="5369F022" w14:textId="77777777" w:rsidR="00F23D21" w:rsidRDefault="00F23D21" w:rsidP="00F23D21">
            <w:r>
              <w:t xml:space="preserve">    });</w:t>
            </w:r>
          </w:p>
          <w:p w14:paraId="222E196D" w14:textId="77777777" w:rsidR="00F23D21" w:rsidRDefault="00F23D21" w:rsidP="00F23D21"/>
          <w:p w14:paraId="5D92329A" w14:textId="77777777" w:rsidR="00F23D21" w:rsidRDefault="00F23D21" w:rsidP="00F23D21">
            <w:r>
              <w:t xml:space="preserve">    mqChange(mq, options);</w:t>
            </w:r>
          </w:p>
          <w:p w14:paraId="4F878E2F" w14:textId="4CAC2D23" w:rsidR="00F23D21" w:rsidRDefault="00F23D21" w:rsidP="00F23D21">
            <w:r>
              <w:t>};</w:t>
            </w:r>
          </w:p>
        </w:tc>
      </w:tr>
    </w:tbl>
    <w:p w14:paraId="4ED544F5" w14:textId="77777777" w:rsidR="00F23D21" w:rsidRDefault="00F23D21" w:rsidP="004A0042"/>
    <w:p w14:paraId="044C86D6" w14:textId="12651CFB" w:rsidR="00F23D21" w:rsidRDefault="00F23D21" w:rsidP="00013DF6">
      <w:pPr>
        <w:pStyle w:val="Heading6"/>
      </w:pPr>
      <w:r>
        <w:t xml:space="preserve">menu.js </w:t>
      </w:r>
    </w:p>
    <w:p w14:paraId="079C126D" w14:textId="77777777" w:rsidR="00F23D21" w:rsidRDefault="00F23D21" w:rsidP="004A0042"/>
    <w:p w14:paraId="597CCBF7" w14:textId="23A9B779" w:rsidR="00F23D21" w:rsidRDefault="00F23D21" w:rsidP="004A0042">
      <w:r>
        <w:t>Nội dung File được lưu lại tại:</w:t>
      </w:r>
    </w:p>
    <w:tbl>
      <w:tblPr>
        <w:tblStyle w:val="TableGrid"/>
        <w:tblW w:w="0" w:type="auto"/>
        <w:tblLook w:val="04A0" w:firstRow="1" w:lastRow="0" w:firstColumn="1" w:lastColumn="0" w:noHBand="0" w:noVBand="1"/>
      </w:tblPr>
      <w:tblGrid>
        <w:gridCol w:w="9350"/>
      </w:tblGrid>
      <w:tr w:rsidR="00F23D21" w14:paraId="08144905" w14:textId="77777777" w:rsidTr="00F23D21">
        <w:tc>
          <w:tcPr>
            <w:tcW w:w="9350" w:type="dxa"/>
          </w:tcPr>
          <w:p w14:paraId="03B66A2F" w14:textId="5BF4CD82" w:rsidR="00F23D21" w:rsidRDefault="00F23D21" w:rsidP="004A0042">
            <w:r w:rsidRPr="00F23D21">
              <w:t>C:\xampp\htdocs\mage2rock\vendor\magento\magento2-base\lib\web\mage\menu.js</w:t>
            </w:r>
            <w:r>
              <w:t xml:space="preserve"> </w:t>
            </w:r>
          </w:p>
        </w:tc>
      </w:tr>
    </w:tbl>
    <w:p w14:paraId="4C158E0B" w14:textId="77777777" w:rsidR="00F23D21" w:rsidRPr="004A0042" w:rsidRDefault="00F23D21" w:rsidP="004A0042"/>
    <w:tbl>
      <w:tblPr>
        <w:tblStyle w:val="TableGrid"/>
        <w:tblW w:w="0" w:type="auto"/>
        <w:tblLook w:val="04A0" w:firstRow="1" w:lastRow="0" w:firstColumn="1" w:lastColumn="0" w:noHBand="0" w:noVBand="1"/>
      </w:tblPr>
      <w:tblGrid>
        <w:gridCol w:w="9350"/>
      </w:tblGrid>
      <w:tr w:rsidR="00F23D21" w14:paraId="0C2692C8" w14:textId="77777777" w:rsidTr="00F23D21">
        <w:tc>
          <w:tcPr>
            <w:tcW w:w="9350" w:type="dxa"/>
          </w:tcPr>
          <w:p w14:paraId="742DF770" w14:textId="77777777" w:rsidR="00F23D21" w:rsidRDefault="00F23D21" w:rsidP="00F23D21">
            <w:r>
              <w:t>/**</w:t>
            </w:r>
          </w:p>
          <w:p w14:paraId="227A6C70" w14:textId="77777777" w:rsidR="00F23D21" w:rsidRDefault="00F23D21" w:rsidP="00F23D21">
            <w:r>
              <w:t xml:space="preserve"> * Copyright © Magento, Inc. All rights reserved.</w:t>
            </w:r>
          </w:p>
          <w:p w14:paraId="4D9EDC21" w14:textId="77777777" w:rsidR="00F23D21" w:rsidRDefault="00F23D21" w:rsidP="00F23D21">
            <w:r>
              <w:t xml:space="preserve"> * See COPYING.txt for license details.</w:t>
            </w:r>
          </w:p>
          <w:p w14:paraId="626FB6DA" w14:textId="77777777" w:rsidR="00F23D21" w:rsidRDefault="00F23D21" w:rsidP="00F23D21">
            <w:r>
              <w:t xml:space="preserve"> */</w:t>
            </w:r>
          </w:p>
          <w:p w14:paraId="72C6B35E" w14:textId="77777777" w:rsidR="00F23D21" w:rsidRDefault="00F23D21" w:rsidP="00F23D21"/>
          <w:p w14:paraId="4BDC05BF" w14:textId="77777777" w:rsidR="00F23D21" w:rsidRDefault="00F23D21" w:rsidP="00F23D21">
            <w:r>
              <w:t>define([</w:t>
            </w:r>
          </w:p>
          <w:p w14:paraId="52D5601B" w14:textId="77777777" w:rsidR="00F23D21" w:rsidRDefault="00F23D21" w:rsidP="00F23D21">
            <w:r>
              <w:t xml:space="preserve">    'jquery',</w:t>
            </w:r>
          </w:p>
          <w:p w14:paraId="5ED4BEFA" w14:textId="77777777" w:rsidR="00F23D21" w:rsidRDefault="00F23D21" w:rsidP="00F23D21">
            <w:r>
              <w:t xml:space="preserve">    'matchMedia',</w:t>
            </w:r>
          </w:p>
          <w:p w14:paraId="22AF6E7D" w14:textId="77777777" w:rsidR="00F23D21" w:rsidRDefault="00F23D21" w:rsidP="00F23D21">
            <w:r>
              <w:t xml:space="preserve">    'jquery-ui-modules/menu',</w:t>
            </w:r>
          </w:p>
          <w:p w14:paraId="3F2E79F1" w14:textId="77777777" w:rsidR="00F23D21" w:rsidRDefault="00F23D21" w:rsidP="00F23D21">
            <w:r>
              <w:t xml:space="preserve">    'mage/translate'</w:t>
            </w:r>
          </w:p>
          <w:p w14:paraId="7508E5CB" w14:textId="77777777" w:rsidR="00F23D21" w:rsidRDefault="00F23D21" w:rsidP="00F23D21">
            <w:r>
              <w:t>], function ($, mediaCheck) {</w:t>
            </w:r>
          </w:p>
          <w:p w14:paraId="71649561" w14:textId="77777777" w:rsidR="00F23D21" w:rsidRDefault="00F23D21" w:rsidP="00F23D21">
            <w:r>
              <w:t xml:space="preserve">    'use strict';</w:t>
            </w:r>
          </w:p>
          <w:p w14:paraId="3AC39529" w14:textId="77777777" w:rsidR="00F23D21" w:rsidRDefault="00F23D21" w:rsidP="00F23D21"/>
          <w:p w14:paraId="7C3E2786" w14:textId="77777777" w:rsidR="00F23D21" w:rsidRDefault="00F23D21" w:rsidP="00F23D21">
            <w:r>
              <w:t xml:space="preserve">    /**</w:t>
            </w:r>
          </w:p>
          <w:p w14:paraId="777F3384" w14:textId="77777777" w:rsidR="00F23D21" w:rsidRDefault="00F23D21" w:rsidP="00F23D21">
            <w:r>
              <w:t xml:space="preserve">     * Menu Widget - this widget is a wrapper for the jQuery UI Menu</w:t>
            </w:r>
          </w:p>
          <w:p w14:paraId="65E84843" w14:textId="77777777" w:rsidR="00F23D21" w:rsidRDefault="00F23D21" w:rsidP="00F23D21">
            <w:r>
              <w:t xml:space="preserve">     */</w:t>
            </w:r>
          </w:p>
          <w:p w14:paraId="1B290F2E" w14:textId="77777777" w:rsidR="00F23D21" w:rsidRDefault="00F23D21" w:rsidP="00F23D21">
            <w:r>
              <w:t xml:space="preserve">    $.widget('mage.menu', $.ui.menu, {</w:t>
            </w:r>
          </w:p>
          <w:p w14:paraId="11380D37" w14:textId="77777777" w:rsidR="00F23D21" w:rsidRDefault="00F23D21" w:rsidP="00F23D21">
            <w:r>
              <w:t xml:space="preserve">        options: {</w:t>
            </w:r>
          </w:p>
          <w:p w14:paraId="2E5F9E9E" w14:textId="77777777" w:rsidR="00F23D21" w:rsidRDefault="00F23D21" w:rsidP="00F23D21">
            <w:r>
              <w:t xml:space="preserve">            categoryLayoutClass: 'catalog-product-view',</w:t>
            </w:r>
          </w:p>
          <w:p w14:paraId="2554F09C" w14:textId="77777777" w:rsidR="00F23D21" w:rsidRDefault="00F23D21" w:rsidP="00F23D21">
            <w:r>
              <w:t xml:space="preserve">            responsive: false,</w:t>
            </w:r>
          </w:p>
          <w:p w14:paraId="469F6903" w14:textId="77777777" w:rsidR="00F23D21" w:rsidRDefault="00F23D21" w:rsidP="00F23D21">
            <w:r>
              <w:t xml:space="preserve">            expanded: false,</w:t>
            </w:r>
          </w:p>
          <w:p w14:paraId="6C8C77D9" w14:textId="77777777" w:rsidR="00F23D21" w:rsidRDefault="00F23D21" w:rsidP="00F23D21">
            <w:r>
              <w:t xml:space="preserve">            showDelay: 42,</w:t>
            </w:r>
          </w:p>
          <w:p w14:paraId="63DE9EEA" w14:textId="77777777" w:rsidR="00F23D21" w:rsidRDefault="00F23D21" w:rsidP="00F23D21">
            <w:r>
              <w:t xml:space="preserve">            hideDelay: 300,</w:t>
            </w:r>
          </w:p>
          <w:p w14:paraId="6E83642D" w14:textId="77777777" w:rsidR="00F23D21" w:rsidRDefault="00F23D21" w:rsidP="00F23D21">
            <w:r>
              <w:t xml:space="preserve">            delay: 0,</w:t>
            </w:r>
          </w:p>
          <w:p w14:paraId="41A70523" w14:textId="77777777" w:rsidR="00F23D21" w:rsidRDefault="00F23D21" w:rsidP="00F23D21">
            <w:r>
              <w:t xml:space="preserve">            mediaBreakpoint: '(max-width: 768px)'</w:t>
            </w:r>
          </w:p>
          <w:p w14:paraId="3F7CF40B" w14:textId="77777777" w:rsidR="00F23D21" w:rsidRDefault="00F23D21" w:rsidP="00F23D21">
            <w:r>
              <w:t xml:space="preserve">        },</w:t>
            </w:r>
          </w:p>
          <w:p w14:paraId="37AB2C27" w14:textId="77777777" w:rsidR="00F23D21" w:rsidRDefault="00F23D21" w:rsidP="00F23D21"/>
          <w:p w14:paraId="3CC9AC0F" w14:textId="77777777" w:rsidR="00F23D21" w:rsidRDefault="00F23D21" w:rsidP="00F23D21">
            <w:r>
              <w:t xml:space="preserve">        /**</w:t>
            </w:r>
          </w:p>
          <w:p w14:paraId="1FDA97C3" w14:textId="77777777" w:rsidR="00F23D21" w:rsidRDefault="00F23D21" w:rsidP="00F23D21">
            <w:r>
              <w:t xml:space="preserve">         * @private</w:t>
            </w:r>
          </w:p>
          <w:p w14:paraId="1FFCE54A" w14:textId="77777777" w:rsidR="00F23D21" w:rsidRDefault="00F23D21" w:rsidP="00F23D21">
            <w:r>
              <w:t xml:space="preserve">         */</w:t>
            </w:r>
          </w:p>
          <w:p w14:paraId="43F50C5E" w14:textId="77777777" w:rsidR="00F23D21" w:rsidRDefault="00F23D21" w:rsidP="00F23D21">
            <w:r>
              <w:lastRenderedPageBreak/>
              <w:t xml:space="preserve">        _create: function () {</w:t>
            </w:r>
          </w:p>
          <w:p w14:paraId="2AE84CBD" w14:textId="77777777" w:rsidR="00F23D21" w:rsidRDefault="00F23D21" w:rsidP="00F23D21">
            <w:r>
              <w:t xml:space="preserve">            var self = this;</w:t>
            </w:r>
          </w:p>
          <w:p w14:paraId="2CD4B94A" w14:textId="77777777" w:rsidR="00F23D21" w:rsidRDefault="00F23D21" w:rsidP="00F23D21"/>
          <w:p w14:paraId="77D5226C" w14:textId="77777777" w:rsidR="00F23D21" w:rsidRDefault="00F23D21" w:rsidP="00F23D21">
            <w:r>
              <w:t xml:space="preserve">            this.delay = this.options.delay;</w:t>
            </w:r>
          </w:p>
          <w:p w14:paraId="46968192" w14:textId="77777777" w:rsidR="00F23D21" w:rsidRDefault="00F23D21" w:rsidP="00F23D21"/>
          <w:p w14:paraId="16F58D17" w14:textId="77777777" w:rsidR="00F23D21" w:rsidRDefault="00F23D21" w:rsidP="00F23D21">
            <w:r>
              <w:t xml:space="preserve">            this._super();</w:t>
            </w:r>
          </w:p>
          <w:p w14:paraId="65327708" w14:textId="77777777" w:rsidR="00F23D21" w:rsidRDefault="00F23D21" w:rsidP="00F23D21">
            <w:r>
              <w:t xml:space="preserve">            $(window).on('resize', function () {</w:t>
            </w:r>
          </w:p>
          <w:p w14:paraId="5C0D5947" w14:textId="77777777" w:rsidR="00F23D21" w:rsidRDefault="00F23D21" w:rsidP="00F23D21">
            <w:r>
              <w:t xml:space="preserve">                self.element.find('.submenu-reverse').removeClass('submenu-reverse');</w:t>
            </w:r>
          </w:p>
          <w:p w14:paraId="0726DDCD" w14:textId="77777777" w:rsidR="00F23D21" w:rsidRDefault="00F23D21" w:rsidP="00F23D21">
            <w:r>
              <w:t xml:space="preserve">            });</w:t>
            </w:r>
          </w:p>
          <w:p w14:paraId="7917AF40" w14:textId="77777777" w:rsidR="00F23D21" w:rsidRDefault="00F23D21" w:rsidP="00F23D21">
            <w:r>
              <w:t xml:space="preserve">        },</w:t>
            </w:r>
          </w:p>
          <w:p w14:paraId="1CAB29C8" w14:textId="77777777" w:rsidR="00F23D21" w:rsidRDefault="00F23D21" w:rsidP="00F23D21"/>
          <w:p w14:paraId="6D6E9720" w14:textId="77777777" w:rsidR="00F23D21" w:rsidRDefault="00F23D21" w:rsidP="00F23D21">
            <w:r>
              <w:t xml:space="preserve">        /**</w:t>
            </w:r>
          </w:p>
          <w:p w14:paraId="46A88CAD" w14:textId="77777777" w:rsidR="00F23D21" w:rsidRDefault="00F23D21" w:rsidP="00F23D21">
            <w:r>
              <w:t xml:space="preserve">         * @private</w:t>
            </w:r>
          </w:p>
          <w:p w14:paraId="4B29B1F9" w14:textId="77777777" w:rsidR="00F23D21" w:rsidRDefault="00F23D21" w:rsidP="00F23D21">
            <w:r>
              <w:t xml:space="preserve">         */</w:t>
            </w:r>
          </w:p>
          <w:p w14:paraId="199D713B" w14:textId="77777777" w:rsidR="00F23D21" w:rsidRDefault="00F23D21" w:rsidP="00F23D21">
            <w:r>
              <w:t xml:space="preserve">        _init: function () {</w:t>
            </w:r>
          </w:p>
          <w:p w14:paraId="480D9AC2" w14:textId="77777777" w:rsidR="00F23D21" w:rsidRDefault="00F23D21" w:rsidP="00F23D21">
            <w:r>
              <w:t xml:space="preserve">            this._super();</w:t>
            </w:r>
          </w:p>
          <w:p w14:paraId="4CF6D267" w14:textId="77777777" w:rsidR="00F23D21" w:rsidRDefault="00F23D21" w:rsidP="00F23D21"/>
          <w:p w14:paraId="33F28FA9" w14:textId="77777777" w:rsidR="00F23D21" w:rsidRDefault="00F23D21" w:rsidP="00F23D21">
            <w:r>
              <w:t xml:space="preserve">            if (this.options.expanded === true) {</w:t>
            </w:r>
          </w:p>
          <w:p w14:paraId="7B7E22DA" w14:textId="77777777" w:rsidR="00F23D21" w:rsidRDefault="00F23D21" w:rsidP="00F23D21">
            <w:r>
              <w:t xml:space="preserve">                this.isExpanded();</w:t>
            </w:r>
          </w:p>
          <w:p w14:paraId="310C0AF2" w14:textId="77777777" w:rsidR="00F23D21" w:rsidRDefault="00F23D21" w:rsidP="00F23D21">
            <w:r>
              <w:t xml:space="preserve">            }</w:t>
            </w:r>
          </w:p>
          <w:p w14:paraId="360CA23B" w14:textId="77777777" w:rsidR="00F23D21" w:rsidRDefault="00F23D21" w:rsidP="00F23D21"/>
          <w:p w14:paraId="1DB893BE" w14:textId="77777777" w:rsidR="00F23D21" w:rsidRDefault="00F23D21" w:rsidP="00F23D21">
            <w:r>
              <w:t xml:space="preserve">            if (this.options.responsive === true) {</w:t>
            </w:r>
          </w:p>
          <w:p w14:paraId="4D089F7D" w14:textId="77777777" w:rsidR="00F23D21" w:rsidRDefault="00F23D21" w:rsidP="00F23D21">
            <w:r>
              <w:t xml:space="preserve">                mediaCheck({</w:t>
            </w:r>
          </w:p>
          <w:p w14:paraId="5EDB527A" w14:textId="77777777" w:rsidR="00F23D21" w:rsidRDefault="00F23D21" w:rsidP="00F23D21">
            <w:r>
              <w:t xml:space="preserve">                    media: this.options.mediaBreakpoint,</w:t>
            </w:r>
          </w:p>
          <w:p w14:paraId="1EF80AE2" w14:textId="77777777" w:rsidR="00F23D21" w:rsidRDefault="00F23D21" w:rsidP="00F23D21">
            <w:r>
              <w:t xml:space="preserve">                    entry: $.proxy(function () {</w:t>
            </w:r>
          </w:p>
          <w:p w14:paraId="2CC63D8B" w14:textId="77777777" w:rsidR="00F23D21" w:rsidRDefault="00F23D21" w:rsidP="00F23D21">
            <w:r>
              <w:t xml:space="preserve">                        this._toggleMobileMode();</w:t>
            </w:r>
          </w:p>
          <w:p w14:paraId="4C33D53D" w14:textId="77777777" w:rsidR="00F23D21" w:rsidRDefault="00F23D21" w:rsidP="00F23D21">
            <w:r>
              <w:t xml:space="preserve">                    }, this),</w:t>
            </w:r>
          </w:p>
          <w:p w14:paraId="7B885388" w14:textId="77777777" w:rsidR="00F23D21" w:rsidRDefault="00F23D21" w:rsidP="00F23D21">
            <w:r>
              <w:t xml:space="preserve">                    exit: $.proxy(function () {</w:t>
            </w:r>
          </w:p>
          <w:p w14:paraId="37F98876" w14:textId="77777777" w:rsidR="00F23D21" w:rsidRDefault="00F23D21" w:rsidP="00F23D21">
            <w:r>
              <w:t xml:space="preserve">                        this._toggleDesktopMode();</w:t>
            </w:r>
          </w:p>
          <w:p w14:paraId="7AF4DAAD" w14:textId="77777777" w:rsidR="00F23D21" w:rsidRDefault="00F23D21" w:rsidP="00F23D21">
            <w:r>
              <w:t xml:space="preserve">                    }, this)</w:t>
            </w:r>
          </w:p>
          <w:p w14:paraId="1E760773" w14:textId="77777777" w:rsidR="00F23D21" w:rsidRDefault="00F23D21" w:rsidP="00F23D21">
            <w:r>
              <w:t xml:space="preserve">                });</w:t>
            </w:r>
          </w:p>
          <w:p w14:paraId="31089022" w14:textId="77777777" w:rsidR="00F23D21" w:rsidRDefault="00F23D21" w:rsidP="00F23D21">
            <w:r>
              <w:t xml:space="preserve">            }</w:t>
            </w:r>
          </w:p>
          <w:p w14:paraId="308E3B86" w14:textId="77777777" w:rsidR="00F23D21" w:rsidRDefault="00F23D21" w:rsidP="00F23D21"/>
          <w:p w14:paraId="5B8E4EFB" w14:textId="77777777" w:rsidR="00F23D21" w:rsidRDefault="00F23D21" w:rsidP="00F23D21">
            <w:r>
              <w:t xml:space="preserve">            this._assignControls()._listen();</w:t>
            </w:r>
          </w:p>
          <w:p w14:paraId="7D78E213" w14:textId="77777777" w:rsidR="00F23D21" w:rsidRDefault="00F23D21" w:rsidP="00F23D21">
            <w:r>
              <w:t xml:space="preserve">            this._setActiveMenu();</w:t>
            </w:r>
          </w:p>
          <w:p w14:paraId="2185EC83" w14:textId="77777777" w:rsidR="00F23D21" w:rsidRDefault="00F23D21" w:rsidP="00F23D21">
            <w:r>
              <w:t xml:space="preserve">        },</w:t>
            </w:r>
          </w:p>
          <w:p w14:paraId="29CF2FF0" w14:textId="77777777" w:rsidR="00F23D21" w:rsidRDefault="00F23D21" w:rsidP="00F23D21"/>
          <w:p w14:paraId="0C6ED592" w14:textId="77777777" w:rsidR="00F23D21" w:rsidRDefault="00F23D21" w:rsidP="00F23D21">
            <w:r>
              <w:t xml:space="preserve">        /**</w:t>
            </w:r>
          </w:p>
          <w:p w14:paraId="1303EB2E" w14:textId="77777777" w:rsidR="00F23D21" w:rsidRDefault="00F23D21" w:rsidP="00F23D21">
            <w:r>
              <w:t xml:space="preserve">         * @return {Object}</w:t>
            </w:r>
          </w:p>
          <w:p w14:paraId="1861EC7A" w14:textId="77777777" w:rsidR="00F23D21" w:rsidRDefault="00F23D21" w:rsidP="00F23D21">
            <w:r>
              <w:t xml:space="preserve">         * @private</w:t>
            </w:r>
          </w:p>
          <w:p w14:paraId="7FB9B099" w14:textId="77777777" w:rsidR="00F23D21" w:rsidRDefault="00F23D21" w:rsidP="00F23D21">
            <w:r>
              <w:t xml:space="preserve">         */</w:t>
            </w:r>
          </w:p>
          <w:p w14:paraId="11B8EB33" w14:textId="77777777" w:rsidR="00F23D21" w:rsidRDefault="00F23D21" w:rsidP="00F23D21">
            <w:r>
              <w:t xml:space="preserve">        _assignControls: function () {</w:t>
            </w:r>
          </w:p>
          <w:p w14:paraId="7E23C2B0" w14:textId="77777777" w:rsidR="00F23D21" w:rsidRDefault="00F23D21" w:rsidP="00F23D21">
            <w:r>
              <w:t xml:space="preserve">            this.controls = {</w:t>
            </w:r>
          </w:p>
          <w:p w14:paraId="3CF0DEDC" w14:textId="77777777" w:rsidR="00F23D21" w:rsidRDefault="00F23D21" w:rsidP="00F23D21">
            <w:r>
              <w:t xml:space="preserve">                toggleBtn: $('[data-action="toggle-nav"]')</w:t>
            </w:r>
          </w:p>
          <w:p w14:paraId="7FA280C0" w14:textId="77777777" w:rsidR="00F23D21" w:rsidRDefault="00F23D21" w:rsidP="00F23D21">
            <w:r>
              <w:t xml:space="preserve">            };</w:t>
            </w:r>
          </w:p>
          <w:p w14:paraId="183235FF" w14:textId="77777777" w:rsidR="00F23D21" w:rsidRDefault="00F23D21" w:rsidP="00F23D21"/>
          <w:p w14:paraId="594E2F02" w14:textId="77777777" w:rsidR="00F23D21" w:rsidRDefault="00F23D21" w:rsidP="00F23D21">
            <w:r>
              <w:lastRenderedPageBreak/>
              <w:t xml:space="preserve">            return this;</w:t>
            </w:r>
          </w:p>
          <w:p w14:paraId="276E427C" w14:textId="77777777" w:rsidR="00F23D21" w:rsidRDefault="00F23D21" w:rsidP="00F23D21">
            <w:r>
              <w:t xml:space="preserve">        },</w:t>
            </w:r>
          </w:p>
          <w:p w14:paraId="4BF951F5" w14:textId="77777777" w:rsidR="00F23D21" w:rsidRDefault="00F23D21" w:rsidP="00F23D21"/>
          <w:p w14:paraId="36CA05B6" w14:textId="77777777" w:rsidR="00F23D21" w:rsidRDefault="00F23D21" w:rsidP="00F23D21">
            <w:r>
              <w:t xml:space="preserve">        /**</w:t>
            </w:r>
          </w:p>
          <w:p w14:paraId="7F49EB8F" w14:textId="77777777" w:rsidR="00F23D21" w:rsidRDefault="00F23D21" w:rsidP="00F23D21">
            <w:r>
              <w:t xml:space="preserve">         * @private</w:t>
            </w:r>
          </w:p>
          <w:p w14:paraId="51DEC1FD" w14:textId="77777777" w:rsidR="00F23D21" w:rsidRDefault="00F23D21" w:rsidP="00F23D21">
            <w:r>
              <w:t xml:space="preserve">         */</w:t>
            </w:r>
          </w:p>
          <w:p w14:paraId="69C4D642" w14:textId="77777777" w:rsidR="00F23D21" w:rsidRDefault="00F23D21" w:rsidP="00F23D21">
            <w:r>
              <w:t xml:space="preserve">        _listen: function () {</w:t>
            </w:r>
          </w:p>
          <w:p w14:paraId="3F5C8987" w14:textId="77777777" w:rsidR="00F23D21" w:rsidRDefault="00F23D21" w:rsidP="00F23D21">
            <w:r>
              <w:t xml:space="preserve">            var controls = this.controls,</w:t>
            </w:r>
          </w:p>
          <w:p w14:paraId="5C14DAEE" w14:textId="77777777" w:rsidR="00F23D21" w:rsidRDefault="00F23D21" w:rsidP="00F23D21">
            <w:r>
              <w:t xml:space="preserve">                toggle = this.toggle;</w:t>
            </w:r>
          </w:p>
          <w:p w14:paraId="271FC2F7" w14:textId="77777777" w:rsidR="00F23D21" w:rsidRDefault="00F23D21" w:rsidP="00F23D21"/>
          <w:p w14:paraId="088743CB" w14:textId="77777777" w:rsidR="00F23D21" w:rsidRDefault="00F23D21" w:rsidP="00F23D21">
            <w:r>
              <w:t xml:space="preserve">            controls.toggleBtn.off('click');</w:t>
            </w:r>
          </w:p>
          <w:p w14:paraId="48406FDA" w14:textId="77777777" w:rsidR="00F23D21" w:rsidRDefault="00F23D21" w:rsidP="00F23D21">
            <w:r>
              <w:t xml:space="preserve">            controls.toggleBtn.on('click', toggle.bind(this));</w:t>
            </w:r>
          </w:p>
          <w:p w14:paraId="6B0FE55F" w14:textId="77777777" w:rsidR="00F23D21" w:rsidRDefault="00F23D21" w:rsidP="00F23D21">
            <w:r>
              <w:t xml:space="preserve">        },</w:t>
            </w:r>
          </w:p>
          <w:p w14:paraId="5BDF4BEC" w14:textId="77777777" w:rsidR="00F23D21" w:rsidRDefault="00F23D21" w:rsidP="00F23D21"/>
          <w:p w14:paraId="2070717B" w14:textId="77777777" w:rsidR="00F23D21" w:rsidRDefault="00F23D21" w:rsidP="00F23D21">
            <w:r>
              <w:t xml:space="preserve">        /**</w:t>
            </w:r>
          </w:p>
          <w:p w14:paraId="14BE3FDF" w14:textId="77777777" w:rsidR="00F23D21" w:rsidRDefault="00F23D21" w:rsidP="00F23D21">
            <w:r>
              <w:t xml:space="preserve">         * Toggle.</w:t>
            </w:r>
          </w:p>
          <w:p w14:paraId="61A50CBA" w14:textId="77777777" w:rsidR="00F23D21" w:rsidRDefault="00F23D21" w:rsidP="00F23D21">
            <w:r>
              <w:t xml:space="preserve">         */</w:t>
            </w:r>
          </w:p>
          <w:p w14:paraId="13E616B0" w14:textId="77777777" w:rsidR="00F23D21" w:rsidRDefault="00F23D21" w:rsidP="00F23D21">
            <w:r>
              <w:t xml:space="preserve">        toggle: function () {</w:t>
            </w:r>
          </w:p>
          <w:p w14:paraId="7D010C9D" w14:textId="77777777" w:rsidR="00F23D21" w:rsidRDefault="00F23D21" w:rsidP="00F23D21">
            <w:r>
              <w:t xml:space="preserve">            var html = $('html');</w:t>
            </w:r>
          </w:p>
          <w:p w14:paraId="2C4DE975" w14:textId="77777777" w:rsidR="00F23D21" w:rsidRDefault="00F23D21" w:rsidP="00F23D21"/>
          <w:p w14:paraId="4402023F" w14:textId="77777777" w:rsidR="00F23D21" w:rsidRDefault="00F23D21" w:rsidP="00F23D21">
            <w:r>
              <w:t xml:space="preserve">            if (html.hasClass('nav-open')) {</w:t>
            </w:r>
          </w:p>
          <w:p w14:paraId="1C1D1570" w14:textId="77777777" w:rsidR="00F23D21" w:rsidRDefault="00F23D21" w:rsidP="00F23D21">
            <w:r>
              <w:t xml:space="preserve">                html.removeClass('nav-open');</w:t>
            </w:r>
          </w:p>
          <w:p w14:paraId="22CC2868" w14:textId="77777777" w:rsidR="00F23D21" w:rsidRDefault="00F23D21" w:rsidP="00F23D21">
            <w:r>
              <w:t xml:space="preserve">                setTimeout(function () {</w:t>
            </w:r>
          </w:p>
          <w:p w14:paraId="0D36D289" w14:textId="77777777" w:rsidR="00F23D21" w:rsidRDefault="00F23D21" w:rsidP="00F23D21">
            <w:r>
              <w:t xml:space="preserve">                    html.removeClass('nav-before-open');</w:t>
            </w:r>
          </w:p>
          <w:p w14:paraId="0B378074" w14:textId="77777777" w:rsidR="00F23D21" w:rsidRDefault="00F23D21" w:rsidP="00F23D21">
            <w:r>
              <w:t xml:space="preserve">                }, this.options.hideDelay);</w:t>
            </w:r>
          </w:p>
          <w:p w14:paraId="6B479BD5" w14:textId="77777777" w:rsidR="00F23D21" w:rsidRDefault="00F23D21" w:rsidP="00F23D21">
            <w:r>
              <w:t xml:space="preserve">            } else {</w:t>
            </w:r>
          </w:p>
          <w:p w14:paraId="35323556" w14:textId="77777777" w:rsidR="00F23D21" w:rsidRDefault="00F23D21" w:rsidP="00F23D21">
            <w:r>
              <w:t xml:space="preserve">                html.addClass('nav-before-open');</w:t>
            </w:r>
          </w:p>
          <w:p w14:paraId="623500ED" w14:textId="77777777" w:rsidR="00F23D21" w:rsidRDefault="00F23D21" w:rsidP="00F23D21">
            <w:r>
              <w:t xml:space="preserve">                setTimeout(function () {</w:t>
            </w:r>
          </w:p>
          <w:p w14:paraId="26717863" w14:textId="77777777" w:rsidR="00F23D21" w:rsidRDefault="00F23D21" w:rsidP="00F23D21">
            <w:r>
              <w:t xml:space="preserve">                    html.addClass('nav-open');</w:t>
            </w:r>
          </w:p>
          <w:p w14:paraId="6A244434" w14:textId="77777777" w:rsidR="00F23D21" w:rsidRDefault="00F23D21" w:rsidP="00F23D21">
            <w:r>
              <w:t xml:space="preserve">                }, this.options.showDelay);</w:t>
            </w:r>
          </w:p>
          <w:p w14:paraId="0C5981B8" w14:textId="77777777" w:rsidR="00F23D21" w:rsidRDefault="00F23D21" w:rsidP="00F23D21">
            <w:r>
              <w:t xml:space="preserve">            }</w:t>
            </w:r>
          </w:p>
          <w:p w14:paraId="60D228DD" w14:textId="77777777" w:rsidR="00F23D21" w:rsidRDefault="00F23D21" w:rsidP="00F23D21">
            <w:r>
              <w:t xml:space="preserve">        },</w:t>
            </w:r>
          </w:p>
          <w:p w14:paraId="797688E3" w14:textId="77777777" w:rsidR="00F23D21" w:rsidRDefault="00F23D21" w:rsidP="00F23D21"/>
          <w:p w14:paraId="536E6E2A" w14:textId="77777777" w:rsidR="00F23D21" w:rsidRDefault="00F23D21" w:rsidP="00F23D21">
            <w:r>
              <w:t xml:space="preserve">        /**</w:t>
            </w:r>
          </w:p>
          <w:p w14:paraId="4E852B48" w14:textId="77777777" w:rsidR="00F23D21" w:rsidRDefault="00F23D21" w:rsidP="00F23D21">
            <w:r>
              <w:t xml:space="preserve">         * Tries to figure out the active category for current page and add appropriate classes:</w:t>
            </w:r>
          </w:p>
          <w:p w14:paraId="65DA43D1" w14:textId="77777777" w:rsidR="00F23D21" w:rsidRDefault="00F23D21" w:rsidP="00F23D21">
            <w:r>
              <w:t xml:space="preserve">         *  - 'active' class for active category</w:t>
            </w:r>
          </w:p>
          <w:p w14:paraId="0168A0E4" w14:textId="77777777" w:rsidR="00F23D21" w:rsidRDefault="00F23D21" w:rsidP="00F23D21">
            <w:r>
              <w:t xml:space="preserve">         *  - 'has-active' class for all parents of active category</w:t>
            </w:r>
          </w:p>
          <w:p w14:paraId="25F0F6E3" w14:textId="77777777" w:rsidR="00F23D21" w:rsidRDefault="00F23D21" w:rsidP="00F23D21">
            <w:r>
              <w:t xml:space="preserve">         *</w:t>
            </w:r>
          </w:p>
          <w:p w14:paraId="283C34D0" w14:textId="77777777" w:rsidR="00F23D21" w:rsidRDefault="00F23D21" w:rsidP="00F23D21">
            <w:r>
              <w:t xml:space="preserve">         *  First, checks whether current URL is URL of category page,</w:t>
            </w:r>
          </w:p>
          <w:p w14:paraId="28C2E672" w14:textId="77777777" w:rsidR="00F23D21" w:rsidRDefault="00F23D21" w:rsidP="00F23D21">
            <w:r>
              <w:t xml:space="preserve">         *  otherwise tries to retrieve category URL in case of current URL is product view page URL</w:t>
            </w:r>
          </w:p>
          <w:p w14:paraId="580F5B32" w14:textId="77777777" w:rsidR="00F23D21" w:rsidRDefault="00F23D21" w:rsidP="00F23D21">
            <w:r>
              <w:t xml:space="preserve">         *  which has category tree path in it.</w:t>
            </w:r>
          </w:p>
          <w:p w14:paraId="602A8310" w14:textId="77777777" w:rsidR="00F23D21" w:rsidRDefault="00F23D21" w:rsidP="00F23D21">
            <w:r>
              <w:t xml:space="preserve">         *</w:t>
            </w:r>
          </w:p>
          <w:p w14:paraId="59F2E290" w14:textId="77777777" w:rsidR="00F23D21" w:rsidRDefault="00F23D21" w:rsidP="00F23D21">
            <w:r>
              <w:t xml:space="preserve">         * @return void</w:t>
            </w:r>
          </w:p>
          <w:p w14:paraId="55EAA1C7" w14:textId="77777777" w:rsidR="00F23D21" w:rsidRDefault="00F23D21" w:rsidP="00F23D21">
            <w:r>
              <w:t xml:space="preserve">         * @private</w:t>
            </w:r>
          </w:p>
          <w:p w14:paraId="254D259D" w14:textId="77777777" w:rsidR="00F23D21" w:rsidRDefault="00F23D21" w:rsidP="00F23D21">
            <w:r>
              <w:t xml:space="preserve">         */</w:t>
            </w:r>
          </w:p>
          <w:p w14:paraId="1BA8B51B" w14:textId="77777777" w:rsidR="00F23D21" w:rsidRDefault="00F23D21" w:rsidP="00F23D21">
            <w:r>
              <w:lastRenderedPageBreak/>
              <w:t xml:space="preserve">        _setActiveMenu: function () {</w:t>
            </w:r>
          </w:p>
          <w:p w14:paraId="323881B6" w14:textId="77777777" w:rsidR="00F23D21" w:rsidRDefault="00F23D21" w:rsidP="00F23D21">
            <w:r>
              <w:t xml:space="preserve">            var currentUrl = window.location.href.split('?')[0];</w:t>
            </w:r>
          </w:p>
          <w:p w14:paraId="3CD4DFBC" w14:textId="77777777" w:rsidR="00F23D21" w:rsidRDefault="00F23D21" w:rsidP="00F23D21"/>
          <w:p w14:paraId="4D98071D" w14:textId="77777777" w:rsidR="00F23D21" w:rsidRDefault="00F23D21" w:rsidP="00F23D21">
            <w:r>
              <w:t xml:space="preserve">            if (!this._setActiveMenuForCategory(currentUrl)) {</w:t>
            </w:r>
          </w:p>
          <w:p w14:paraId="5C55B8E1" w14:textId="77777777" w:rsidR="00F23D21" w:rsidRDefault="00F23D21" w:rsidP="00F23D21">
            <w:r>
              <w:t xml:space="preserve">                this._setActiveMenuForProduct(currentUrl);</w:t>
            </w:r>
          </w:p>
          <w:p w14:paraId="5FA2654E" w14:textId="77777777" w:rsidR="00F23D21" w:rsidRDefault="00F23D21" w:rsidP="00F23D21">
            <w:r>
              <w:t xml:space="preserve">            }</w:t>
            </w:r>
          </w:p>
          <w:p w14:paraId="74154BCE" w14:textId="77777777" w:rsidR="00F23D21" w:rsidRDefault="00F23D21" w:rsidP="00F23D21">
            <w:r>
              <w:t xml:space="preserve">        },</w:t>
            </w:r>
          </w:p>
          <w:p w14:paraId="700A224E" w14:textId="77777777" w:rsidR="00F23D21" w:rsidRDefault="00F23D21" w:rsidP="00F23D21"/>
          <w:p w14:paraId="4FD30FEF" w14:textId="77777777" w:rsidR="00F23D21" w:rsidRDefault="00F23D21" w:rsidP="00F23D21">
            <w:r>
              <w:t xml:space="preserve">        /**</w:t>
            </w:r>
          </w:p>
          <w:p w14:paraId="6F171891" w14:textId="77777777" w:rsidR="00F23D21" w:rsidRDefault="00F23D21" w:rsidP="00F23D21">
            <w:r>
              <w:t xml:space="preserve">         * Looks for category with provided URL and adds 'active' CSS class to it if it was not set before.</w:t>
            </w:r>
          </w:p>
          <w:p w14:paraId="64165D39" w14:textId="77777777" w:rsidR="00F23D21" w:rsidRDefault="00F23D21" w:rsidP="00F23D21">
            <w:r>
              <w:t xml:space="preserve">         * If menu item has parent categories, sets 'has-active' class to all af them.</w:t>
            </w:r>
          </w:p>
          <w:p w14:paraId="490338EF" w14:textId="77777777" w:rsidR="00F23D21" w:rsidRDefault="00F23D21" w:rsidP="00F23D21">
            <w:r>
              <w:t xml:space="preserve">         *</w:t>
            </w:r>
          </w:p>
          <w:p w14:paraId="1BAC11E0" w14:textId="77777777" w:rsidR="00F23D21" w:rsidRDefault="00F23D21" w:rsidP="00F23D21">
            <w:r>
              <w:t xml:space="preserve">         * @param {String} url - possible category URL</w:t>
            </w:r>
          </w:p>
          <w:p w14:paraId="33368B2D" w14:textId="77777777" w:rsidR="00F23D21" w:rsidRDefault="00F23D21" w:rsidP="00F23D21">
            <w:r>
              <w:t xml:space="preserve">         * @returns {Boolean} - true if active category was founded by provided URL, otherwise return false</w:t>
            </w:r>
          </w:p>
          <w:p w14:paraId="4E861E28" w14:textId="77777777" w:rsidR="00F23D21" w:rsidRDefault="00F23D21" w:rsidP="00F23D21">
            <w:r>
              <w:t xml:space="preserve">         * @private</w:t>
            </w:r>
          </w:p>
          <w:p w14:paraId="0A3FB216" w14:textId="77777777" w:rsidR="00F23D21" w:rsidRDefault="00F23D21" w:rsidP="00F23D21">
            <w:r>
              <w:t xml:space="preserve">         */</w:t>
            </w:r>
          </w:p>
          <w:p w14:paraId="489FA965" w14:textId="77777777" w:rsidR="00F23D21" w:rsidRDefault="00F23D21" w:rsidP="00F23D21">
            <w:r>
              <w:t xml:space="preserve">        _setActiveMenuForCategory: function (url) {</w:t>
            </w:r>
          </w:p>
          <w:p w14:paraId="30325265" w14:textId="77777777" w:rsidR="00F23D21" w:rsidRDefault="00F23D21" w:rsidP="00F23D21">
            <w:r>
              <w:t xml:space="preserve">            var activeCategoryLink = this.element.find('a[href="' + url + '"]'),</w:t>
            </w:r>
          </w:p>
          <w:p w14:paraId="158FCA34" w14:textId="77777777" w:rsidR="00F23D21" w:rsidRDefault="00F23D21" w:rsidP="00F23D21">
            <w:r>
              <w:t xml:space="preserve">                classes,</w:t>
            </w:r>
          </w:p>
          <w:p w14:paraId="484CFABE" w14:textId="77777777" w:rsidR="00F23D21" w:rsidRDefault="00F23D21" w:rsidP="00F23D21">
            <w:r>
              <w:t xml:space="preserve">                classNav;</w:t>
            </w:r>
          </w:p>
          <w:p w14:paraId="4C3C1A4C" w14:textId="77777777" w:rsidR="00F23D21" w:rsidRDefault="00F23D21" w:rsidP="00F23D21"/>
          <w:p w14:paraId="38C9B631" w14:textId="77777777" w:rsidR="00F23D21" w:rsidRDefault="00F23D21" w:rsidP="00F23D21">
            <w:r>
              <w:t xml:space="preserve">            if (!activeCategoryLink || !activeCategoryLink.hasClass('ui-menu-item-wrapper')) {</w:t>
            </w:r>
          </w:p>
          <w:p w14:paraId="2D5F54D0" w14:textId="77777777" w:rsidR="00F23D21" w:rsidRDefault="00F23D21" w:rsidP="00F23D21"/>
          <w:p w14:paraId="3D456F54" w14:textId="77777777" w:rsidR="00F23D21" w:rsidRDefault="00F23D21" w:rsidP="00F23D21">
            <w:r>
              <w:t xml:space="preserve">                //category was not found by provided URL</w:t>
            </w:r>
          </w:p>
          <w:p w14:paraId="2BCCB319" w14:textId="77777777" w:rsidR="00F23D21" w:rsidRDefault="00F23D21" w:rsidP="00F23D21">
            <w:r>
              <w:t xml:space="preserve">                return false;</w:t>
            </w:r>
          </w:p>
          <w:p w14:paraId="66FF87CB" w14:textId="77777777" w:rsidR="00F23D21" w:rsidRDefault="00F23D21" w:rsidP="00F23D21">
            <w:r>
              <w:t xml:space="preserve">            } else if (!activeCategoryLink.parent().hasClass('active')) {</w:t>
            </w:r>
          </w:p>
          <w:p w14:paraId="74095C0C" w14:textId="77777777" w:rsidR="00F23D21" w:rsidRDefault="00F23D21" w:rsidP="00F23D21">
            <w:r>
              <w:t xml:space="preserve">                activeCategoryLink.parent().addClass('active');</w:t>
            </w:r>
          </w:p>
          <w:p w14:paraId="261D2861" w14:textId="77777777" w:rsidR="00F23D21" w:rsidRDefault="00F23D21" w:rsidP="00F23D21">
            <w:r>
              <w:t xml:space="preserve">                classes = activeCategoryLink.parent().attr('class');</w:t>
            </w:r>
          </w:p>
          <w:p w14:paraId="47A2D9FE" w14:textId="77777777" w:rsidR="00F23D21" w:rsidRDefault="00F23D21" w:rsidP="00F23D21">
            <w:r>
              <w:t xml:space="preserve">                classNav = classes.match(/(nav\-)[0-9]+(\-[0-9]+)+/gi);</w:t>
            </w:r>
          </w:p>
          <w:p w14:paraId="4D91CD6C" w14:textId="77777777" w:rsidR="00F23D21" w:rsidRDefault="00F23D21" w:rsidP="00F23D21"/>
          <w:p w14:paraId="6D829481" w14:textId="77777777" w:rsidR="00F23D21" w:rsidRDefault="00F23D21" w:rsidP="00F23D21">
            <w:r>
              <w:t xml:space="preserve">                if (classNav) {</w:t>
            </w:r>
          </w:p>
          <w:p w14:paraId="458804C3" w14:textId="77777777" w:rsidR="00F23D21" w:rsidRDefault="00F23D21" w:rsidP="00F23D21">
            <w:r>
              <w:t xml:space="preserve">                    this._setActiveParent(classNav[0]);</w:t>
            </w:r>
          </w:p>
          <w:p w14:paraId="0E2B75E6" w14:textId="77777777" w:rsidR="00F23D21" w:rsidRDefault="00F23D21" w:rsidP="00F23D21">
            <w:r>
              <w:t xml:space="preserve">                }</w:t>
            </w:r>
          </w:p>
          <w:p w14:paraId="3456AFDA" w14:textId="77777777" w:rsidR="00F23D21" w:rsidRDefault="00F23D21" w:rsidP="00F23D21">
            <w:r>
              <w:t xml:space="preserve">            }</w:t>
            </w:r>
          </w:p>
          <w:p w14:paraId="7CA519FB" w14:textId="77777777" w:rsidR="00F23D21" w:rsidRDefault="00F23D21" w:rsidP="00F23D21"/>
          <w:p w14:paraId="64E29F94" w14:textId="77777777" w:rsidR="00F23D21" w:rsidRDefault="00F23D21" w:rsidP="00F23D21">
            <w:r>
              <w:t xml:space="preserve">            return true;</w:t>
            </w:r>
          </w:p>
          <w:p w14:paraId="6510D218" w14:textId="77777777" w:rsidR="00F23D21" w:rsidRDefault="00F23D21" w:rsidP="00F23D21">
            <w:r>
              <w:t xml:space="preserve">        },</w:t>
            </w:r>
          </w:p>
          <w:p w14:paraId="5158E10C" w14:textId="77777777" w:rsidR="00F23D21" w:rsidRDefault="00F23D21" w:rsidP="00F23D21"/>
          <w:p w14:paraId="59BE6CA3" w14:textId="77777777" w:rsidR="00F23D21" w:rsidRDefault="00F23D21" w:rsidP="00F23D21">
            <w:r>
              <w:t xml:space="preserve">        /**</w:t>
            </w:r>
          </w:p>
          <w:p w14:paraId="795A9CE7" w14:textId="77777777" w:rsidR="00F23D21" w:rsidRDefault="00F23D21" w:rsidP="00F23D21">
            <w:r>
              <w:t xml:space="preserve">         * Sets 'has-active' CSS class to all parent categories which have part of provided class in childClassName</w:t>
            </w:r>
          </w:p>
          <w:p w14:paraId="24423524" w14:textId="77777777" w:rsidR="00F23D21" w:rsidRDefault="00F23D21" w:rsidP="00F23D21">
            <w:r>
              <w:t xml:space="preserve">         *</w:t>
            </w:r>
          </w:p>
          <w:p w14:paraId="1AFD7D39" w14:textId="77777777" w:rsidR="00F23D21" w:rsidRDefault="00F23D21" w:rsidP="00F23D21">
            <w:r>
              <w:t xml:space="preserve">         * @example</w:t>
            </w:r>
          </w:p>
          <w:p w14:paraId="09B9B0B4" w14:textId="77777777" w:rsidR="00F23D21" w:rsidRDefault="00F23D21" w:rsidP="00F23D21">
            <w:r>
              <w:t xml:space="preserve">         *  childClassName - 'nav-1-2-3'</w:t>
            </w:r>
          </w:p>
          <w:p w14:paraId="33BC9753" w14:textId="77777777" w:rsidR="00F23D21" w:rsidRDefault="00F23D21" w:rsidP="00F23D21">
            <w:r>
              <w:lastRenderedPageBreak/>
              <w:t xml:space="preserve">         *  CSS class 'has-active' will be added to categories have 'nav-1-2' and 'nav-1' classes</w:t>
            </w:r>
          </w:p>
          <w:p w14:paraId="65060BE3" w14:textId="77777777" w:rsidR="00F23D21" w:rsidRDefault="00F23D21" w:rsidP="00F23D21">
            <w:r>
              <w:t xml:space="preserve">         *</w:t>
            </w:r>
          </w:p>
          <w:p w14:paraId="34030145" w14:textId="77777777" w:rsidR="00F23D21" w:rsidRDefault="00F23D21" w:rsidP="00F23D21">
            <w:r>
              <w:t xml:space="preserve">         * @param {String} childClassName - Class name of active category &lt;li&gt; element</w:t>
            </w:r>
          </w:p>
          <w:p w14:paraId="72548CEE" w14:textId="77777777" w:rsidR="00F23D21" w:rsidRDefault="00F23D21" w:rsidP="00F23D21">
            <w:r>
              <w:t xml:space="preserve">         * @return void</w:t>
            </w:r>
          </w:p>
          <w:p w14:paraId="30AF70A3" w14:textId="77777777" w:rsidR="00F23D21" w:rsidRDefault="00F23D21" w:rsidP="00F23D21">
            <w:r>
              <w:t xml:space="preserve">         * @private</w:t>
            </w:r>
          </w:p>
          <w:p w14:paraId="5580DF87" w14:textId="77777777" w:rsidR="00F23D21" w:rsidRDefault="00F23D21" w:rsidP="00F23D21">
            <w:r>
              <w:t xml:space="preserve">         */</w:t>
            </w:r>
          </w:p>
          <w:p w14:paraId="4C0C0E5E" w14:textId="77777777" w:rsidR="00F23D21" w:rsidRDefault="00F23D21" w:rsidP="00F23D21">
            <w:r>
              <w:t xml:space="preserve">        _setActiveParent: function (childClassName) {</w:t>
            </w:r>
          </w:p>
          <w:p w14:paraId="058FFB34" w14:textId="77777777" w:rsidR="00F23D21" w:rsidRDefault="00F23D21" w:rsidP="00F23D21">
            <w:r>
              <w:t xml:space="preserve">            var parentElement,</w:t>
            </w:r>
          </w:p>
          <w:p w14:paraId="7FA49F34" w14:textId="77777777" w:rsidR="00F23D21" w:rsidRDefault="00F23D21" w:rsidP="00F23D21">
            <w:r>
              <w:t xml:space="preserve">                parentClass = childClassName.substr(0, childClassName.lastIndexOf('-'));</w:t>
            </w:r>
          </w:p>
          <w:p w14:paraId="697C7943" w14:textId="77777777" w:rsidR="00F23D21" w:rsidRDefault="00F23D21" w:rsidP="00F23D21"/>
          <w:p w14:paraId="6744E46B" w14:textId="77777777" w:rsidR="00F23D21" w:rsidRDefault="00F23D21" w:rsidP="00F23D21">
            <w:r>
              <w:t xml:space="preserve">            if (parentClass.lastIndexOf('-') !== -1) {</w:t>
            </w:r>
          </w:p>
          <w:p w14:paraId="58FBB7FC" w14:textId="77777777" w:rsidR="00F23D21" w:rsidRDefault="00F23D21" w:rsidP="00F23D21">
            <w:r>
              <w:t xml:space="preserve">                parentElement = this.element.find('.' + parentClass);</w:t>
            </w:r>
          </w:p>
          <w:p w14:paraId="4BCE1397" w14:textId="77777777" w:rsidR="00F23D21" w:rsidRDefault="00F23D21" w:rsidP="00F23D21"/>
          <w:p w14:paraId="3BD267EA" w14:textId="77777777" w:rsidR="00F23D21" w:rsidRDefault="00F23D21" w:rsidP="00F23D21">
            <w:r>
              <w:t xml:space="preserve">                if (parentElement) {</w:t>
            </w:r>
          </w:p>
          <w:p w14:paraId="11E9509B" w14:textId="77777777" w:rsidR="00F23D21" w:rsidRDefault="00F23D21" w:rsidP="00F23D21">
            <w:r>
              <w:t xml:space="preserve">                    parentElement.addClass('has-active');</w:t>
            </w:r>
          </w:p>
          <w:p w14:paraId="3EC6008F" w14:textId="77777777" w:rsidR="00F23D21" w:rsidRDefault="00F23D21" w:rsidP="00F23D21">
            <w:r>
              <w:t xml:space="preserve">                }</w:t>
            </w:r>
          </w:p>
          <w:p w14:paraId="4D1034E8" w14:textId="77777777" w:rsidR="00F23D21" w:rsidRDefault="00F23D21" w:rsidP="00F23D21">
            <w:r>
              <w:t xml:space="preserve">                this._setActiveParent(parentClass);</w:t>
            </w:r>
          </w:p>
          <w:p w14:paraId="01CA82A6" w14:textId="77777777" w:rsidR="00F23D21" w:rsidRDefault="00F23D21" w:rsidP="00F23D21">
            <w:r>
              <w:t xml:space="preserve">            }</w:t>
            </w:r>
          </w:p>
          <w:p w14:paraId="5102D007" w14:textId="77777777" w:rsidR="00F23D21" w:rsidRDefault="00F23D21" w:rsidP="00F23D21">
            <w:r>
              <w:t xml:space="preserve">        },</w:t>
            </w:r>
          </w:p>
          <w:p w14:paraId="73F37F73" w14:textId="77777777" w:rsidR="00F23D21" w:rsidRDefault="00F23D21" w:rsidP="00F23D21"/>
          <w:p w14:paraId="5F6D46A0" w14:textId="77777777" w:rsidR="00F23D21" w:rsidRDefault="00F23D21" w:rsidP="00F23D21">
            <w:r>
              <w:t xml:space="preserve">        /**</w:t>
            </w:r>
          </w:p>
          <w:p w14:paraId="7E3B5F08" w14:textId="77777777" w:rsidR="00F23D21" w:rsidRDefault="00F23D21" w:rsidP="00F23D21">
            <w:r>
              <w:t xml:space="preserve">         * Extracts the URL extension from the given URL.</w:t>
            </w:r>
          </w:p>
          <w:p w14:paraId="46B9C039" w14:textId="77777777" w:rsidR="00F23D21" w:rsidRDefault="00F23D21" w:rsidP="00F23D21">
            <w:r>
              <w:t xml:space="preserve">         * It identifies the last segment of the URL after the last slash ('/') and returns the substring after the last dot ('.')</w:t>
            </w:r>
          </w:p>
          <w:p w14:paraId="5F103088" w14:textId="77777777" w:rsidR="00F23D21" w:rsidRDefault="00F23D21" w:rsidP="00F23D21">
            <w:r>
              <w:t xml:space="preserve">         * If there's no dot in the last segment, it returns an empty string.</w:t>
            </w:r>
          </w:p>
          <w:p w14:paraId="0B22CBD8" w14:textId="77777777" w:rsidR="00F23D21" w:rsidRDefault="00F23D21" w:rsidP="00F23D21">
            <w:r>
              <w:t xml:space="preserve">         *</w:t>
            </w:r>
          </w:p>
          <w:p w14:paraId="50F2C94D" w14:textId="77777777" w:rsidR="00F23D21" w:rsidRDefault="00F23D21" w:rsidP="00F23D21">
            <w:r>
              <w:t xml:space="preserve">         * @param {String} url - The URL from which to extract the extension.</w:t>
            </w:r>
          </w:p>
          <w:p w14:paraId="0D2172C8" w14:textId="77777777" w:rsidR="00F23D21" w:rsidRDefault="00F23D21" w:rsidP="00F23D21">
            <w:r>
              <w:t xml:space="preserve">         * @return {String} The extracted URL extension or an empty string if no extension is found.</w:t>
            </w:r>
          </w:p>
          <w:p w14:paraId="573D1408" w14:textId="77777777" w:rsidR="00F23D21" w:rsidRDefault="00F23D21" w:rsidP="00F23D21">
            <w:r>
              <w:t xml:space="preserve">         * @private</w:t>
            </w:r>
          </w:p>
          <w:p w14:paraId="5D366BA5" w14:textId="77777777" w:rsidR="00F23D21" w:rsidRDefault="00F23D21" w:rsidP="00F23D21">
            <w:r>
              <w:t xml:space="preserve">         */</w:t>
            </w:r>
          </w:p>
          <w:p w14:paraId="0BCC72A2" w14:textId="77777777" w:rsidR="00F23D21" w:rsidRDefault="00F23D21" w:rsidP="00F23D21">
            <w:r>
              <w:t xml:space="preserve">        _getUrlExtension: function (url) {</w:t>
            </w:r>
          </w:p>
          <w:p w14:paraId="3D567496" w14:textId="77777777" w:rsidR="00F23D21" w:rsidRDefault="00F23D21" w:rsidP="00F23D21">
            <w:r>
              <w:t xml:space="preserve">            var lastSegment = url.slice(url.lastIndexOf('/') + 1);</w:t>
            </w:r>
          </w:p>
          <w:p w14:paraId="38C38020" w14:textId="77777777" w:rsidR="00F23D21" w:rsidRDefault="00F23D21" w:rsidP="00F23D21">
            <w:r>
              <w:t xml:space="preserve">            return lastSegment.includes('.') ? lastSegment.slice(lastSegment.lastIndexOf('.')) : '';</w:t>
            </w:r>
          </w:p>
          <w:p w14:paraId="3F17191A" w14:textId="77777777" w:rsidR="00F23D21" w:rsidRDefault="00F23D21" w:rsidP="00F23D21">
            <w:r>
              <w:t xml:space="preserve">        },</w:t>
            </w:r>
          </w:p>
          <w:p w14:paraId="742ACD3D" w14:textId="77777777" w:rsidR="00F23D21" w:rsidRDefault="00F23D21" w:rsidP="00F23D21"/>
          <w:p w14:paraId="2910925A" w14:textId="77777777" w:rsidR="00F23D21" w:rsidRDefault="00F23D21" w:rsidP="00F23D21">
            <w:r>
              <w:t xml:space="preserve">        /**</w:t>
            </w:r>
          </w:p>
          <w:p w14:paraId="7BCB3D77" w14:textId="77777777" w:rsidR="00F23D21" w:rsidRDefault="00F23D21" w:rsidP="00F23D21">
            <w:r>
              <w:t xml:space="preserve">         * Determines if the current page is a product page.</w:t>
            </w:r>
          </w:p>
          <w:p w14:paraId="3F01F5F7" w14:textId="77777777" w:rsidR="00F23D21" w:rsidRDefault="00F23D21" w:rsidP="00F23D21">
            <w:r>
              <w:t xml:space="preserve">         * It checks the catalog product view related class in the body tag of the document.</w:t>
            </w:r>
          </w:p>
          <w:p w14:paraId="4945E8C2" w14:textId="77777777" w:rsidR="00F23D21" w:rsidRDefault="00F23D21" w:rsidP="00F23D21">
            <w:r>
              <w:t xml:space="preserve">         *</w:t>
            </w:r>
          </w:p>
          <w:p w14:paraId="19FF4720" w14:textId="77777777" w:rsidR="00F23D21" w:rsidRDefault="00F23D21" w:rsidP="00F23D21">
            <w:r>
              <w:t xml:space="preserve">         * @return {Boolean} True if the current page is a product page, false otherwise.</w:t>
            </w:r>
          </w:p>
          <w:p w14:paraId="715858A2" w14:textId="77777777" w:rsidR="00F23D21" w:rsidRDefault="00F23D21" w:rsidP="00F23D21">
            <w:r>
              <w:t xml:space="preserve">         * @private</w:t>
            </w:r>
          </w:p>
          <w:p w14:paraId="654D4007" w14:textId="77777777" w:rsidR="00F23D21" w:rsidRDefault="00F23D21" w:rsidP="00F23D21">
            <w:r>
              <w:t xml:space="preserve">         */</w:t>
            </w:r>
          </w:p>
          <w:p w14:paraId="5F9E2C13" w14:textId="77777777" w:rsidR="00F23D21" w:rsidRDefault="00F23D21" w:rsidP="00F23D21">
            <w:r>
              <w:t xml:space="preserve">        _isProductPage: function () {</w:t>
            </w:r>
          </w:p>
          <w:p w14:paraId="520DC572" w14:textId="77777777" w:rsidR="00F23D21" w:rsidRDefault="00F23D21" w:rsidP="00F23D21">
            <w:r>
              <w:t xml:space="preserve">            return document.body.classList.contains(this.options.categoryLayoutClass);</w:t>
            </w:r>
          </w:p>
          <w:p w14:paraId="755C7982" w14:textId="77777777" w:rsidR="00F23D21" w:rsidRDefault="00F23D21" w:rsidP="00F23D21">
            <w:r>
              <w:t xml:space="preserve">        },</w:t>
            </w:r>
          </w:p>
          <w:p w14:paraId="77AE5AEC" w14:textId="77777777" w:rsidR="00F23D21" w:rsidRDefault="00F23D21" w:rsidP="00F23D21"/>
          <w:p w14:paraId="76E302BF" w14:textId="77777777" w:rsidR="00F23D21" w:rsidRDefault="00F23D21" w:rsidP="00F23D21">
            <w:r>
              <w:t xml:space="preserve">        /**</w:t>
            </w:r>
          </w:p>
          <w:p w14:paraId="7DED52B1" w14:textId="77777777" w:rsidR="00F23D21" w:rsidRDefault="00F23D21" w:rsidP="00F23D21">
            <w:r>
              <w:t xml:space="preserve">         * Sets the active state in the menu for a product page. Determines the category URL from either</w:t>
            </w:r>
          </w:p>
          <w:p w14:paraId="148A5381" w14:textId="77777777" w:rsidR="00F23D21" w:rsidRDefault="00F23D21" w:rsidP="00F23D21">
            <w:r>
              <w:t xml:space="preserve">         * the referrer URL or the current URL, using the URL extension to identify the category.</w:t>
            </w:r>
          </w:p>
          <w:p w14:paraId="19B23171" w14:textId="77777777" w:rsidR="00F23D21" w:rsidRDefault="00F23D21" w:rsidP="00F23D21">
            <w:r>
              <w:t xml:space="preserve">         * Sets the corresponding category as active in the menu if a valid category URL is found.</w:t>
            </w:r>
          </w:p>
          <w:p w14:paraId="641F6AA8" w14:textId="77777777" w:rsidR="00F23D21" w:rsidRDefault="00F23D21" w:rsidP="00F23D21">
            <w:r>
              <w:t xml:space="preserve">         * Clears the active state if no valid category URL is found or if it's not a product page.</w:t>
            </w:r>
          </w:p>
          <w:p w14:paraId="244B881F" w14:textId="77777777" w:rsidR="00F23D21" w:rsidRDefault="00F23D21" w:rsidP="00F23D21">
            <w:r>
              <w:t xml:space="preserve">         *</w:t>
            </w:r>
          </w:p>
          <w:p w14:paraId="00B1E5FB" w14:textId="77777777" w:rsidR="00F23D21" w:rsidRDefault="00F23D21" w:rsidP="00F23D21">
            <w:r>
              <w:t xml:space="preserve">         * @param {String} currentUrl - The current page URL without parameters.</w:t>
            </w:r>
          </w:p>
          <w:p w14:paraId="43D0840F" w14:textId="77777777" w:rsidR="00F23D21" w:rsidRDefault="00F23D21" w:rsidP="00F23D21">
            <w:r>
              <w:t xml:space="preserve">         * @return void</w:t>
            </w:r>
          </w:p>
          <w:p w14:paraId="3166FDEE" w14:textId="77777777" w:rsidR="00F23D21" w:rsidRDefault="00F23D21" w:rsidP="00F23D21">
            <w:r>
              <w:t xml:space="preserve">         * @private</w:t>
            </w:r>
          </w:p>
          <w:p w14:paraId="57286788" w14:textId="77777777" w:rsidR="00F23D21" w:rsidRDefault="00F23D21" w:rsidP="00F23D21">
            <w:r>
              <w:t xml:space="preserve">         */</w:t>
            </w:r>
          </w:p>
          <w:p w14:paraId="44189E9A" w14:textId="77777777" w:rsidR="00F23D21" w:rsidRDefault="00F23D21" w:rsidP="00F23D21">
            <w:r>
              <w:t xml:space="preserve">        _setActiveMenuForProduct: function (currentUrl) {</w:t>
            </w:r>
          </w:p>
          <w:p w14:paraId="7F895DBF" w14:textId="77777777" w:rsidR="00F23D21" w:rsidRDefault="00F23D21" w:rsidP="00F23D21">
            <w:r>
              <w:t xml:space="preserve">            var firstCategoryUrl = this.element.find('&gt; li a').attr('href');</w:t>
            </w:r>
          </w:p>
          <w:p w14:paraId="53DE667D" w14:textId="77777777" w:rsidR="00F23D21" w:rsidRDefault="00F23D21" w:rsidP="00F23D21"/>
          <w:p w14:paraId="160EBE3A" w14:textId="77777777" w:rsidR="00F23D21" w:rsidRDefault="00F23D21" w:rsidP="00F23D21">
            <w:r>
              <w:t xml:space="preserve">            if (!firstCategoryUrl) {</w:t>
            </w:r>
          </w:p>
          <w:p w14:paraId="4EA4715D" w14:textId="77777777" w:rsidR="00F23D21" w:rsidRDefault="00F23D21" w:rsidP="00F23D21">
            <w:r>
              <w:t xml:space="preserve">                this._clearActiveState();</w:t>
            </w:r>
          </w:p>
          <w:p w14:paraId="159DE2C4" w14:textId="77777777" w:rsidR="00F23D21" w:rsidRDefault="00F23D21" w:rsidP="00F23D21">
            <w:r>
              <w:t xml:space="preserve">                return;</w:t>
            </w:r>
          </w:p>
          <w:p w14:paraId="651134D8" w14:textId="77777777" w:rsidR="00F23D21" w:rsidRDefault="00F23D21" w:rsidP="00F23D21">
            <w:r>
              <w:t xml:space="preserve">            }</w:t>
            </w:r>
          </w:p>
          <w:p w14:paraId="602532C9" w14:textId="77777777" w:rsidR="00F23D21" w:rsidRDefault="00F23D21" w:rsidP="00F23D21"/>
          <w:p w14:paraId="0E1A2D94" w14:textId="77777777" w:rsidR="00F23D21" w:rsidRDefault="00F23D21" w:rsidP="00F23D21">
            <w:r>
              <w:t xml:space="preserve">            var categoryUrlExtension = this._getUrlExtension(firstCategoryUrl);</w:t>
            </w:r>
          </w:p>
          <w:p w14:paraId="1D53311A" w14:textId="77777777" w:rsidR="00F23D21" w:rsidRDefault="00F23D21" w:rsidP="00F23D21">
            <w:r>
              <w:t xml:space="preserve">            var categoryUrl;</w:t>
            </w:r>
          </w:p>
          <w:p w14:paraId="1B8F7DFA" w14:textId="77777777" w:rsidR="00F23D21" w:rsidRDefault="00F23D21" w:rsidP="00F23D21">
            <w:r>
              <w:t xml:space="preserve">            var isProductPage = this._isProductPage();</w:t>
            </w:r>
          </w:p>
          <w:p w14:paraId="6AE096E4" w14:textId="77777777" w:rsidR="00F23D21" w:rsidRDefault="00F23D21" w:rsidP="00F23D21"/>
          <w:p w14:paraId="45099613" w14:textId="77777777" w:rsidR="00F23D21" w:rsidRDefault="00F23D21" w:rsidP="00F23D21">
            <w:r>
              <w:t xml:space="preserve">            if (isProductPage) {</w:t>
            </w:r>
          </w:p>
          <w:p w14:paraId="1BCF2A73" w14:textId="77777777" w:rsidR="00F23D21" w:rsidRDefault="00F23D21" w:rsidP="00F23D21">
            <w:r>
              <w:t xml:space="preserve">                var currentHostname = window.location.hostname;</w:t>
            </w:r>
          </w:p>
          <w:p w14:paraId="759C458E" w14:textId="77777777" w:rsidR="00F23D21" w:rsidRDefault="00F23D21" w:rsidP="00F23D21"/>
          <w:p w14:paraId="0725593E" w14:textId="77777777" w:rsidR="00F23D21" w:rsidRDefault="00F23D21" w:rsidP="00F23D21">
            <w:r>
              <w:t xml:space="preserve">                if (document.referrer.includes(currentHostname) &amp;&amp; document.referrer.endsWith(categoryUrlExtension)) {</w:t>
            </w:r>
          </w:p>
          <w:p w14:paraId="3EDD4E5B" w14:textId="77777777" w:rsidR="00F23D21" w:rsidRDefault="00F23D21" w:rsidP="00F23D21">
            <w:r>
              <w:t xml:space="preserve">                    categoryUrl = document.referrer.split('?')[0];</w:t>
            </w:r>
          </w:p>
          <w:p w14:paraId="4B13C0B1" w14:textId="77777777" w:rsidR="00F23D21" w:rsidRDefault="00F23D21" w:rsidP="00F23D21">
            <w:r>
              <w:t xml:space="preserve">                } else {</w:t>
            </w:r>
          </w:p>
          <w:p w14:paraId="4FD412A7" w14:textId="77777777" w:rsidR="00F23D21" w:rsidRDefault="00F23D21" w:rsidP="00F23D21">
            <w:r>
              <w:t xml:space="preserve">                    categoryUrl = currentUrl.substring(0, currentUrl.lastIndexOf('/')) + categoryUrlExtension;</w:t>
            </w:r>
          </w:p>
          <w:p w14:paraId="15DC6E08" w14:textId="77777777" w:rsidR="00F23D21" w:rsidRDefault="00F23D21" w:rsidP="00F23D21">
            <w:r>
              <w:t xml:space="preserve">                }</w:t>
            </w:r>
          </w:p>
          <w:p w14:paraId="4475E8D2" w14:textId="77777777" w:rsidR="00F23D21" w:rsidRDefault="00F23D21" w:rsidP="00F23D21"/>
          <w:p w14:paraId="7A7197CD" w14:textId="77777777" w:rsidR="00F23D21" w:rsidRDefault="00F23D21" w:rsidP="00F23D21">
            <w:r>
              <w:t xml:space="preserve">                this._setActiveMenuForCategory(categoryUrl);</w:t>
            </w:r>
          </w:p>
          <w:p w14:paraId="72D999AB" w14:textId="77777777" w:rsidR="00F23D21" w:rsidRDefault="00F23D21" w:rsidP="00F23D21">
            <w:r>
              <w:t xml:space="preserve">            } else {</w:t>
            </w:r>
          </w:p>
          <w:p w14:paraId="20E91B40" w14:textId="77777777" w:rsidR="00F23D21" w:rsidRDefault="00F23D21" w:rsidP="00F23D21">
            <w:r>
              <w:t xml:space="preserve">                this._clearActiveState();</w:t>
            </w:r>
          </w:p>
          <w:p w14:paraId="29C72FE8" w14:textId="77777777" w:rsidR="00F23D21" w:rsidRDefault="00F23D21" w:rsidP="00F23D21">
            <w:r>
              <w:t xml:space="preserve">            }</w:t>
            </w:r>
          </w:p>
          <w:p w14:paraId="59859FF6" w14:textId="77777777" w:rsidR="00F23D21" w:rsidRDefault="00F23D21" w:rsidP="00F23D21">
            <w:r>
              <w:t xml:space="preserve">        },</w:t>
            </w:r>
          </w:p>
          <w:p w14:paraId="7656818C" w14:textId="77777777" w:rsidR="00F23D21" w:rsidRDefault="00F23D21" w:rsidP="00F23D21"/>
          <w:p w14:paraId="6FB4C840" w14:textId="77777777" w:rsidR="00F23D21" w:rsidRDefault="00F23D21" w:rsidP="00F23D21">
            <w:r>
              <w:t xml:space="preserve">        /**</w:t>
            </w:r>
          </w:p>
          <w:p w14:paraId="05732AC7" w14:textId="77777777" w:rsidR="00F23D21" w:rsidRDefault="00F23D21" w:rsidP="00F23D21">
            <w:r>
              <w:t xml:space="preserve">         * Clears the active state from all menu items within the navigation element.</w:t>
            </w:r>
          </w:p>
          <w:p w14:paraId="2E3CBA95" w14:textId="77777777" w:rsidR="00F23D21" w:rsidRDefault="00F23D21" w:rsidP="00F23D21">
            <w:r>
              <w:t xml:space="preserve">         * It removes 'active' and 'has-active' classes from all list items (li elements),</w:t>
            </w:r>
          </w:p>
          <w:p w14:paraId="6ACEB8FF" w14:textId="77777777" w:rsidR="00F23D21" w:rsidRDefault="00F23D21" w:rsidP="00F23D21">
            <w:r>
              <w:t xml:space="preserve">         * which are used to indicate the currently selected or parent of a selected item.</w:t>
            </w:r>
          </w:p>
          <w:p w14:paraId="179C0ACC" w14:textId="77777777" w:rsidR="00F23D21" w:rsidRDefault="00F23D21" w:rsidP="00F23D21">
            <w:r>
              <w:lastRenderedPageBreak/>
              <w:t xml:space="preserve">         *</w:t>
            </w:r>
          </w:p>
          <w:p w14:paraId="5856E6D6" w14:textId="77777777" w:rsidR="00F23D21" w:rsidRDefault="00F23D21" w:rsidP="00F23D21">
            <w:r>
              <w:t xml:space="preserve">         * @return void</w:t>
            </w:r>
          </w:p>
          <w:p w14:paraId="18E27876" w14:textId="77777777" w:rsidR="00F23D21" w:rsidRDefault="00F23D21" w:rsidP="00F23D21">
            <w:r>
              <w:t xml:space="preserve">         * @private</w:t>
            </w:r>
          </w:p>
          <w:p w14:paraId="4333FCBE" w14:textId="77777777" w:rsidR="00F23D21" w:rsidRDefault="00F23D21" w:rsidP="00F23D21">
            <w:r>
              <w:t xml:space="preserve">         */</w:t>
            </w:r>
          </w:p>
          <w:p w14:paraId="3C73CF81" w14:textId="77777777" w:rsidR="00F23D21" w:rsidRDefault="00F23D21" w:rsidP="00F23D21">
            <w:r>
              <w:t xml:space="preserve">        _clearActiveState: function () {</w:t>
            </w:r>
          </w:p>
          <w:p w14:paraId="41EC5078" w14:textId="77777777" w:rsidR="00F23D21" w:rsidRDefault="00F23D21" w:rsidP="00F23D21">
            <w:r>
              <w:t xml:space="preserve">            this.element.find('li').removeClass('active has-active');</w:t>
            </w:r>
          </w:p>
          <w:p w14:paraId="21D7E5CF" w14:textId="77777777" w:rsidR="00F23D21" w:rsidRDefault="00F23D21" w:rsidP="00F23D21">
            <w:r>
              <w:t xml:space="preserve">        },</w:t>
            </w:r>
          </w:p>
          <w:p w14:paraId="72980459" w14:textId="77777777" w:rsidR="00F23D21" w:rsidRDefault="00F23D21" w:rsidP="00F23D21"/>
          <w:p w14:paraId="4CEBB57B" w14:textId="77777777" w:rsidR="00F23D21" w:rsidRDefault="00F23D21" w:rsidP="00F23D21">
            <w:r>
              <w:t xml:space="preserve">        /**</w:t>
            </w:r>
          </w:p>
          <w:p w14:paraId="099DFFEF" w14:textId="77777777" w:rsidR="00F23D21" w:rsidRDefault="00F23D21" w:rsidP="00F23D21">
            <w:r>
              <w:t xml:space="preserve">         * Add class for expanded option.</w:t>
            </w:r>
          </w:p>
          <w:p w14:paraId="0D703BE9" w14:textId="77777777" w:rsidR="00F23D21" w:rsidRDefault="00F23D21" w:rsidP="00F23D21">
            <w:r>
              <w:t xml:space="preserve">         */</w:t>
            </w:r>
          </w:p>
          <w:p w14:paraId="25B70315" w14:textId="77777777" w:rsidR="00F23D21" w:rsidRDefault="00F23D21" w:rsidP="00F23D21">
            <w:r>
              <w:t xml:space="preserve">        isExpanded: function () {</w:t>
            </w:r>
          </w:p>
          <w:p w14:paraId="78FE0143" w14:textId="77777777" w:rsidR="00F23D21" w:rsidRDefault="00F23D21" w:rsidP="00F23D21">
            <w:r>
              <w:t xml:space="preserve">            var subMenus = this.element.find(this.options.menus),</w:t>
            </w:r>
          </w:p>
          <w:p w14:paraId="43834FDD" w14:textId="77777777" w:rsidR="00F23D21" w:rsidRDefault="00F23D21" w:rsidP="00F23D21">
            <w:r>
              <w:t xml:space="preserve">                expandedMenus = subMenus.find(this.options.menus);</w:t>
            </w:r>
          </w:p>
          <w:p w14:paraId="1F9BBA1D" w14:textId="77777777" w:rsidR="00F23D21" w:rsidRDefault="00F23D21" w:rsidP="00F23D21"/>
          <w:p w14:paraId="343FA26F" w14:textId="77777777" w:rsidR="00F23D21" w:rsidRDefault="00F23D21" w:rsidP="00F23D21">
            <w:r>
              <w:t xml:space="preserve">            expandedMenus.addClass('expanded');</w:t>
            </w:r>
          </w:p>
          <w:p w14:paraId="08474323" w14:textId="77777777" w:rsidR="00F23D21" w:rsidRDefault="00F23D21" w:rsidP="00F23D21">
            <w:r>
              <w:t xml:space="preserve">        },</w:t>
            </w:r>
          </w:p>
          <w:p w14:paraId="30E73BC8" w14:textId="77777777" w:rsidR="00F23D21" w:rsidRDefault="00F23D21" w:rsidP="00F23D21"/>
          <w:p w14:paraId="31ED25A0" w14:textId="77777777" w:rsidR="00F23D21" w:rsidRDefault="00F23D21" w:rsidP="00F23D21">
            <w:r>
              <w:t xml:space="preserve">        /**</w:t>
            </w:r>
          </w:p>
          <w:p w14:paraId="71C926EA" w14:textId="77777777" w:rsidR="00F23D21" w:rsidRDefault="00F23D21" w:rsidP="00F23D21">
            <w:r>
              <w:t xml:space="preserve">         * @param {jQuery.Event} event</w:t>
            </w:r>
          </w:p>
          <w:p w14:paraId="4CE6DD43" w14:textId="77777777" w:rsidR="00F23D21" w:rsidRDefault="00F23D21" w:rsidP="00F23D21">
            <w:r>
              <w:t xml:space="preserve">         * @private</w:t>
            </w:r>
          </w:p>
          <w:p w14:paraId="4FC32FBA" w14:textId="77777777" w:rsidR="00F23D21" w:rsidRDefault="00F23D21" w:rsidP="00F23D21">
            <w:r>
              <w:t xml:space="preserve">         */</w:t>
            </w:r>
          </w:p>
          <w:p w14:paraId="0E0ACAFD" w14:textId="77777777" w:rsidR="00F23D21" w:rsidRDefault="00F23D21" w:rsidP="00F23D21">
            <w:r>
              <w:t xml:space="preserve">        _activate: function (event) {</w:t>
            </w:r>
          </w:p>
          <w:p w14:paraId="4F1A0C46" w14:textId="77777777" w:rsidR="00F23D21" w:rsidRDefault="00F23D21" w:rsidP="00F23D21">
            <w:r>
              <w:t xml:space="preserve">            window.location.href = this.active.find('&gt; a').attr('href');</w:t>
            </w:r>
          </w:p>
          <w:p w14:paraId="3555B465" w14:textId="77777777" w:rsidR="00F23D21" w:rsidRDefault="00F23D21" w:rsidP="00F23D21">
            <w:r>
              <w:t xml:space="preserve">            this.collapseAll(event);</w:t>
            </w:r>
          </w:p>
          <w:p w14:paraId="33F64DCD" w14:textId="77777777" w:rsidR="00F23D21" w:rsidRDefault="00F23D21" w:rsidP="00F23D21">
            <w:r>
              <w:t xml:space="preserve">        },</w:t>
            </w:r>
          </w:p>
          <w:p w14:paraId="0B13736A" w14:textId="77777777" w:rsidR="00F23D21" w:rsidRDefault="00F23D21" w:rsidP="00F23D21"/>
          <w:p w14:paraId="043F56FE" w14:textId="77777777" w:rsidR="00F23D21" w:rsidRDefault="00F23D21" w:rsidP="00F23D21">
            <w:r>
              <w:t xml:space="preserve">        /**</w:t>
            </w:r>
          </w:p>
          <w:p w14:paraId="0CF90B91" w14:textId="77777777" w:rsidR="00F23D21" w:rsidRDefault="00F23D21" w:rsidP="00F23D21">
            <w:r>
              <w:t xml:space="preserve">         * @param {jQuery.Event} event</w:t>
            </w:r>
          </w:p>
          <w:p w14:paraId="493D837B" w14:textId="77777777" w:rsidR="00F23D21" w:rsidRDefault="00F23D21" w:rsidP="00F23D21">
            <w:r>
              <w:t xml:space="preserve">         * @private</w:t>
            </w:r>
          </w:p>
          <w:p w14:paraId="57E9DC4D" w14:textId="77777777" w:rsidR="00F23D21" w:rsidRDefault="00F23D21" w:rsidP="00F23D21">
            <w:r>
              <w:t xml:space="preserve">         */</w:t>
            </w:r>
          </w:p>
          <w:p w14:paraId="41B54EEA" w14:textId="77777777" w:rsidR="00F23D21" w:rsidRDefault="00F23D21" w:rsidP="00F23D21">
            <w:r>
              <w:t xml:space="preserve">        _keydown: function (event) {</w:t>
            </w:r>
          </w:p>
          <w:p w14:paraId="63A131C9" w14:textId="77777777" w:rsidR="00F23D21" w:rsidRDefault="00F23D21" w:rsidP="00F23D21">
            <w:r>
              <w:t xml:space="preserve">            var match, prev, character, skip, regex,</w:t>
            </w:r>
          </w:p>
          <w:p w14:paraId="39FFD080" w14:textId="77777777" w:rsidR="00F23D21" w:rsidRDefault="00F23D21" w:rsidP="00F23D21">
            <w:r>
              <w:t xml:space="preserve">                preventDefault = true;</w:t>
            </w:r>
          </w:p>
          <w:p w14:paraId="25EE883B" w14:textId="77777777" w:rsidR="00F23D21" w:rsidRDefault="00F23D21" w:rsidP="00F23D21"/>
          <w:p w14:paraId="4AED0F15" w14:textId="77777777" w:rsidR="00F23D21" w:rsidRDefault="00F23D21" w:rsidP="00F23D21">
            <w:r>
              <w:t xml:space="preserve">            /* eslint-disable max-depth */</w:t>
            </w:r>
          </w:p>
          <w:p w14:paraId="036875B2" w14:textId="77777777" w:rsidR="00F23D21" w:rsidRDefault="00F23D21" w:rsidP="00F23D21">
            <w:r>
              <w:t xml:space="preserve">            /**</w:t>
            </w:r>
          </w:p>
          <w:p w14:paraId="5977D1B4" w14:textId="77777777" w:rsidR="00F23D21" w:rsidRDefault="00F23D21" w:rsidP="00F23D21">
            <w:r>
              <w:t xml:space="preserve">             * @param {String} value</w:t>
            </w:r>
          </w:p>
          <w:p w14:paraId="64B4CE64" w14:textId="77777777" w:rsidR="00F23D21" w:rsidRDefault="00F23D21" w:rsidP="00F23D21">
            <w:r>
              <w:t xml:space="preserve">             */</w:t>
            </w:r>
          </w:p>
          <w:p w14:paraId="075EB0AB" w14:textId="77777777" w:rsidR="00F23D21" w:rsidRDefault="00F23D21" w:rsidP="00F23D21">
            <w:r>
              <w:t xml:space="preserve">            function escape(value) {</w:t>
            </w:r>
          </w:p>
          <w:p w14:paraId="56AC3788" w14:textId="77777777" w:rsidR="00F23D21" w:rsidRDefault="00F23D21" w:rsidP="00F23D21">
            <w:r>
              <w:t xml:space="preserve">                return value.replace(/[\-\[\]{}()*+?.,\\\^$|#\s]/g, '\\$&amp;');</w:t>
            </w:r>
          </w:p>
          <w:p w14:paraId="27DB4B14" w14:textId="77777777" w:rsidR="00F23D21" w:rsidRDefault="00F23D21" w:rsidP="00F23D21">
            <w:r>
              <w:t xml:space="preserve">            }</w:t>
            </w:r>
          </w:p>
          <w:p w14:paraId="22DBFC9C" w14:textId="77777777" w:rsidR="00F23D21" w:rsidRDefault="00F23D21" w:rsidP="00F23D21"/>
          <w:p w14:paraId="6C76A4F1" w14:textId="77777777" w:rsidR="00F23D21" w:rsidRDefault="00F23D21" w:rsidP="00F23D21">
            <w:r>
              <w:t xml:space="preserve">            if (this.active.closest(this.options.menus).attr('aria-expanded') != 'true') { //eslint-disable-line eqeqeq</w:t>
            </w:r>
          </w:p>
          <w:p w14:paraId="1EA29B34" w14:textId="77777777" w:rsidR="00F23D21" w:rsidRDefault="00F23D21" w:rsidP="00F23D21"/>
          <w:p w14:paraId="5F28D1DC" w14:textId="77777777" w:rsidR="00F23D21" w:rsidRDefault="00F23D21" w:rsidP="00F23D21">
            <w:r>
              <w:lastRenderedPageBreak/>
              <w:t xml:space="preserve">                switch (event.keyCode) {</w:t>
            </w:r>
          </w:p>
          <w:p w14:paraId="3C07D910" w14:textId="77777777" w:rsidR="00F23D21" w:rsidRDefault="00F23D21" w:rsidP="00F23D21">
            <w:r>
              <w:t xml:space="preserve">                    case $.ui.keyCode.PAGE_UP:</w:t>
            </w:r>
          </w:p>
          <w:p w14:paraId="141F031F" w14:textId="77777777" w:rsidR="00F23D21" w:rsidRDefault="00F23D21" w:rsidP="00F23D21">
            <w:r>
              <w:t xml:space="preserve">                        this.previousPage(event);</w:t>
            </w:r>
          </w:p>
          <w:p w14:paraId="04C77A9B" w14:textId="77777777" w:rsidR="00F23D21" w:rsidRDefault="00F23D21" w:rsidP="00F23D21">
            <w:r>
              <w:t xml:space="preserve">                        break;</w:t>
            </w:r>
          </w:p>
          <w:p w14:paraId="73B74494" w14:textId="77777777" w:rsidR="00F23D21" w:rsidRDefault="00F23D21" w:rsidP="00F23D21"/>
          <w:p w14:paraId="58CECB6A" w14:textId="77777777" w:rsidR="00F23D21" w:rsidRDefault="00F23D21" w:rsidP="00F23D21">
            <w:r>
              <w:t xml:space="preserve">                    case $.ui.keyCode.PAGE_DOWN:</w:t>
            </w:r>
          </w:p>
          <w:p w14:paraId="105E7FD9" w14:textId="77777777" w:rsidR="00F23D21" w:rsidRDefault="00F23D21" w:rsidP="00F23D21">
            <w:r>
              <w:t xml:space="preserve">                        this.nextPage(event);</w:t>
            </w:r>
          </w:p>
          <w:p w14:paraId="145B4F3F" w14:textId="77777777" w:rsidR="00F23D21" w:rsidRDefault="00F23D21" w:rsidP="00F23D21">
            <w:r>
              <w:t xml:space="preserve">                        break;</w:t>
            </w:r>
          </w:p>
          <w:p w14:paraId="0DFBEC32" w14:textId="77777777" w:rsidR="00F23D21" w:rsidRDefault="00F23D21" w:rsidP="00F23D21"/>
          <w:p w14:paraId="14A0F882" w14:textId="77777777" w:rsidR="00F23D21" w:rsidRDefault="00F23D21" w:rsidP="00F23D21">
            <w:r>
              <w:t xml:space="preserve">                    case $.ui.keyCode.HOME:</w:t>
            </w:r>
          </w:p>
          <w:p w14:paraId="7E6A4B7F" w14:textId="77777777" w:rsidR="00F23D21" w:rsidRDefault="00F23D21" w:rsidP="00F23D21">
            <w:r>
              <w:t xml:space="preserve">                        this._move('first', 'first', event);</w:t>
            </w:r>
          </w:p>
          <w:p w14:paraId="4EDF30C9" w14:textId="77777777" w:rsidR="00F23D21" w:rsidRDefault="00F23D21" w:rsidP="00F23D21">
            <w:r>
              <w:t xml:space="preserve">                        break;</w:t>
            </w:r>
          </w:p>
          <w:p w14:paraId="635F6D5A" w14:textId="77777777" w:rsidR="00F23D21" w:rsidRDefault="00F23D21" w:rsidP="00F23D21"/>
          <w:p w14:paraId="5EF309D5" w14:textId="77777777" w:rsidR="00F23D21" w:rsidRDefault="00F23D21" w:rsidP="00F23D21">
            <w:r>
              <w:t xml:space="preserve">                    case $.ui.keyCode.END:</w:t>
            </w:r>
          </w:p>
          <w:p w14:paraId="2CCD1F0D" w14:textId="77777777" w:rsidR="00F23D21" w:rsidRDefault="00F23D21" w:rsidP="00F23D21">
            <w:r>
              <w:t xml:space="preserve">                        this._move('last', 'last', event);</w:t>
            </w:r>
          </w:p>
          <w:p w14:paraId="542CF410" w14:textId="77777777" w:rsidR="00F23D21" w:rsidRDefault="00F23D21" w:rsidP="00F23D21">
            <w:r>
              <w:t xml:space="preserve">                        break;</w:t>
            </w:r>
          </w:p>
          <w:p w14:paraId="5B9BE872" w14:textId="77777777" w:rsidR="00F23D21" w:rsidRDefault="00F23D21" w:rsidP="00F23D21"/>
          <w:p w14:paraId="07314711" w14:textId="77777777" w:rsidR="00F23D21" w:rsidRDefault="00F23D21" w:rsidP="00F23D21">
            <w:r>
              <w:t xml:space="preserve">                    case $.ui.keyCode.UP:</w:t>
            </w:r>
          </w:p>
          <w:p w14:paraId="08800F00" w14:textId="77777777" w:rsidR="00F23D21" w:rsidRDefault="00F23D21" w:rsidP="00F23D21">
            <w:r>
              <w:t xml:space="preserve">                        this.previous(event);</w:t>
            </w:r>
          </w:p>
          <w:p w14:paraId="33CC32D7" w14:textId="77777777" w:rsidR="00F23D21" w:rsidRDefault="00F23D21" w:rsidP="00F23D21">
            <w:r>
              <w:t xml:space="preserve">                        break;</w:t>
            </w:r>
          </w:p>
          <w:p w14:paraId="3BC732A7" w14:textId="77777777" w:rsidR="00F23D21" w:rsidRDefault="00F23D21" w:rsidP="00F23D21"/>
          <w:p w14:paraId="63EF149F" w14:textId="77777777" w:rsidR="00F23D21" w:rsidRDefault="00F23D21" w:rsidP="00F23D21">
            <w:r>
              <w:t xml:space="preserve">                    case $.ui.keyCode.DOWN:</w:t>
            </w:r>
          </w:p>
          <w:p w14:paraId="65F6FD70" w14:textId="77777777" w:rsidR="00F23D21" w:rsidRDefault="00F23D21" w:rsidP="00F23D21">
            <w:r>
              <w:t xml:space="preserve">                        if (this.active &amp;&amp; !this.active.is('.ui-state-disabled')) {</w:t>
            </w:r>
          </w:p>
          <w:p w14:paraId="4F659E2F" w14:textId="77777777" w:rsidR="00F23D21" w:rsidRDefault="00F23D21" w:rsidP="00F23D21">
            <w:r>
              <w:t xml:space="preserve">                            this.expand(event);</w:t>
            </w:r>
          </w:p>
          <w:p w14:paraId="08724B84" w14:textId="77777777" w:rsidR="00F23D21" w:rsidRDefault="00F23D21" w:rsidP="00F23D21">
            <w:r>
              <w:t xml:space="preserve">                        }</w:t>
            </w:r>
          </w:p>
          <w:p w14:paraId="23C7C3A6" w14:textId="77777777" w:rsidR="00F23D21" w:rsidRDefault="00F23D21" w:rsidP="00F23D21">
            <w:r>
              <w:t xml:space="preserve">                        break;</w:t>
            </w:r>
          </w:p>
          <w:p w14:paraId="41A96FBA" w14:textId="77777777" w:rsidR="00F23D21" w:rsidRDefault="00F23D21" w:rsidP="00F23D21"/>
          <w:p w14:paraId="1C3003CC" w14:textId="77777777" w:rsidR="00F23D21" w:rsidRDefault="00F23D21" w:rsidP="00F23D21">
            <w:r>
              <w:t xml:space="preserve">                    case $.ui.keyCode.LEFT:</w:t>
            </w:r>
          </w:p>
          <w:p w14:paraId="790E58B0" w14:textId="77777777" w:rsidR="00F23D21" w:rsidRDefault="00F23D21" w:rsidP="00F23D21">
            <w:r>
              <w:t xml:space="preserve">                        this.previous(event);</w:t>
            </w:r>
          </w:p>
          <w:p w14:paraId="366D3EE4" w14:textId="77777777" w:rsidR="00F23D21" w:rsidRDefault="00F23D21" w:rsidP="00F23D21">
            <w:r>
              <w:t xml:space="preserve">                        break;</w:t>
            </w:r>
          </w:p>
          <w:p w14:paraId="18127A7C" w14:textId="77777777" w:rsidR="00F23D21" w:rsidRDefault="00F23D21" w:rsidP="00F23D21"/>
          <w:p w14:paraId="17F1AFBB" w14:textId="77777777" w:rsidR="00F23D21" w:rsidRDefault="00F23D21" w:rsidP="00F23D21">
            <w:r>
              <w:t xml:space="preserve">                    case $.ui.keyCode.RIGHT:</w:t>
            </w:r>
          </w:p>
          <w:p w14:paraId="2DEF53C1" w14:textId="77777777" w:rsidR="00F23D21" w:rsidRDefault="00F23D21" w:rsidP="00F23D21">
            <w:r>
              <w:t xml:space="preserve">                        this.next(event);</w:t>
            </w:r>
          </w:p>
          <w:p w14:paraId="516CDD24" w14:textId="77777777" w:rsidR="00F23D21" w:rsidRDefault="00F23D21" w:rsidP="00F23D21">
            <w:r>
              <w:t xml:space="preserve">                        break;</w:t>
            </w:r>
          </w:p>
          <w:p w14:paraId="586C9999" w14:textId="77777777" w:rsidR="00F23D21" w:rsidRDefault="00F23D21" w:rsidP="00F23D21"/>
          <w:p w14:paraId="594D7585" w14:textId="77777777" w:rsidR="00F23D21" w:rsidRDefault="00F23D21" w:rsidP="00F23D21">
            <w:r>
              <w:t xml:space="preserve">                    case $.ui.keyCode.ENTER:</w:t>
            </w:r>
          </w:p>
          <w:p w14:paraId="0BA26196" w14:textId="77777777" w:rsidR="00F23D21" w:rsidRDefault="00F23D21" w:rsidP="00F23D21">
            <w:r>
              <w:t xml:space="preserve">                    case $.ui.keyCode.SPACE:</w:t>
            </w:r>
          </w:p>
          <w:p w14:paraId="6F866B0A" w14:textId="77777777" w:rsidR="00F23D21" w:rsidRDefault="00F23D21" w:rsidP="00F23D21">
            <w:r>
              <w:t xml:space="preserve">                        this._activate(event);</w:t>
            </w:r>
          </w:p>
          <w:p w14:paraId="12C55DA4" w14:textId="77777777" w:rsidR="00F23D21" w:rsidRDefault="00F23D21" w:rsidP="00F23D21">
            <w:r>
              <w:t xml:space="preserve">                        break;</w:t>
            </w:r>
          </w:p>
          <w:p w14:paraId="38A60B8F" w14:textId="77777777" w:rsidR="00F23D21" w:rsidRDefault="00F23D21" w:rsidP="00F23D21"/>
          <w:p w14:paraId="55164284" w14:textId="77777777" w:rsidR="00F23D21" w:rsidRDefault="00F23D21" w:rsidP="00F23D21">
            <w:r>
              <w:t xml:space="preserve">                    case $.ui.keyCode.ESCAPE:</w:t>
            </w:r>
          </w:p>
          <w:p w14:paraId="5202AC6D" w14:textId="77777777" w:rsidR="00F23D21" w:rsidRDefault="00F23D21" w:rsidP="00F23D21">
            <w:r>
              <w:t xml:space="preserve">                        this.collapse(event);</w:t>
            </w:r>
          </w:p>
          <w:p w14:paraId="4B9DAFB5" w14:textId="77777777" w:rsidR="00F23D21" w:rsidRDefault="00F23D21" w:rsidP="00F23D21">
            <w:r>
              <w:t xml:space="preserve">                        break;</w:t>
            </w:r>
          </w:p>
          <w:p w14:paraId="7B6A91FC" w14:textId="77777777" w:rsidR="00F23D21" w:rsidRDefault="00F23D21" w:rsidP="00F23D21">
            <w:r>
              <w:t xml:space="preserve">                    default:</w:t>
            </w:r>
          </w:p>
          <w:p w14:paraId="426F6B94" w14:textId="77777777" w:rsidR="00F23D21" w:rsidRDefault="00F23D21" w:rsidP="00F23D21">
            <w:r>
              <w:t xml:space="preserve">                        preventDefault = false;</w:t>
            </w:r>
          </w:p>
          <w:p w14:paraId="477EF07F" w14:textId="77777777" w:rsidR="00F23D21" w:rsidRDefault="00F23D21" w:rsidP="00F23D21">
            <w:r>
              <w:t xml:space="preserve">                        prev = this.previousFilter || '';</w:t>
            </w:r>
          </w:p>
          <w:p w14:paraId="6BDD08E8" w14:textId="77777777" w:rsidR="00F23D21" w:rsidRDefault="00F23D21" w:rsidP="00F23D21">
            <w:r>
              <w:lastRenderedPageBreak/>
              <w:t xml:space="preserve">                        character = String.fromCharCode(event.keyCode);</w:t>
            </w:r>
          </w:p>
          <w:p w14:paraId="19ABA525" w14:textId="77777777" w:rsidR="00F23D21" w:rsidRDefault="00F23D21" w:rsidP="00F23D21">
            <w:r>
              <w:t xml:space="preserve">                        skip = false;</w:t>
            </w:r>
          </w:p>
          <w:p w14:paraId="68EB2F77" w14:textId="77777777" w:rsidR="00F23D21" w:rsidRDefault="00F23D21" w:rsidP="00F23D21"/>
          <w:p w14:paraId="2188DCD2" w14:textId="77777777" w:rsidR="00F23D21" w:rsidRDefault="00F23D21" w:rsidP="00F23D21">
            <w:r>
              <w:t xml:space="preserve">                        clearTimeout(this.filterTimer);</w:t>
            </w:r>
          </w:p>
          <w:p w14:paraId="1A8C300B" w14:textId="77777777" w:rsidR="00F23D21" w:rsidRDefault="00F23D21" w:rsidP="00F23D21"/>
          <w:p w14:paraId="0F1BE1FA" w14:textId="77777777" w:rsidR="00F23D21" w:rsidRDefault="00F23D21" w:rsidP="00F23D21">
            <w:r>
              <w:t xml:space="preserve">                        if (character === prev) {</w:t>
            </w:r>
          </w:p>
          <w:p w14:paraId="3BB8EE57" w14:textId="77777777" w:rsidR="00F23D21" w:rsidRDefault="00F23D21" w:rsidP="00F23D21">
            <w:r>
              <w:t xml:space="preserve">                            skip = true;</w:t>
            </w:r>
          </w:p>
          <w:p w14:paraId="409C5420" w14:textId="77777777" w:rsidR="00F23D21" w:rsidRDefault="00F23D21" w:rsidP="00F23D21">
            <w:r>
              <w:t xml:space="preserve">                        } else {</w:t>
            </w:r>
          </w:p>
          <w:p w14:paraId="48542545" w14:textId="77777777" w:rsidR="00F23D21" w:rsidRDefault="00F23D21" w:rsidP="00F23D21">
            <w:r>
              <w:t xml:space="preserve">                            character = prev + character;</w:t>
            </w:r>
          </w:p>
          <w:p w14:paraId="5F269325" w14:textId="77777777" w:rsidR="00F23D21" w:rsidRDefault="00F23D21" w:rsidP="00F23D21">
            <w:r>
              <w:t xml:space="preserve">                        }</w:t>
            </w:r>
          </w:p>
          <w:p w14:paraId="65E7CC6E" w14:textId="77777777" w:rsidR="00F23D21" w:rsidRDefault="00F23D21" w:rsidP="00F23D21"/>
          <w:p w14:paraId="089A7793" w14:textId="77777777" w:rsidR="00F23D21" w:rsidRDefault="00F23D21" w:rsidP="00F23D21">
            <w:r>
              <w:t xml:space="preserve">                        regex = new RegExp('^' + escape(character), 'i');</w:t>
            </w:r>
          </w:p>
          <w:p w14:paraId="28E9ED30" w14:textId="77777777" w:rsidR="00F23D21" w:rsidRDefault="00F23D21" w:rsidP="00F23D21">
            <w:r>
              <w:t xml:space="preserve">                        match = this.activeMenu.children('.ui-menu-item').filter(function () {</w:t>
            </w:r>
          </w:p>
          <w:p w14:paraId="313D196A" w14:textId="77777777" w:rsidR="00F23D21" w:rsidRDefault="00F23D21" w:rsidP="00F23D21">
            <w:r>
              <w:t xml:space="preserve">                            return regex.test($(this).children('a').text());</w:t>
            </w:r>
          </w:p>
          <w:p w14:paraId="1004BC38" w14:textId="77777777" w:rsidR="00F23D21" w:rsidRDefault="00F23D21" w:rsidP="00F23D21">
            <w:r>
              <w:t xml:space="preserve">                        });</w:t>
            </w:r>
          </w:p>
          <w:p w14:paraId="20B5797A" w14:textId="77777777" w:rsidR="00F23D21" w:rsidRDefault="00F23D21" w:rsidP="00F23D21">
            <w:r>
              <w:t xml:space="preserve">                        match = skip &amp;&amp; match.index(this.active.next()) !== -1 ?</w:t>
            </w:r>
          </w:p>
          <w:p w14:paraId="6D01FB95" w14:textId="77777777" w:rsidR="00F23D21" w:rsidRDefault="00F23D21" w:rsidP="00F23D21">
            <w:r>
              <w:t xml:space="preserve">                            this.active.nextAll('.ui-menu-item') :</w:t>
            </w:r>
          </w:p>
          <w:p w14:paraId="001D812A" w14:textId="77777777" w:rsidR="00F23D21" w:rsidRDefault="00F23D21" w:rsidP="00F23D21">
            <w:r>
              <w:t xml:space="preserve">                            match;</w:t>
            </w:r>
          </w:p>
          <w:p w14:paraId="06F0C974" w14:textId="77777777" w:rsidR="00F23D21" w:rsidRDefault="00F23D21" w:rsidP="00F23D21"/>
          <w:p w14:paraId="5E6D2C86" w14:textId="77777777" w:rsidR="00F23D21" w:rsidRDefault="00F23D21" w:rsidP="00F23D21">
            <w:r>
              <w:t xml:space="preserve">                        // If no matches on the current filter, reset to the last character pressed</w:t>
            </w:r>
          </w:p>
          <w:p w14:paraId="1D52008A" w14:textId="77777777" w:rsidR="00F23D21" w:rsidRDefault="00F23D21" w:rsidP="00F23D21">
            <w:r>
              <w:t xml:space="preserve">                        // to move down the menu to the first item that starts with that character</w:t>
            </w:r>
          </w:p>
          <w:p w14:paraId="6DEB7FF4" w14:textId="77777777" w:rsidR="00F23D21" w:rsidRDefault="00F23D21" w:rsidP="00F23D21">
            <w:r>
              <w:t xml:space="preserve">                        if (!match.length) {</w:t>
            </w:r>
          </w:p>
          <w:p w14:paraId="7E989AF7" w14:textId="77777777" w:rsidR="00F23D21" w:rsidRDefault="00F23D21" w:rsidP="00F23D21">
            <w:r>
              <w:t xml:space="preserve">                            character = String.fromCharCode(event.keyCode);</w:t>
            </w:r>
          </w:p>
          <w:p w14:paraId="3F7DE227" w14:textId="77777777" w:rsidR="00F23D21" w:rsidRDefault="00F23D21" w:rsidP="00F23D21">
            <w:r>
              <w:t xml:space="preserve">                            regex = new RegExp('^' + escape(character), 'i');</w:t>
            </w:r>
          </w:p>
          <w:p w14:paraId="5B59C5B6" w14:textId="77777777" w:rsidR="00F23D21" w:rsidRDefault="00F23D21" w:rsidP="00F23D21">
            <w:r>
              <w:t xml:space="preserve">                            match = this.activeMenu.children('.ui-menu-item').filter(function () {</w:t>
            </w:r>
          </w:p>
          <w:p w14:paraId="1E02C544" w14:textId="77777777" w:rsidR="00F23D21" w:rsidRDefault="00F23D21" w:rsidP="00F23D21">
            <w:r>
              <w:t xml:space="preserve">                                return regex.test($(this).children('a').text());</w:t>
            </w:r>
          </w:p>
          <w:p w14:paraId="6B5675A0" w14:textId="77777777" w:rsidR="00F23D21" w:rsidRDefault="00F23D21" w:rsidP="00F23D21">
            <w:r>
              <w:t xml:space="preserve">                            });</w:t>
            </w:r>
          </w:p>
          <w:p w14:paraId="6EEB769B" w14:textId="77777777" w:rsidR="00F23D21" w:rsidRDefault="00F23D21" w:rsidP="00F23D21">
            <w:r>
              <w:t xml:space="preserve">                        }</w:t>
            </w:r>
          </w:p>
          <w:p w14:paraId="5A31FF55" w14:textId="77777777" w:rsidR="00F23D21" w:rsidRDefault="00F23D21" w:rsidP="00F23D21"/>
          <w:p w14:paraId="4B1D56CA" w14:textId="77777777" w:rsidR="00F23D21" w:rsidRDefault="00F23D21" w:rsidP="00F23D21">
            <w:r>
              <w:t xml:space="preserve">                        if (match.length) {</w:t>
            </w:r>
          </w:p>
          <w:p w14:paraId="3F976756" w14:textId="77777777" w:rsidR="00F23D21" w:rsidRDefault="00F23D21" w:rsidP="00F23D21">
            <w:r>
              <w:t xml:space="preserve">                            this.focus(event, match);</w:t>
            </w:r>
          </w:p>
          <w:p w14:paraId="2E6433EC" w14:textId="77777777" w:rsidR="00F23D21" w:rsidRDefault="00F23D21" w:rsidP="00F23D21"/>
          <w:p w14:paraId="5528AADE" w14:textId="77777777" w:rsidR="00F23D21" w:rsidRDefault="00F23D21" w:rsidP="00F23D21">
            <w:r>
              <w:t xml:space="preserve">                            if (match.length &gt; 1) {</w:t>
            </w:r>
          </w:p>
          <w:p w14:paraId="142FE117" w14:textId="77777777" w:rsidR="00F23D21" w:rsidRDefault="00F23D21" w:rsidP="00F23D21">
            <w:r>
              <w:t xml:space="preserve">                                this.previousFilter = character;</w:t>
            </w:r>
          </w:p>
          <w:p w14:paraId="0BDAEC0D" w14:textId="77777777" w:rsidR="00F23D21" w:rsidRDefault="00F23D21" w:rsidP="00F23D21">
            <w:r>
              <w:t xml:space="preserve">                                this.filterTimer = this._delay(function () {</w:t>
            </w:r>
          </w:p>
          <w:p w14:paraId="689E6724" w14:textId="77777777" w:rsidR="00F23D21" w:rsidRDefault="00F23D21" w:rsidP="00F23D21">
            <w:r>
              <w:t xml:space="preserve">                                    delete this.previousFilter;</w:t>
            </w:r>
          </w:p>
          <w:p w14:paraId="1FE7C7AA" w14:textId="77777777" w:rsidR="00F23D21" w:rsidRDefault="00F23D21" w:rsidP="00F23D21">
            <w:r>
              <w:t xml:space="preserve">                                }, 1000);</w:t>
            </w:r>
          </w:p>
          <w:p w14:paraId="19E39AB4" w14:textId="77777777" w:rsidR="00F23D21" w:rsidRDefault="00F23D21" w:rsidP="00F23D21">
            <w:r>
              <w:t xml:space="preserve">                            } else {</w:t>
            </w:r>
          </w:p>
          <w:p w14:paraId="4BB2ABFA" w14:textId="77777777" w:rsidR="00F23D21" w:rsidRDefault="00F23D21" w:rsidP="00F23D21">
            <w:r>
              <w:t xml:space="preserve">                                delete this.previousFilter;</w:t>
            </w:r>
          </w:p>
          <w:p w14:paraId="207C85B1" w14:textId="77777777" w:rsidR="00F23D21" w:rsidRDefault="00F23D21" w:rsidP="00F23D21">
            <w:r>
              <w:t xml:space="preserve">                            }</w:t>
            </w:r>
          </w:p>
          <w:p w14:paraId="6421920B" w14:textId="77777777" w:rsidR="00F23D21" w:rsidRDefault="00F23D21" w:rsidP="00F23D21">
            <w:r>
              <w:t xml:space="preserve">                        } else {</w:t>
            </w:r>
          </w:p>
          <w:p w14:paraId="76EC996B" w14:textId="77777777" w:rsidR="00F23D21" w:rsidRDefault="00F23D21" w:rsidP="00F23D21">
            <w:r>
              <w:t xml:space="preserve">                            delete this.previousFilter;</w:t>
            </w:r>
          </w:p>
          <w:p w14:paraId="6DC68D83" w14:textId="77777777" w:rsidR="00F23D21" w:rsidRDefault="00F23D21" w:rsidP="00F23D21">
            <w:r>
              <w:t xml:space="preserve">                        }</w:t>
            </w:r>
          </w:p>
          <w:p w14:paraId="752FCD4D" w14:textId="77777777" w:rsidR="00F23D21" w:rsidRDefault="00F23D21" w:rsidP="00F23D21">
            <w:r>
              <w:t xml:space="preserve">                }</w:t>
            </w:r>
          </w:p>
          <w:p w14:paraId="45E406C6" w14:textId="77777777" w:rsidR="00F23D21" w:rsidRDefault="00F23D21" w:rsidP="00F23D21">
            <w:r>
              <w:t xml:space="preserve">            } else {</w:t>
            </w:r>
          </w:p>
          <w:p w14:paraId="57E4A0E3" w14:textId="77777777" w:rsidR="00F23D21" w:rsidRDefault="00F23D21" w:rsidP="00F23D21">
            <w:r>
              <w:t xml:space="preserve">                switch (event.keyCode) {</w:t>
            </w:r>
          </w:p>
          <w:p w14:paraId="78FCFED3" w14:textId="77777777" w:rsidR="00F23D21" w:rsidRDefault="00F23D21" w:rsidP="00F23D21">
            <w:r>
              <w:lastRenderedPageBreak/>
              <w:t xml:space="preserve">                    case $.ui.keyCode.DOWN:</w:t>
            </w:r>
          </w:p>
          <w:p w14:paraId="1CC8E71B" w14:textId="77777777" w:rsidR="00F23D21" w:rsidRDefault="00F23D21" w:rsidP="00F23D21">
            <w:r>
              <w:t xml:space="preserve">                        this.next(event);</w:t>
            </w:r>
          </w:p>
          <w:p w14:paraId="6256B36C" w14:textId="77777777" w:rsidR="00F23D21" w:rsidRDefault="00F23D21" w:rsidP="00F23D21">
            <w:r>
              <w:t xml:space="preserve">                        break;</w:t>
            </w:r>
          </w:p>
          <w:p w14:paraId="332E346A" w14:textId="77777777" w:rsidR="00F23D21" w:rsidRDefault="00F23D21" w:rsidP="00F23D21"/>
          <w:p w14:paraId="0E9D9BDB" w14:textId="77777777" w:rsidR="00F23D21" w:rsidRDefault="00F23D21" w:rsidP="00F23D21">
            <w:r>
              <w:t xml:space="preserve">                    case $.ui.keyCode.UP:</w:t>
            </w:r>
          </w:p>
          <w:p w14:paraId="4F70CFC3" w14:textId="77777777" w:rsidR="00F23D21" w:rsidRDefault="00F23D21" w:rsidP="00F23D21">
            <w:r>
              <w:t xml:space="preserve">                        this.previous(event);</w:t>
            </w:r>
          </w:p>
          <w:p w14:paraId="35DF5650" w14:textId="77777777" w:rsidR="00F23D21" w:rsidRDefault="00F23D21" w:rsidP="00F23D21">
            <w:r>
              <w:t xml:space="preserve">                        break;</w:t>
            </w:r>
          </w:p>
          <w:p w14:paraId="53FF192C" w14:textId="77777777" w:rsidR="00F23D21" w:rsidRDefault="00F23D21" w:rsidP="00F23D21"/>
          <w:p w14:paraId="7C758C37" w14:textId="77777777" w:rsidR="00F23D21" w:rsidRDefault="00F23D21" w:rsidP="00F23D21">
            <w:r>
              <w:t xml:space="preserve">                    case $.ui.keyCode.RIGHT:</w:t>
            </w:r>
          </w:p>
          <w:p w14:paraId="44911503" w14:textId="77777777" w:rsidR="00F23D21" w:rsidRDefault="00F23D21" w:rsidP="00F23D21">
            <w:r>
              <w:t xml:space="preserve">                        if (this.active &amp;&amp; !this.active.is('.ui-state-disabled')) {</w:t>
            </w:r>
          </w:p>
          <w:p w14:paraId="0CDFF7D3" w14:textId="77777777" w:rsidR="00F23D21" w:rsidRDefault="00F23D21" w:rsidP="00F23D21">
            <w:r>
              <w:t xml:space="preserve">                            this.expand(event);</w:t>
            </w:r>
          </w:p>
          <w:p w14:paraId="07330411" w14:textId="77777777" w:rsidR="00F23D21" w:rsidRDefault="00F23D21" w:rsidP="00F23D21">
            <w:r>
              <w:t xml:space="preserve">                        }</w:t>
            </w:r>
          </w:p>
          <w:p w14:paraId="4B2FAC4F" w14:textId="77777777" w:rsidR="00F23D21" w:rsidRDefault="00F23D21" w:rsidP="00F23D21">
            <w:r>
              <w:t xml:space="preserve">                        break;</w:t>
            </w:r>
          </w:p>
          <w:p w14:paraId="7EF22C03" w14:textId="77777777" w:rsidR="00F23D21" w:rsidRDefault="00F23D21" w:rsidP="00F23D21"/>
          <w:p w14:paraId="2B8F5CB6" w14:textId="77777777" w:rsidR="00F23D21" w:rsidRDefault="00F23D21" w:rsidP="00F23D21">
            <w:r>
              <w:t xml:space="preserve">                    case $.ui.keyCode.ENTER:</w:t>
            </w:r>
          </w:p>
          <w:p w14:paraId="35E48211" w14:textId="77777777" w:rsidR="00F23D21" w:rsidRDefault="00F23D21" w:rsidP="00F23D21">
            <w:r>
              <w:t xml:space="preserve">                    case $.ui.keyCode.SPACE:</w:t>
            </w:r>
          </w:p>
          <w:p w14:paraId="1A5E98C0" w14:textId="77777777" w:rsidR="00F23D21" w:rsidRDefault="00F23D21" w:rsidP="00F23D21">
            <w:r>
              <w:t xml:space="preserve">                        this._activate(event);</w:t>
            </w:r>
          </w:p>
          <w:p w14:paraId="3A16B7AC" w14:textId="77777777" w:rsidR="00F23D21" w:rsidRDefault="00F23D21" w:rsidP="00F23D21">
            <w:r>
              <w:t xml:space="preserve">                        break;</w:t>
            </w:r>
          </w:p>
          <w:p w14:paraId="149104A0" w14:textId="77777777" w:rsidR="00F23D21" w:rsidRDefault="00F23D21" w:rsidP="00F23D21"/>
          <w:p w14:paraId="1A6B1803" w14:textId="77777777" w:rsidR="00F23D21" w:rsidRDefault="00F23D21" w:rsidP="00F23D21">
            <w:r>
              <w:t xml:space="preserve">                    case $.ui.keyCode.LEFT:</w:t>
            </w:r>
          </w:p>
          <w:p w14:paraId="1984F32C" w14:textId="77777777" w:rsidR="00F23D21" w:rsidRDefault="00F23D21" w:rsidP="00F23D21">
            <w:r>
              <w:t xml:space="preserve">                    case $.ui.keyCode.ESCAPE:</w:t>
            </w:r>
          </w:p>
          <w:p w14:paraId="1C71AEC9" w14:textId="77777777" w:rsidR="00F23D21" w:rsidRDefault="00F23D21" w:rsidP="00F23D21">
            <w:r>
              <w:t xml:space="preserve">                        this.collapse(event);</w:t>
            </w:r>
          </w:p>
          <w:p w14:paraId="504B19A7" w14:textId="77777777" w:rsidR="00F23D21" w:rsidRDefault="00F23D21" w:rsidP="00F23D21">
            <w:r>
              <w:t xml:space="preserve">                        break;</w:t>
            </w:r>
          </w:p>
          <w:p w14:paraId="6C240431" w14:textId="77777777" w:rsidR="00F23D21" w:rsidRDefault="00F23D21" w:rsidP="00F23D21">
            <w:r>
              <w:t xml:space="preserve">                    default:</w:t>
            </w:r>
          </w:p>
          <w:p w14:paraId="3CC1B48D" w14:textId="77777777" w:rsidR="00F23D21" w:rsidRDefault="00F23D21" w:rsidP="00F23D21">
            <w:r>
              <w:t xml:space="preserve">                        preventDefault = false;</w:t>
            </w:r>
          </w:p>
          <w:p w14:paraId="6E385CA9" w14:textId="77777777" w:rsidR="00F23D21" w:rsidRDefault="00F23D21" w:rsidP="00F23D21">
            <w:r>
              <w:t xml:space="preserve">                        prev = this.previousFilter || '';</w:t>
            </w:r>
          </w:p>
          <w:p w14:paraId="0347BEA0" w14:textId="77777777" w:rsidR="00F23D21" w:rsidRDefault="00F23D21" w:rsidP="00F23D21">
            <w:r>
              <w:t xml:space="preserve">                        character = String.fromCharCode(event.keyCode);</w:t>
            </w:r>
          </w:p>
          <w:p w14:paraId="7268C415" w14:textId="77777777" w:rsidR="00F23D21" w:rsidRDefault="00F23D21" w:rsidP="00F23D21">
            <w:r>
              <w:t xml:space="preserve">                        skip = false;</w:t>
            </w:r>
          </w:p>
          <w:p w14:paraId="3837502B" w14:textId="77777777" w:rsidR="00F23D21" w:rsidRDefault="00F23D21" w:rsidP="00F23D21"/>
          <w:p w14:paraId="3D0B59D0" w14:textId="77777777" w:rsidR="00F23D21" w:rsidRDefault="00F23D21" w:rsidP="00F23D21">
            <w:r>
              <w:t xml:space="preserve">                        clearTimeout(this.filterTimer);</w:t>
            </w:r>
          </w:p>
          <w:p w14:paraId="77815262" w14:textId="77777777" w:rsidR="00F23D21" w:rsidRDefault="00F23D21" w:rsidP="00F23D21"/>
          <w:p w14:paraId="374260EE" w14:textId="77777777" w:rsidR="00F23D21" w:rsidRDefault="00F23D21" w:rsidP="00F23D21">
            <w:r>
              <w:t xml:space="preserve">                        if (character === prev) {</w:t>
            </w:r>
          </w:p>
          <w:p w14:paraId="088D5086" w14:textId="77777777" w:rsidR="00F23D21" w:rsidRDefault="00F23D21" w:rsidP="00F23D21">
            <w:r>
              <w:t xml:space="preserve">                            skip = true;</w:t>
            </w:r>
          </w:p>
          <w:p w14:paraId="3056D1CA" w14:textId="77777777" w:rsidR="00F23D21" w:rsidRDefault="00F23D21" w:rsidP="00F23D21">
            <w:r>
              <w:t xml:space="preserve">                        } else {</w:t>
            </w:r>
          </w:p>
          <w:p w14:paraId="0DBAF333" w14:textId="77777777" w:rsidR="00F23D21" w:rsidRDefault="00F23D21" w:rsidP="00F23D21">
            <w:r>
              <w:t xml:space="preserve">                            character = prev + character;</w:t>
            </w:r>
          </w:p>
          <w:p w14:paraId="5810A393" w14:textId="77777777" w:rsidR="00F23D21" w:rsidRDefault="00F23D21" w:rsidP="00F23D21">
            <w:r>
              <w:t xml:space="preserve">                        }</w:t>
            </w:r>
          </w:p>
          <w:p w14:paraId="11601326" w14:textId="77777777" w:rsidR="00F23D21" w:rsidRDefault="00F23D21" w:rsidP="00F23D21"/>
          <w:p w14:paraId="2DCB5CFE" w14:textId="77777777" w:rsidR="00F23D21" w:rsidRDefault="00F23D21" w:rsidP="00F23D21">
            <w:r>
              <w:t xml:space="preserve">                        regex = new RegExp('^' + escape(character), 'i');</w:t>
            </w:r>
          </w:p>
          <w:p w14:paraId="6DBB3AFC" w14:textId="77777777" w:rsidR="00F23D21" w:rsidRDefault="00F23D21" w:rsidP="00F23D21">
            <w:r>
              <w:t xml:space="preserve">                        match = this.activeMenu.children('.ui-menu-item').filter(function () {</w:t>
            </w:r>
          </w:p>
          <w:p w14:paraId="42D2D706" w14:textId="77777777" w:rsidR="00F23D21" w:rsidRDefault="00F23D21" w:rsidP="00F23D21">
            <w:r>
              <w:t xml:space="preserve">                            return regex.test($(this).children('a').text());</w:t>
            </w:r>
          </w:p>
          <w:p w14:paraId="2D8FD63A" w14:textId="77777777" w:rsidR="00F23D21" w:rsidRDefault="00F23D21" w:rsidP="00F23D21">
            <w:r>
              <w:t xml:space="preserve">                        });</w:t>
            </w:r>
          </w:p>
          <w:p w14:paraId="021A28C5" w14:textId="77777777" w:rsidR="00F23D21" w:rsidRDefault="00F23D21" w:rsidP="00F23D21">
            <w:r>
              <w:t xml:space="preserve">                        match = skip &amp;&amp; match.index(this.active.next()) !== -1 ?</w:t>
            </w:r>
          </w:p>
          <w:p w14:paraId="409ABBCC" w14:textId="77777777" w:rsidR="00F23D21" w:rsidRDefault="00F23D21" w:rsidP="00F23D21">
            <w:r>
              <w:t xml:space="preserve">                            this.active.nextAll('.ui-menu-item') :</w:t>
            </w:r>
          </w:p>
          <w:p w14:paraId="0B235DBA" w14:textId="77777777" w:rsidR="00F23D21" w:rsidRDefault="00F23D21" w:rsidP="00F23D21">
            <w:r>
              <w:t xml:space="preserve">                            match;</w:t>
            </w:r>
          </w:p>
          <w:p w14:paraId="66CF602A" w14:textId="77777777" w:rsidR="00F23D21" w:rsidRDefault="00F23D21" w:rsidP="00F23D21"/>
          <w:p w14:paraId="3CA922EB" w14:textId="77777777" w:rsidR="00F23D21" w:rsidRDefault="00F23D21" w:rsidP="00F23D21">
            <w:r>
              <w:t xml:space="preserve">                        // If no matches on the current filter, reset to the last character pressed</w:t>
            </w:r>
          </w:p>
          <w:p w14:paraId="3FAD6E48" w14:textId="77777777" w:rsidR="00F23D21" w:rsidRDefault="00F23D21" w:rsidP="00F23D21">
            <w:r>
              <w:lastRenderedPageBreak/>
              <w:t xml:space="preserve">                        // to move down the menu to the first item that starts with that character</w:t>
            </w:r>
          </w:p>
          <w:p w14:paraId="7B6CA2FC" w14:textId="77777777" w:rsidR="00F23D21" w:rsidRDefault="00F23D21" w:rsidP="00F23D21">
            <w:r>
              <w:t xml:space="preserve">                        if (!match.length) {</w:t>
            </w:r>
          </w:p>
          <w:p w14:paraId="11B58DCB" w14:textId="77777777" w:rsidR="00F23D21" w:rsidRDefault="00F23D21" w:rsidP="00F23D21">
            <w:r>
              <w:t xml:space="preserve">                            character = String.fromCharCode(event.keyCode);</w:t>
            </w:r>
          </w:p>
          <w:p w14:paraId="7D0D5C1D" w14:textId="77777777" w:rsidR="00F23D21" w:rsidRDefault="00F23D21" w:rsidP="00F23D21">
            <w:r>
              <w:t xml:space="preserve">                            regex = new RegExp('^' + escape(character), 'i');</w:t>
            </w:r>
          </w:p>
          <w:p w14:paraId="0493CDA8" w14:textId="77777777" w:rsidR="00F23D21" w:rsidRDefault="00F23D21" w:rsidP="00F23D21">
            <w:r>
              <w:t xml:space="preserve">                            match = this.activeMenu.children('.ui-menu-item').filter(function () {</w:t>
            </w:r>
          </w:p>
          <w:p w14:paraId="35456918" w14:textId="77777777" w:rsidR="00F23D21" w:rsidRDefault="00F23D21" w:rsidP="00F23D21">
            <w:r>
              <w:t xml:space="preserve">                                return regex.test($(this).children('a').text());</w:t>
            </w:r>
          </w:p>
          <w:p w14:paraId="42DD8700" w14:textId="77777777" w:rsidR="00F23D21" w:rsidRDefault="00F23D21" w:rsidP="00F23D21">
            <w:r>
              <w:t xml:space="preserve">                            });</w:t>
            </w:r>
          </w:p>
          <w:p w14:paraId="4790D734" w14:textId="77777777" w:rsidR="00F23D21" w:rsidRDefault="00F23D21" w:rsidP="00F23D21">
            <w:r>
              <w:t xml:space="preserve">                        }</w:t>
            </w:r>
          </w:p>
          <w:p w14:paraId="1A9CB551" w14:textId="77777777" w:rsidR="00F23D21" w:rsidRDefault="00F23D21" w:rsidP="00F23D21"/>
          <w:p w14:paraId="08E4AC96" w14:textId="77777777" w:rsidR="00F23D21" w:rsidRDefault="00F23D21" w:rsidP="00F23D21">
            <w:r>
              <w:t xml:space="preserve">                        if (match.length) {</w:t>
            </w:r>
          </w:p>
          <w:p w14:paraId="47BDA6E5" w14:textId="77777777" w:rsidR="00F23D21" w:rsidRDefault="00F23D21" w:rsidP="00F23D21">
            <w:r>
              <w:t xml:space="preserve">                            this.focus(event, match);</w:t>
            </w:r>
          </w:p>
          <w:p w14:paraId="51B88611" w14:textId="77777777" w:rsidR="00F23D21" w:rsidRDefault="00F23D21" w:rsidP="00F23D21"/>
          <w:p w14:paraId="2EFC2314" w14:textId="77777777" w:rsidR="00F23D21" w:rsidRDefault="00F23D21" w:rsidP="00F23D21">
            <w:r>
              <w:t xml:space="preserve">                            if (match.length &gt; 1) {</w:t>
            </w:r>
          </w:p>
          <w:p w14:paraId="19DA7522" w14:textId="77777777" w:rsidR="00F23D21" w:rsidRDefault="00F23D21" w:rsidP="00F23D21">
            <w:r>
              <w:t xml:space="preserve">                                this.previousFilter = character;</w:t>
            </w:r>
          </w:p>
          <w:p w14:paraId="6CCC5C09" w14:textId="77777777" w:rsidR="00F23D21" w:rsidRDefault="00F23D21" w:rsidP="00F23D21">
            <w:r>
              <w:t xml:space="preserve">                                this.filterTimer = this._delay(function () {</w:t>
            </w:r>
          </w:p>
          <w:p w14:paraId="76F3B86E" w14:textId="77777777" w:rsidR="00F23D21" w:rsidRDefault="00F23D21" w:rsidP="00F23D21">
            <w:r>
              <w:t xml:space="preserve">                                    delete this.previousFilter;</w:t>
            </w:r>
          </w:p>
          <w:p w14:paraId="7EF75B34" w14:textId="77777777" w:rsidR="00F23D21" w:rsidRDefault="00F23D21" w:rsidP="00F23D21">
            <w:r>
              <w:t xml:space="preserve">                                }, 1000);</w:t>
            </w:r>
          </w:p>
          <w:p w14:paraId="7272D4D8" w14:textId="77777777" w:rsidR="00F23D21" w:rsidRDefault="00F23D21" w:rsidP="00F23D21">
            <w:r>
              <w:t xml:space="preserve">                            } else {</w:t>
            </w:r>
          </w:p>
          <w:p w14:paraId="3A5C6585" w14:textId="77777777" w:rsidR="00F23D21" w:rsidRDefault="00F23D21" w:rsidP="00F23D21">
            <w:r>
              <w:t xml:space="preserve">                                delete this.previousFilter;</w:t>
            </w:r>
          </w:p>
          <w:p w14:paraId="05AF6D52" w14:textId="77777777" w:rsidR="00F23D21" w:rsidRDefault="00F23D21" w:rsidP="00F23D21">
            <w:r>
              <w:t xml:space="preserve">                            }</w:t>
            </w:r>
          </w:p>
          <w:p w14:paraId="360199A3" w14:textId="77777777" w:rsidR="00F23D21" w:rsidRDefault="00F23D21" w:rsidP="00F23D21">
            <w:r>
              <w:t xml:space="preserve">                        } else {</w:t>
            </w:r>
          </w:p>
          <w:p w14:paraId="766FDA8D" w14:textId="77777777" w:rsidR="00F23D21" w:rsidRDefault="00F23D21" w:rsidP="00F23D21">
            <w:r>
              <w:t xml:space="preserve">                            delete this.previousFilter;</w:t>
            </w:r>
          </w:p>
          <w:p w14:paraId="3C205958" w14:textId="77777777" w:rsidR="00F23D21" w:rsidRDefault="00F23D21" w:rsidP="00F23D21">
            <w:r>
              <w:t xml:space="preserve">                        }</w:t>
            </w:r>
          </w:p>
          <w:p w14:paraId="40106434" w14:textId="77777777" w:rsidR="00F23D21" w:rsidRDefault="00F23D21" w:rsidP="00F23D21">
            <w:r>
              <w:t xml:space="preserve">                }</w:t>
            </w:r>
          </w:p>
          <w:p w14:paraId="4FE0F38F" w14:textId="77777777" w:rsidR="00F23D21" w:rsidRDefault="00F23D21" w:rsidP="00F23D21">
            <w:r>
              <w:t xml:space="preserve">            }</w:t>
            </w:r>
          </w:p>
          <w:p w14:paraId="03EC9888" w14:textId="77777777" w:rsidR="00F23D21" w:rsidRDefault="00F23D21" w:rsidP="00F23D21"/>
          <w:p w14:paraId="26A45C3F" w14:textId="77777777" w:rsidR="00F23D21" w:rsidRDefault="00F23D21" w:rsidP="00F23D21">
            <w:r>
              <w:t xml:space="preserve">            /* eslint-enable max-depth */</w:t>
            </w:r>
          </w:p>
          <w:p w14:paraId="0A739144" w14:textId="77777777" w:rsidR="00F23D21" w:rsidRDefault="00F23D21" w:rsidP="00F23D21">
            <w:r>
              <w:t xml:space="preserve">            if (preventDefault) {</w:t>
            </w:r>
          </w:p>
          <w:p w14:paraId="0E988FE9" w14:textId="77777777" w:rsidR="00F23D21" w:rsidRDefault="00F23D21" w:rsidP="00F23D21">
            <w:r>
              <w:t xml:space="preserve">                event.preventDefault();</w:t>
            </w:r>
          </w:p>
          <w:p w14:paraId="0DD58596" w14:textId="77777777" w:rsidR="00F23D21" w:rsidRDefault="00F23D21" w:rsidP="00F23D21">
            <w:r>
              <w:t xml:space="preserve">            }</w:t>
            </w:r>
          </w:p>
          <w:p w14:paraId="537277D9" w14:textId="77777777" w:rsidR="00F23D21" w:rsidRDefault="00F23D21" w:rsidP="00F23D21">
            <w:r>
              <w:t xml:space="preserve">        },</w:t>
            </w:r>
          </w:p>
          <w:p w14:paraId="696CAE0D" w14:textId="77777777" w:rsidR="00F23D21" w:rsidRDefault="00F23D21" w:rsidP="00F23D21"/>
          <w:p w14:paraId="095E09FC" w14:textId="77777777" w:rsidR="00F23D21" w:rsidRDefault="00F23D21" w:rsidP="00F23D21">
            <w:r>
              <w:t xml:space="preserve">        /**</w:t>
            </w:r>
          </w:p>
          <w:p w14:paraId="77B1B32E" w14:textId="77777777" w:rsidR="00F23D21" w:rsidRDefault="00F23D21" w:rsidP="00F23D21">
            <w:r>
              <w:t xml:space="preserve">         * @private</w:t>
            </w:r>
          </w:p>
          <w:p w14:paraId="7733D31C" w14:textId="77777777" w:rsidR="00F23D21" w:rsidRDefault="00F23D21" w:rsidP="00F23D21">
            <w:r>
              <w:t xml:space="preserve">         */</w:t>
            </w:r>
          </w:p>
          <w:p w14:paraId="1A36CC7D" w14:textId="77777777" w:rsidR="00F23D21" w:rsidRDefault="00F23D21" w:rsidP="00F23D21">
            <w:r>
              <w:t xml:space="preserve">        _toggleMobileMode: function () {</w:t>
            </w:r>
          </w:p>
          <w:p w14:paraId="434F9FDE" w14:textId="77777777" w:rsidR="00F23D21" w:rsidRDefault="00F23D21" w:rsidP="00F23D21">
            <w:r>
              <w:t xml:space="preserve">            var subMenus;</w:t>
            </w:r>
          </w:p>
          <w:p w14:paraId="60B4D3EC" w14:textId="77777777" w:rsidR="00F23D21" w:rsidRDefault="00F23D21" w:rsidP="00F23D21"/>
          <w:p w14:paraId="1433017E" w14:textId="77777777" w:rsidR="00F23D21" w:rsidRDefault="00F23D21" w:rsidP="00F23D21">
            <w:r>
              <w:t xml:space="preserve">            $(this.element).off('mouseenter mouseleave');</w:t>
            </w:r>
          </w:p>
          <w:p w14:paraId="03CD02D0" w14:textId="77777777" w:rsidR="00F23D21" w:rsidRDefault="00F23D21" w:rsidP="00F23D21">
            <w:r>
              <w:t xml:space="preserve">            this._on({</w:t>
            </w:r>
          </w:p>
          <w:p w14:paraId="6AF19657" w14:textId="77777777" w:rsidR="00F23D21" w:rsidRDefault="00F23D21" w:rsidP="00F23D21"/>
          <w:p w14:paraId="51216AF6" w14:textId="77777777" w:rsidR="00F23D21" w:rsidRDefault="00F23D21" w:rsidP="00F23D21">
            <w:r>
              <w:t xml:space="preserve">                /**</w:t>
            </w:r>
          </w:p>
          <w:p w14:paraId="0A1133D1" w14:textId="77777777" w:rsidR="00F23D21" w:rsidRDefault="00F23D21" w:rsidP="00F23D21">
            <w:r>
              <w:t xml:space="preserve">                 * @param {jQuery.Event} event</w:t>
            </w:r>
          </w:p>
          <w:p w14:paraId="50FD813D" w14:textId="77777777" w:rsidR="00F23D21" w:rsidRDefault="00F23D21" w:rsidP="00F23D21">
            <w:r>
              <w:t xml:space="preserve">                 */</w:t>
            </w:r>
          </w:p>
          <w:p w14:paraId="2853D05C" w14:textId="77777777" w:rsidR="00F23D21" w:rsidRDefault="00F23D21" w:rsidP="00F23D21">
            <w:r>
              <w:t xml:space="preserve">                'click .ui-menu-item:has(a)': function (event) {</w:t>
            </w:r>
          </w:p>
          <w:p w14:paraId="326D330A" w14:textId="77777777" w:rsidR="00F23D21" w:rsidRDefault="00F23D21" w:rsidP="00F23D21">
            <w:r>
              <w:t xml:space="preserve">                    var target;</w:t>
            </w:r>
          </w:p>
          <w:p w14:paraId="224BC367" w14:textId="77777777" w:rsidR="00F23D21" w:rsidRDefault="00F23D21" w:rsidP="00F23D21"/>
          <w:p w14:paraId="4F9405CF" w14:textId="77777777" w:rsidR="00F23D21" w:rsidRDefault="00F23D21" w:rsidP="00F23D21">
            <w:r>
              <w:t xml:space="preserve">                    event.preventDefault();</w:t>
            </w:r>
          </w:p>
          <w:p w14:paraId="7CAFA34C" w14:textId="77777777" w:rsidR="00F23D21" w:rsidRDefault="00F23D21" w:rsidP="00F23D21">
            <w:r>
              <w:t xml:space="preserve">                    target = $(event.target).closest('.ui-menu-item');</w:t>
            </w:r>
          </w:p>
          <w:p w14:paraId="79189749" w14:textId="77777777" w:rsidR="00F23D21" w:rsidRDefault="00F23D21" w:rsidP="00F23D21">
            <w:r>
              <w:t xml:space="preserve">                    target.get(0).scrollIntoView();</w:t>
            </w:r>
          </w:p>
          <w:p w14:paraId="3F70D550" w14:textId="77777777" w:rsidR="00F23D21" w:rsidRDefault="00F23D21" w:rsidP="00F23D21"/>
          <w:p w14:paraId="66B43966" w14:textId="77777777" w:rsidR="00F23D21" w:rsidRDefault="00F23D21" w:rsidP="00F23D21">
            <w:r>
              <w:t xml:space="preserve">                    // Open submenu on click</w:t>
            </w:r>
          </w:p>
          <w:p w14:paraId="2B0AE801" w14:textId="77777777" w:rsidR="00F23D21" w:rsidRDefault="00F23D21" w:rsidP="00F23D21">
            <w:r>
              <w:t xml:space="preserve">                    if (target.has('.ui-menu').length) {</w:t>
            </w:r>
          </w:p>
          <w:p w14:paraId="5C73420F" w14:textId="77777777" w:rsidR="00F23D21" w:rsidRDefault="00F23D21" w:rsidP="00F23D21">
            <w:r>
              <w:t xml:space="preserve">                        this.expand(event);</w:t>
            </w:r>
          </w:p>
          <w:p w14:paraId="4CBA0F2B" w14:textId="77777777" w:rsidR="00F23D21" w:rsidRDefault="00F23D21" w:rsidP="00F23D21">
            <w:r>
              <w:t xml:space="preserve">                    } else if (!this.element.is(':focus') &amp;&amp;</w:t>
            </w:r>
          </w:p>
          <w:p w14:paraId="18E4B6AC" w14:textId="77777777" w:rsidR="00F23D21" w:rsidRDefault="00F23D21" w:rsidP="00F23D21">
            <w:r>
              <w:t xml:space="preserve">                        $(this.document[0].activeElement).closest('.ui-menu').length</w:t>
            </w:r>
          </w:p>
          <w:p w14:paraId="194093FE" w14:textId="77777777" w:rsidR="00F23D21" w:rsidRDefault="00F23D21" w:rsidP="00F23D21">
            <w:r>
              <w:t xml:space="preserve">                    ) {</w:t>
            </w:r>
          </w:p>
          <w:p w14:paraId="5D7A30E4" w14:textId="77777777" w:rsidR="00F23D21" w:rsidRDefault="00F23D21" w:rsidP="00F23D21">
            <w:r>
              <w:t xml:space="preserve">                        // Redirect focus to the menu</w:t>
            </w:r>
          </w:p>
          <w:p w14:paraId="33B28ED1" w14:textId="77777777" w:rsidR="00F23D21" w:rsidRDefault="00F23D21" w:rsidP="00F23D21">
            <w:r>
              <w:t xml:space="preserve">                        this.element.trigger('focus', [true]);</w:t>
            </w:r>
          </w:p>
          <w:p w14:paraId="641DC8A8" w14:textId="77777777" w:rsidR="00F23D21" w:rsidRDefault="00F23D21" w:rsidP="00F23D21"/>
          <w:p w14:paraId="65A7C1FA" w14:textId="77777777" w:rsidR="00F23D21" w:rsidRDefault="00F23D21" w:rsidP="00F23D21">
            <w:r>
              <w:t xml:space="preserve">                        // If the active item is on the top level, let it stay active.</w:t>
            </w:r>
          </w:p>
          <w:p w14:paraId="6FC971B4" w14:textId="77777777" w:rsidR="00F23D21" w:rsidRDefault="00F23D21" w:rsidP="00F23D21">
            <w:r>
              <w:t xml:space="preserve">                        // Otherwise, blur the active item since it is no longer visible.</w:t>
            </w:r>
          </w:p>
          <w:p w14:paraId="1E1BF716" w14:textId="77777777" w:rsidR="00F23D21" w:rsidRDefault="00F23D21" w:rsidP="00F23D21">
            <w:r>
              <w:t xml:space="preserve">                        if (this.active &amp;&amp; this.active.parents('.ui-menu').length === 1) { //eslint-disable-line</w:t>
            </w:r>
          </w:p>
          <w:p w14:paraId="31E2C1AA" w14:textId="77777777" w:rsidR="00F23D21" w:rsidRDefault="00F23D21" w:rsidP="00F23D21">
            <w:r>
              <w:t xml:space="preserve">                            clearTimeout(this.timer);</w:t>
            </w:r>
          </w:p>
          <w:p w14:paraId="632C52D9" w14:textId="77777777" w:rsidR="00F23D21" w:rsidRDefault="00F23D21" w:rsidP="00F23D21">
            <w:r>
              <w:t xml:space="preserve">                        }</w:t>
            </w:r>
          </w:p>
          <w:p w14:paraId="36734299" w14:textId="77777777" w:rsidR="00F23D21" w:rsidRDefault="00F23D21" w:rsidP="00F23D21">
            <w:r>
              <w:t xml:space="preserve">                    }</w:t>
            </w:r>
          </w:p>
          <w:p w14:paraId="7ECEB368" w14:textId="77777777" w:rsidR="00F23D21" w:rsidRDefault="00F23D21" w:rsidP="00F23D21"/>
          <w:p w14:paraId="5AC59617" w14:textId="77777777" w:rsidR="00F23D21" w:rsidRDefault="00F23D21" w:rsidP="00F23D21">
            <w:r>
              <w:t xml:space="preserve">                    if (!target.hasClass('level-top') || !target.has('.ui-menu').length) {</w:t>
            </w:r>
          </w:p>
          <w:p w14:paraId="691BCD30" w14:textId="77777777" w:rsidR="00F23D21" w:rsidRDefault="00F23D21" w:rsidP="00F23D21">
            <w:r>
              <w:t xml:space="preserve">                        window.location.href = target.find('&gt; a').attr('href');</w:t>
            </w:r>
          </w:p>
          <w:p w14:paraId="6A9BACA9" w14:textId="77777777" w:rsidR="00F23D21" w:rsidRDefault="00F23D21" w:rsidP="00F23D21">
            <w:r>
              <w:t xml:space="preserve">                    }</w:t>
            </w:r>
          </w:p>
          <w:p w14:paraId="713BC3C1" w14:textId="77777777" w:rsidR="00F23D21" w:rsidRDefault="00F23D21" w:rsidP="00F23D21">
            <w:r>
              <w:t xml:space="preserve">                },</w:t>
            </w:r>
          </w:p>
          <w:p w14:paraId="1CD1C6B1" w14:textId="77777777" w:rsidR="00F23D21" w:rsidRDefault="00F23D21" w:rsidP="00F23D21"/>
          <w:p w14:paraId="36C02647" w14:textId="77777777" w:rsidR="00F23D21" w:rsidRDefault="00F23D21" w:rsidP="00F23D21">
            <w:r>
              <w:t xml:space="preserve">                /**</w:t>
            </w:r>
          </w:p>
          <w:p w14:paraId="0489518E" w14:textId="77777777" w:rsidR="00F23D21" w:rsidRDefault="00F23D21" w:rsidP="00F23D21">
            <w:r>
              <w:t xml:space="preserve">                 * @param {jQuery.Event} event</w:t>
            </w:r>
          </w:p>
          <w:p w14:paraId="230A6D4F" w14:textId="77777777" w:rsidR="00F23D21" w:rsidRDefault="00F23D21" w:rsidP="00F23D21">
            <w:r>
              <w:t xml:space="preserve">                 */</w:t>
            </w:r>
          </w:p>
          <w:p w14:paraId="6210366E" w14:textId="77777777" w:rsidR="00F23D21" w:rsidRDefault="00F23D21" w:rsidP="00F23D21">
            <w:r>
              <w:t xml:space="preserve">                'click .ui-menu-item:has(.ui-state-active)': function (event) {</w:t>
            </w:r>
          </w:p>
          <w:p w14:paraId="230505C9" w14:textId="77777777" w:rsidR="00F23D21" w:rsidRDefault="00F23D21" w:rsidP="00F23D21">
            <w:r>
              <w:t xml:space="preserve">                    this.collapseAll(event, true);</w:t>
            </w:r>
          </w:p>
          <w:p w14:paraId="12BBB21C" w14:textId="77777777" w:rsidR="00F23D21" w:rsidRDefault="00F23D21" w:rsidP="00F23D21">
            <w:r>
              <w:t xml:space="preserve">                }</w:t>
            </w:r>
          </w:p>
          <w:p w14:paraId="45AC9797" w14:textId="77777777" w:rsidR="00F23D21" w:rsidRDefault="00F23D21" w:rsidP="00F23D21">
            <w:r>
              <w:t xml:space="preserve">            });</w:t>
            </w:r>
          </w:p>
          <w:p w14:paraId="09405746" w14:textId="77777777" w:rsidR="00F23D21" w:rsidRDefault="00F23D21" w:rsidP="00F23D21"/>
          <w:p w14:paraId="0460BCA0" w14:textId="77777777" w:rsidR="00F23D21" w:rsidRDefault="00F23D21" w:rsidP="00F23D21">
            <w:r>
              <w:t xml:space="preserve">            subMenus = this.element.find('.level-top');</w:t>
            </w:r>
          </w:p>
          <w:p w14:paraId="0E30EF57" w14:textId="77777777" w:rsidR="00F23D21" w:rsidRDefault="00F23D21" w:rsidP="00F23D21">
            <w:r>
              <w:t xml:space="preserve">            $.each(subMenus, $.proxy(function (index, item) {</w:t>
            </w:r>
          </w:p>
          <w:p w14:paraId="065A8C57" w14:textId="77777777" w:rsidR="00F23D21" w:rsidRDefault="00F23D21" w:rsidP="00F23D21">
            <w:r>
              <w:t xml:space="preserve">                var category = $(item).find('&gt; a span').not('.ui-menu-icon').text(),</w:t>
            </w:r>
          </w:p>
          <w:p w14:paraId="5AC68DC4" w14:textId="77777777" w:rsidR="00F23D21" w:rsidRDefault="00F23D21" w:rsidP="00F23D21">
            <w:r>
              <w:t xml:space="preserve">                    categoryUrl = $(item).find('&gt; a').attr('href'),</w:t>
            </w:r>
          </w:p>
          <w:p w14:paraId="0E397FD5" w14:textId="77777777" w:rsidR="00F23D21" w:rsidRDefault="00F23D21" w:rsidP="00F23D21">
            <w:r>
              <w:t xml:space="preserve">                    menu = $(item).find('&gt; .ui-menu');</w:t>
            </w:r>
          </w:p>
          <w:p w14:paraId="4EE9C9DF" w14:textId="77777777" w:rsidR="00F23D21" w:rsidRDefault="00F23D21" w:rsidP="00F23D21"/>
          <w:p w14:paraId="79F25264" w14:textId="77777777" w:rsidR="00F23D21" w:rsidRDefault="00F23D21" w:rsidP="00F23D21">
            <w:r>
              <w:t xml:space="preserve">                this.categoryLink = $('&lt;a&gt;')</w:t>
            </w:r>
          </w:p>
          <w:p w14:paraId="604FB31F" w14:textId="77777777" w:rsidR="00F23D21" w:rsidRDefault="00F23D21" w:rsidP="00F23D21">
            <w:r>
              <w:t xml:space="preserve">                    .attr('href', categoryUrl)</w:t>
            </w:r>
          </w:p>
          <w:p w14:paraId="6C97A292" w14:textId="77777777" w:rsidR="00F23D21" w:rsidRDefault="00F23D21" w:rsidP="00F23D21">
            <w:r>
              <w:t xml:space="preserve">                    .text($.mage.__('All %1').replace('%1', category));</w:t>
            </w:r>
          </w:p>
          <w:p w14:paraId="1044B3FA" w14:textId="77777777" w:rsidR="00F23D21" w:rsidRDefault="00F23D21" w:rsidP="00F23D21"/>
          <w:p w14:paraId="36B937E4" w14:textId="77777777" w:rsidR="00F23D21" w:rsidRDefault="00F23D21" w:rsidP="00F23D21">
            <w:r>
              <w:t xml:space="preserve">                this.categoryParent = $('&lt;li&gt;')</w:t>
            </w:r>
          </w:p>
          <w:p w14:paraId="7AA1F6E6" w14:textId="77777777" w:rsidR="00F23D21" w:rsidRDefault="00F23D21" w:rsidP="00F23D21">
            <w:r>
              <w:lastRenderedPageBreak/>
              <w:t xml:space="preserve">                    .addClass('ui-menu-item all-category')</w:t>
            </w:r>
          </w:p>
          <w:p w14:paraId="3289C3ED" w14:textId="77777777" w:rsidR="00F23D21" w:rsidRDefault="00F23D21" w:rsidP="00F23D21">
            <w:r>
              <w:t xml:space="preserve">                    .html(this.categoryLink);</w:t>
            </w:r>
          </w:p>
          <w:p w14:paraId="6A2E2400" w14:textId="77777777" w:rsidR="00F23D21" w:rsidRDefault="00F23D21" w:rsidP="00F23D21"/>
          <w:p w14:paraId="07280A17" w14:textId="77777777" w:rsidR="00F23D21" w:rsidRDefault="00F23D21" w:rsidP="00F23D21">
            <w:r>
              <w:t xml:space="preserve">                if (menu.find('.all-category').length === 0) {</w:t>
            </w:r>
          </w:p>
          <w:p w14:paraId="2617D206" w14:textId="77777777" w:rsidR="00F23D21" w:rsidRDefault="00F23D21" w:rsidP="00F23D21">
            <w:r>
              <w:t xml:space="preserve">                    menu.prepend(this.categoryParent);</w:t>
            </w:r>
          </w:p>
          <w:p w14:paraId="7AE0F676" w14:textId="77777777" w:rsidR="00F23D21" w:rsidRDefault="00F23D21" w:rsidP="00F23D21">
            <w:r>
              <w:t xml:space="preserve">                }</w:t>
            </w:r>
          </w:p>
          <w:p w14:paraId="235BF53F" w14:textId="77777777" w:rsidR="00F23D21" w:rsidRDefault="00F23D21" w:rsidP="00F23D21"/>
          <w:p w14:paraId="19DC266A" w14:textId="77777777" w:rsidR="00F23D21" w:rsidRDefault="00F23D21" w:rsidP="00F23D21">
            <w:r>
              <w:t xml:space="preserve">            }, this));</w:t>
            </w:r>
          </w:p>
          <w:p w14:paraId="2DBA70A6" w14:textId="77777777" w:rsidR="00F23D21" w:rsidRDefault="00F23D21" w:rsidP="00F23D21">
            <w:r>
              <w:t xml:space="preserve">        },</w:t>
            </w:r>
          </w:p>
          <w:p w14:paraId="6480565C" w14:textId="77777777" w:rsidR="00F23D21" w:rsidRDefault="00F23D21" w:rsidP="00F23D21"/>
          <w:p w14:paraId="2A7E0142" w14:textId="77777777" w:rsidR="00F23D21" w:rsidRDefault="00F23D21" w:rsidP="00F23D21">
            <w:r>
              <w:t xml:space="preserve">        /**</w:t>
            </w:r>
          </w:p>
          <w:p w14:paraId="3F0301CA" w14:textId="77777777" w:rsidR="00F23D21" w:rsidRDefault="00F23D21" w:rsidP="00F23D21">
            <w:r>
              <w:t xml:space="preserve">         * @private</w:t>
            </w:r>
          </w:p>
          <w:p w14:paraId="716880CA" w14:textId="77777777" w:rsidR="00F23D21" w:rsidRDefault="00F23D21" w:rsidP="00F23D21">
            <w:r>
              <w:t xml:space="preserve">         */</w:t>
            </w:r>
          </w:p>
          <w:p w14:paraId="5121C07D" w14:textId="77777777" w:rsidR="00F23D21" w:rsidRDefault="00F23D21" w:rsidP="00F23D21">
            <w:r>
              <w:t xml:space="preserve">        _toggleDesktopMode: function () {</w:t>
            </w:r>
          </w:p>
          <w:p w14:paraId="16E26609" w14:textId="77777777" w:rsidR="00F23D21" w:rsidRDefault="00F23D21" w:rsidP="00F23D21">
            <w:r>
              <w:t xml:space="preserve">            var categoryParent, html;</w:t>
            </w:r>
          </w:p>
          <w:p w14:paraId="06712CF5" w14:textId="77777777" w:rsidR="00F23D21" w:rsidRDefault="00F23D21" w:rsidP="00F23D21"/>
          <w:p w14:paraId="3ED663A2" w14:textId="77777777" w:rsidR="00F23D21" w:rsidRDefault="00F23D21" w:rsidP="00F23D21">
            <w:r>
              <w:t xml:space="preserve">            $(this.element).off('click mousedown mouseenter mouseleave');</w:t>
            </w:r>
          </w:p>
          <w:p w14:paraId="41B91345" w14:textId="77777777" w:rsidR="00F23D21" w:rsidRDefault="00F23D21" w:rsidP="00F23D21">
            <w:r>
              <w:t xml:space="preserve">            this._on({</w:t>
            </w:r>
          </w:p>
          <w:p w14:paraId="74251A9A" w14:textId="77777777" w:rsidR="00F23D21" w:rsidRDefault="00F23D21" w:rsidP="00F23D21"/>
          <w:p w14:paraId="4E7A6C4C" w14:textId="77777777" w:rsidR="00F23D21" w:rsidRDefault="00F23D21" w:rsidP="00F23D21">
            <w:r>
              <w:t xml:space="preserve">                /**</w:t>
            </w:r>
          </w:p>
          <w:p w14:paraId="49997E3E" w14:textId="77777777" w:rsidR="00F23D21" w:rsidRDefault="00F23D21" w:rsidP="00F23D21">
            <w:r>
              <w:t xml:space="preserve">                 * Prevent focus from sticking to links inside menu after clicking</w:t>
            </w:r>
          </w:p>
          <w:p w14:paraId="208CFA2D" w14:textId="77777777" w:rsidR="00F23D21" w:rsidRDefault="00F23D21" w:rsidP="00F23D21">
            <w:r>
              <w:t xml:space="preserve">                 * them (focus should always stay on UL during navigation).</w:t>
            </w:r>
          </w:p>
          <w:p w14:paraId="5B66482B" w14:textId="77777777" w:rsidR="00F23D21" w:rsidRDefault="00F23D21" w:rsidP="00F23D21">
            <w:r>
              <w:t xml:space="preserve">                 */</w:t>
            </w:r>
          </w:p>
          <w:p w14:paraId="7DEB7FD2" w14:textId="77777777" w:rsidR="00F23D21" w:rsidRDefault="00F23D21" w:rsidP="00F23D21">
            <w:r>
              <w:t xml:space="preserve">                'mousedown .ui-menu-item &gt; a': function (event) {</w:t>
            </w:r>
          </w:p>
          <w:p w14:paraId="4E939233" w14:textId="77777777" w:rsidR="00F23D21" w:rsidRDefault="00F23D21" w:rsidP="00F23D21">
            <w:r>
              <w:t xml:space="preserve">                    event.preventDefault();</w:t>
            </w:r>
          </w:p>
          <w:p w14:paraId="0E5C928F" w14:textId="77777777" w:rsidR="00F23D21" w:rsidRDefault="00F23D21" w:rsidP="00F23D21">
            <w:r>
              <w:t xml:space="preserve">                },</w:t>
            </w:r>
          </w:p>
          <w:p w14:paraId="106F3E3C" w14:textId="77777777" w:rsidR="00F23D21" w:rsidRDefault="00F23D21" w:rsidP="00F23D21"/>
          <w:p w14:paraId="16B345D0" w14:textId="77777777" w:rsidR="00F23D21" w:rsidRDefault="00F23D21" w:rsidP="00F23D21">
            <w:r>
              <w:t xml:space="preserve">                /**</w:t>
            </w:r>
          </w:p>
          <w:p w14:paraId="7689F102" w14:textId="77777777" w:rsidR="00F23D21" w:rsidRDefault="00F23D21" w:rsidP="00F23D21">
            <w:r>
              <w:t xml:space="preserve">                 * Prevent focus from sticking to links inside menu after clicking</w:t>
            </w:r>
          </w:p>
          <w:p w14:paraId="24EFDFA0" w14:textId="77777777" w:rsidR="00F23D21" w:rsidRDefault="00F23D21" w:rsidP="00F23D21">
            <w:r>
              <w:t xml:space="preserve">                 * them (focus should always stay on UL during navigation).</w:t>
            </w:r>
          </w:p>
          <w:p w14:paraId="2162C762" w14:textId="77777777" w:rsidR="00F23D21" w:rsidRDefault="00F23D21" w:rsidP="00F23D21">
            <w:r>
              <w:t xml:space="preserve">                 */</w:t>
            </w:r>
          </w:p>
          <w:p w14:paraId="6587AE4D" w14:textId="77777777" w:rsidR="00F23D21" w:rsidRDefault="00F23D21" w:rsidP="00F23D21">
            <w:r>
              <w:t xml:space="preserve">                'click .ui-state-disabled &gt; a': function (event) {</w:t>
            </w:r>
          </w:p>
          <w:p w14:paraId="2136A68D" w14:textId="77777777" w:rsidR="00F23D21" w:rsidRDefault="00F23D21" w:rsidP="00F23D21">
            <w:r>
              <w:t xml:space="preserve">                    event.preventDefault();</w:t>
            </w:r>
          </w:p>
          <w:p w14:paraId="48A03C40" w14:textId="77777777" w:rsidR="00F23D21" w:rsidRDefault="00F23D21" w:rsidP="00F23D21">
            <w:r>
              <w:t xml:space="preserve">                },</w:t>
            </w:r>
          </w:p>
          <w:p w14:paraId="46343299" w14:textId="77777777" w:rsidR="00F23D21" w:rsidRDefault="00F23D21" w:rsidP="00F23D21"/>
          <w:p w14:paraId="5B85FF22" w14:textId="77777777" w:rsidR="00F23D21" w:rsidRDefault="00F23D21" w:rsidP="00F23D21">
            <w:r>
              <w:t xml:space="preserve">                /**</w:t>
            </w:r>
          </w:p>
          <w:p w14:paraId="3E99963D" w14:textId="77777777" w:rsidR="00F23D21" w:rsidRDefault="00F23D21" w:rsidP="00F23D21">
            <w:r>
              <w:t xml:space="preserve">                 * @param {jQuer.Event} event</w:t>
            </w:r>
          </w:p>
          <w:p w14:paraId="252588AA" w14:textId="77777777" w:rsidR="00F23D21" w:rsidRDefault="00F23D21" w:rsidP="00F23D21">
            <w:r>
              <w:t xml:space="preserve">                 */</w:t>
            </w:r>
          </w:p>
          <w:p w14:paraId="2BF8A7D1" w14:textId="77777777" w:rsidR="00F23D21" w:rsidRDefault="00F23D21" w:rsidP="00F23D21">
            <w:r>
              <w:t xml:space="preserve">                'click .ui-menu-item:has(a)': function (event) {</w:t>
            </w:r>
          </w:p>
          <w:p w14:paraId="7D4AD064" w14:textId="77777777" w:rsidR="00F23D21" w:rsidRDefault="00F23D21" w:rsidP="00F23D21">
            <w:r>
              <w:t xml:space="preserve">                    var target = $(event.target).closest('.ui-menu-item');</w:t>
            </w:r>
          </w:p>
          <w:p w14:paraId="3A2999DE" w14:textId="77777777" w:rsidR="00F23D21" w:rsidRDefault="00F23D21" w:rsidP="00F23D21"/>
          <w:p w14:paraId="6900B821" w14:textId="77777777" w:rsidR="00F23D21" w:rsidRDefault="00F23D21" w:rsidP="00F23D21">
            <w:r>
              <w:t xml:space="preserve">                    if (!this.mouseHandled &amp;&amp; target.not('.ui-state-disabled').length) {</w:t>
            </w:r>
          </w:p>
          <w:p w14:paraId="5BA4CC10" w14:textId="77777777" w:rsidR="00F23D21" w:rsidRDefault="00F23D21" w:rsidP="00F23D21">
            <w:r>
              <w:t xml:space="preserve">                        this.select(event);</w:t>
            </w:r>
          </w:p>
          <w:p w14:paraId="5C35683D" w14:textId="77777777" w:rsidR="00F23D21" w:rsidRDefault="00F23D21" w:rsidP="00F23D21"/>
          <w:p w14:paraId="07ECD19E" w14:textId="77777777" w:rsidR="00F23D21" w:rsidRDefault="00F23D21" w:rsidP="00F23D21">
            <w:r>
              <w:t xml:space="preserve">                        // Only set the mouseHandled flag if the event will bubble, see #9469.</w:t>
            </w:r>
          </w:p>
          <w:p w14:paraId="23324BA1" w14:textId="77777777" w:rsidR="00F23D21" w:rsidRDefault="00F23D21" w:rsidP="00F23D21">
            <w:r>
              <w:t xml:space="preserve">                        if (!event.isPropagationStopped()) {</w:t>
            </w:r>
          </w:p>
          <w:p w14:paraId="5B8C1FED" w14:textId="77777777" w:rsidR="00F23D21" w:rsidRDefault="00F23D21" w:rsidP="00F23D21">
            <w:r>
              <w:lastRenderedPageBreak/>
              <w:t xml:space="preserve">                            this.mouseHandled = true;</w:t>
            </w:r>
          </w:p>
          <w:p w14:paraId="29B1A908" w14:textId="77777777" w:rsidR="00F23D21" w:rsidRDefault="00F23D21" w:rsidP="00F23D21">
            <w:r>
              <w:t xml:space="preserve">                        }</w:t>
            </w:r>
          </w:p>
          <w:p w14:paraId="1FAE5AE5" w14:textId="77777777" w:rsidR="00F23D21" w:rsidRDefault="00F23D21" w:rsidP="00F23D21"/>
          <w:p w14:paraId="7EE1C580" w14:textId="77777777" w:rsidR="00F23D21" w:rsidRDefault="00F23D21" w:rsidP="00F23D21">
            <w:r>
              <w:t xml:space="preserve">                        // Open submenu on click</w:t>
            </w:r>
          </w:p>
          <w:p w14:paraId="3662B630" w14:textId="77777777" w:rsidR="00F23D21" w:rsidRDefault="00F23D21" w:rsidP="00F23D21">
            <w:r>
              <w:t xml:space="preserve">                        if (target.has('.ui-menu').length) {</w:t>
            </w:r>
          </w:p>
          <w:p w14:paraId="03F41E7E" w14:textId="77777777" w:rsidR="00F23D21" w:rsidRDefault="00F23D21" w:rsidP="00F23D21">
            <w:r>
              <w:t xml:space="preserve">                            this.expand(event);</w:t>
            </w:r>
          </w:p>
          <w:p w14:paraId="47426D16" w14:textId="77777777" w:rsidR="00F23D21" w:rsidRDefault="00F23D21" w:rsidP="00F23D21">
            <w:r>
              <w:t xml:space="preserve">                        } else if (!this.element.is(':focus') &amp;&amp;</w:t>
            </w:r>
          </w:p>
          <w:p w14:paraId="5A5FD05D" w14:textId="77777777" w:rsidR="00F23D21" w:rsidRDefault="00F23D21" w:rsidP="00F23D21">
            <w:r>
              <w:t xml:space="preserve">                            $(this.document[0].activeElement).closest('.ui-menu').length</w:t>
            </w:r>
          </w:p>
          <w:p w14:paraId="28C964CA" w14:textId="77777777" w:rsidR="00F23D21" w:rsidRDefault="00F23D21" w:rsidP="00F23D21">
            <w:r>
              <w:t xml:space="preserve">                        ) {</w:t>
            </w:r>
          </w:p>
          <w:p w14:paraId="512C6D87" w14:textId="77777777" w:rsidR="00F23D21" w:rsidRDefault="00F23D21" w:rsidP="00F23D21">
            <w:r>
              <w:t xml:space="preserve">                            // Redirect focus to the menu</w:t>
            </w:r>
          </w:p>
          <w:p w14:paraId="3072AD35" w14:textId="77777777" w:rsidR="00F23D21" w:rsidRDefault="00F23D21" w:rsidP="00F23D21">
            <w:r>
              <w:t xml:space="preserve">                            this.element.trigger('focus', [true]);</w:t>
            </w:r>
          </w:p>
          <w:p w14:paraId="3A6BA9F0" w14:textId="77777777" w:rsidR="00F23D21" w:rsidRDefault="00F23D21" w:rsidP="00F23D21"/>
          <w:p w14:paraId="4F63344D" w14:textId="77777777" w:rsidR="00F23D21" w:rsidRDefault="00F23D21" w:rsidP="00F23D21">
            <w:r>
              <w:t xml:space="preserve">                            // If the active item is on the top level, let it stay active.</w:t>
            </w:r>
          </w:p>
          <w:p w14:paraId="2BDA5F31" w14:textId="77777777" w:rsidR="00F23D21" w:rsidRDefault="00F23D21" w:rsidP="00F23D21">
            <w:r>
              <w:t xml:space="preserve">                            // Otherwise, blur the active item since it is no longer visible.</w:t>
            </w:r>
          </w:p>
          <w:p w14:paraId="73829FE2" w14:textId="77777777" w:rsidR="00F23D21" w:rsidRDefault="00F23D21" w:rsidP="00F23D21">
            <w:r>
              <w:t xml:space="preserve">                            if (this.active &amp;&amp; this.active.parents('.ui-menu').length === 1) { //eslint-disable-line</w:t>
            </w:r>
          </w:p>
          <w:p w14:paraId="753C8D12" w14:textId="77777777" w:rsidR="00F23D21" w:rsidRDefault="00F23D21" w:rsidP="00F23D21">
            <w:r>
              <w:t xml:space="preserve">                                clearTimeout(this.timer);</w:t>
            </w:r>
          </w:p>
          <w:p w14:paraId="2EFCE201" w14:textId="77777777" w:rsidR="00F23D21" w:rsidRDefault="00F23D21" w:rsidP="00F23D21">
            <w:r>
              <w:t xml:space="preserve">                            }</w:t>
            </w:r>
          </w:p>
          <w:p w14:paraId="3676FA95" w14:textId="77777777" w:rsidR="00F23D21" w:rsidRDefault="00F23D21" w:rsidP="00F23D21">
            <w:r>
              <w:t xml:space="preserve">                        }</w:t>
            </w:r>
          </w:p>
          <w:p w14:paraId="0D780524" w14:textId="77777777" w:rsidR="00F23D21" w:rsidRDefault="00F23D21" w:rsidP="00F23D21">
            <w:r>
              <w:t xml:space="preserve">                    }</w:t>
            </w:r>
          </w:p>
          <w:p w14:paraId="5069F5D7" w14:textId="77777777" w:rsidR="00F23D21" w:rsidRDefault="00F23D21" w:rsidP="00F23D21">
            <w:r>
              <w:t xml:space="preserve">                },</w:t>
            </w:r>
          </w:p>
          <w:p w14:paraId="0C09290D" w14:textId="77777777" w:rsidR="00F23D21" w:rsidRDefault="00F23D21" w:rsidP="00F23D21"/>
          <w:p w14:paraId="5678996F" w14:textId="77777777" w:rsidR="00F23D21" w:rsidRDefault="00F23D21" w:rsidP="00F23D21">
            <w:r>
              <w:t xml:space="preserve">                /**</w:t>
            </w:r>
          </w:p>
          <w:p w14:paraId="6BA31CA0" w14:textId="77777777" w:rsidR="00F23D21" w:rsidRDefault="00F23D21" w:rsidP="00F23D21">
            <w:r>
              <w:t xml:space="preserve">                 * @param {jQuery.Event} event</w:t>
            </w:r>
          </w:p>
          <w:p w14:paraId="6B8E1624" w14:textId="77777777" w:rsidR="00F23D21" w:rsidRDefault="00F23D21" w:rsidP="00F23D21">
            <w:r>
              <w:t xml:space="preserve">                 */</w:t>
            </w:r>
          </w:p>
          <w:p w14:paraId="44F45232" w14:textId="77777777" w:rsidR="00F23D21" w:rsidRDefault="00F23D21" w:rsidP="00F23D21">
            <w:r>
              <w:t xml:space="preserve">                'mouseenter .ui-menu-item': function (event) {</w:t>
            </w:r>
          </w:p>
          <w:p w14:paraId="6C023063" w14:textId="77777777" w:rsidR="00F23D21" w:rsidRDefault="00F23D21" w:rsidP="00F23D21">
            <w:r>
              <w:t xml:space="preserve">                    var target = $(event.currentTarget),</w:t>
            </w:r>
          </w:p>
          <w:p w14:paraId="2B073935" w14:textId="77777777" w:rsidR="00F23D21" w:rsidRDefault="00F23D21" w:rsidP="00F23D21">
            <w:r>
              <w:t xml:space="preserve">                        submenu = this.options.menus,</w:t>
            </w:r>
          </w:p>
          <w:p w14:paraId="4F2A67D1" w14:textId="77777777" w:rsidR="00F23D21" w:rsidRDefault="00F23D21" w:rsidP="00F23D21">
            <w:r>
              <w:t xml:space="preserve">                        ulElement,</w:t>
            </w:r>
          </w:p>
          <w:p w14:paraId="28DD944B" w14:textId="77777777" w:rsidR="00F23D21" w:rsidRDefault="00F23D21" w:rsidP="00F23D21">
            <w:r>
              <w:t xml:space="preserve">                        ulElementWidth,</w:t>
            </w:r>
          </w:p>
          <w:p w14:paraId="578ED324" w14:textId="77777777" w:rsidR="00F23D21" w:rsidRDefault="00F23D21" w:rsidP="00F23D21">
            <w:r>
              <w:t xml:space="preserve">                        width,</w:t>
            </w:r>
          </w:p>
          <w:p w14:paraId="1D46FA60" w14:textId="77777777" w:rsidR="00F23D21" w:rsidRDefault="00F23D21" w:rsidP="00F23D21">
            <w:r>
              <w:t xml:space="preserve">                        targetPageX,</w:t>
            </w:r>
          </w:p>
          <w:p w14:paraId="46FFF6BD" w14:textId="77777777" w:rsidR="00F23D21" w:rsidRDefault="00F23D21" w:rsidP="00F23D21">
            <w:r>
              <w:t xml:space="preserve">                        rightBound;</w:t>
            </w:r>
          </w:p>
          <w:p w14:paraId="64A97D89" w14:textId="77777777" w:rsidR="00F23D21" w:rsidRDefault="00F23D21" w:rsidP="00F23D21"/>
          <w:p w14:paraId="5541D88B" w14:textId="77777777" w:rsidR="00F23D21" w:rsidRDefault="00F23D21" w:rsidP="00F23D21">
            <w:r>
              <w:t xml:space="preserve">                    if (target.has(submenu)) {</w:t>
            </w:r>
          </w:p>
          <w:p w14:paraId="5A1D3C4A" w14:textId="77777777" w:rsidR="00F23D21" w:rsidRDefault="00F23D21" w:rsidP="00F23D21">
            <w:r>
              <w:t xml:space="preserve">                        ulElement = target.find(submenu);</w:t>
            </w:r>
          </w:p>
          <w:p w14:paraId="2E9EBD06" w14:textId="77777777" w:rsidR="00F23D21" w:rsidRDefault="00F23D21" w:rsidP="00F23D21">
            <w:r>
              <w:t xml:space="preserve">                        ulElementWidth = ulElement.outerWidth(true);</w:t>
            </w:r>
          </w:p>
          <w:p w14:paraId="1AC6565D" w14:textId="77777777" w:rsidR="00F23D21" w:rsidRDefault="00F23D21" w:rsidP="00F23D21">
            <w:r>
              <w:t xml:space="preserve">                        width = target.outerWidth() * 2;</w:t>
            </w:r>
          </w:p>
          <w:p w14:paraId="45EBF6B1" w14:textId="77777777" w:rsidR="00F23D21" w:rsidRDefault="00F23D21" w:rsidP="00F23D21">
            <w:r>
              <w:t xml:space="preserve">                        targetPageX = target.offset().left;</w:t>
            </w:r>
          </w:p>
          <w:p w14:paraId="0863B407" w14:textId="77777777" w:rsidR="00F23D21" w:rsidRDefault="00F23D21" w:rsidP="00F23D21">
            <w:r>
              <w:t xml:space="preserve">                        rightBound = $(window).width();</w:t>
            </w:r>
          </w:p>
          <w:p w14:paraId="73FE2E35" w14:textId="77777777" w:rsidR="00F23D21" w:rsidRDefault="00F23D21" w:rsidP="00F23D21"/>
          <w:p w14:paraId="793F93E6" w14:textId="77777777" w:rsidR="00F23D21" w:rsidRDefault="00F23D21" w:rsidP="00F23D21">
            <w:r>
              <w:t xml:space="preserve">                        if (ulElementWidth + width + targetPageX &gt; rightBound) {</w:t>
            </w:r>
          </w:p>
          <w:p w14:paraId="1719C715" w14:textId="77777777" w:rsidR="00F23D21" w:rsidRDefault="00F23D21" w:rsidP="00F23D21">
            <w:r>
              <w:t xml:space="preserve">                            ulElement.addClass('submenu-reverse');</w:t>
            </w:r>
          </w:p>
          <w:p w14:paraId="52F73317" w14:textId="77777777" w:rsidR="00F23D21" w:rsidRDefault="00F23D21" w:rsidP="00F23D21">
            <w:r>
              <w:t xml:space="preserve">                        }</w:t>
            </w:r>
          </w:p>
          <w:p w14:paraId="706FD79D" w14:textId="77777777" w:rsidR="00F23D21" w:rsidRDefault="00F23D21" w:rsidP="00F23D21"/>
          <w:p w14:paraId="0DAF8F36" w14:textId="77777777" w:rsidR="00F23D21" w:rsidRDefault="00F23D21" w:rsidP="00F23D21">
            <w:r>
              <w:t xml:space="preserve">                        if (targetPageX - ulElementWidth &lt; 0) {</w:t>
            </w:r>
          </w:p>
          <w:p w14:paraId="2315B0C2" w14:textId="77777777" w:rsidR="00F23D21" w:rsidRDefault="00F23D21" w:rsidP="00F23D21">
            <w:r>
              <w:lastRenderedPageBreak/>
              <w:t xml:space="preserve">                            ulElement.removeClass('submenu-reverse');</w:t>
            </w:r>
          </w:p>
          <w:p w14:paraId="122AC76A" w14:textId="77777777" w:rsidR="00F23D21" w:rsidRDefault="00F23D21" w:rsidP="00F23D21">
            <w:r>
              <w:t xml:space="preserve">                        }</w:t>
            </w:r>
          </w:p>
          <w:p w14:paraId="0E30E52F" w14:textId="77777777" w:rsidR="00F23D21" w:rsidRDefault="00F23D21" w:rsidP="00F23D21">
            <w:r>
              <w:t xml:space="preserve">                    }</w:t>
            </w:r>
          </w:p>
          <w:p w14:paraId="04D4EDFB" w14:textId="77777777" w:rsidR="00F23D21" w:rsidRDefault="00F23D21" w:rsidP="00F23D21"/>
          <w:p w14:paraId="77BA689B" w14:textId="77777777" w:rsidR="00F23D21" w:rsidRDefault="00F23D21" w:rsidP="00F23D21">
            <w:r>
              <w:t xml:space="preserve">                    // Remove ui-state-active class from siblings of the newly focused menu item</w:t>
            </w:r>
          </w:p>
          <w:p w14:paraId="454C0BE0" w14:textId="77777777" w:rsidR="00F23D21" w:rsidRDefault="00F23D21" w:rsidP="00F23D21">
            <w:r>
              <w:t xml:space="preserve">                    // to avoid a jump caused by adjacent elements both having a class with a border</w:t>
            </w:r>
          </w:p>
          <w:p w14:paraId="11707D19" w14:textId="77777777" w:rsidR="00F23D21" w:rsidRDefault="00F23D21" w:rsidP="00F23D21">
            <w:r>
              <w:t xml:space="preserve">                    target.siblings().children('.ui-state-active').removeClass('ui-state-active');</w:t>
            </w:r>
          </w:p>
          <w:p w14:paraId="237BF110" w14:textId="77777777" w:rsidR="00F23D21" w:rsidRDefault="00F23D21" w:rsidP="00F23D21">
            <w:r>
              <w:t xml:space="preserve">                    this.focus(event, target);</w:t>
            </w:r>
          </w:p>
          <w:p w14:paraId="64DBC981" w14:textId="77777777" w:rsidR="00F23D21" w:rsidRDefault="00F23D21" w:rsidP="00F23D21">
            <w:r>
              <w:t xml:space="preserve">                },</w:t>
            </w:r>
          </w:p>
          <w:p w14:paraId="5ECE39C5" w14:textId="77777777" w:rsidR="00F23D21" w:rsidRDefault="00F23D21" w:rsidP="00F23D21"/>
          <w:p w14:paraId="288B2797" w14:textId="77777777" w:rsidR="00F23D21" w:rsidRDefault="00F23D21" w:rsidP="00F23D21">
            <w:r>
              <w:t xml:space="preserve">                /**</w:t>
            </w:r>
          </w:p>
          <w:p w14:paraId="7D7A8A58" w14:textId="77777777" w:rsidR="00F23D21" w:rsidRDefault="00F23D21" w:rsidP="00F23D21">
            <w:r>
              <w:t xml:space="preserve">                 * @param {jQuery.Event} event</w:t>
            </w:r>
          </w:p>
          <w:p w14:paraId="611A3E8A" w14:textId="77777777" w:rsidR="00F23D21" w:rsidRDefault="00F23D21" w:rsidP="00F23D21">
            <w:r>
              <w:t xml:space="preserve">                 */</w:t>
            </w:r>
          </w:p>
          <w:p w14:paraId="46DE159D" w14:textId="77777777" w:rsidR="00F23D21" w:rsidRDefault="00F23D21" w:rsidP="00F23D21">
            <w:r>
              <w:t xml:space="preserve">                'mouseleave': function (event) {</w:t>
            </w:r>
          </w:p>
          <w:p w14:paraId="50F00DF0" w14:textId="77777777" w:rsidR="00F23D21" w:rsidRDefault="00F23D21" w:rsidP="00F23D21">
            <w:r>
              <w:t xml:space="preserve">                    this.collapseAll(event, true);</w:t>
            </w:r>
          </w:p>
          <w:p w14:paraId="24538B3A" w14:textId="77777777" w:rsidR="00F23D21" w:rsidRDefault="00F23D21" w:rsidP="00F23D21">
            <w:r>
              <w:t xml:space="preserve">                },</w:t>
            </w:r>
          </w:p>
          <w:p w14:paraId="3410FE26" w14:textId="77777777" w:rsidR="00F23D21" w:rsidRDefault="00F23D21" w:rsidP="00F23D21"/>
          <w:p w14:paraId="0AF2B5A0" w14:textId="77777777" w:rsidR="00F23D21" w:rsidRDefault="00F23D21" w:rsidP="00F23D21">
            <w:r>
              <w:t xml:space="preserve">                /**</w:t>
            </w:r>
          </w:p>
          <w:p w14:paraId="1C2E68FC" w14:textId="77777777" w:rsidR="00F23D21" w:rsidRDefault="00F23D21" w:rsidP="00F23D21">
            <w:r>
              <w:t xml:space="preserve">                 * Mouse leave.</w:t>
            </w:r>
          </w:p>
          <w:p w14:paraId="3B7E4551" w14:textId="77777777" w:rsidR="00F23D21" w:rsidRDefault="00F23D21" w:rsidP="00F23D21">
            <w:r>
              <w:t xml:space="preserve">                 */</w:t>
            </w:r>
          </w:p>
          <w:p w14:paraId="76360FFC" w14:textId="77777777" w:rsidR="00F23D21" w:rsidRDefault="00F23D21" w:rsidP="00F23D21">
            <w:r>
              <w:t xml:space="preserve">                'mouseleave .ui-menu': 'collapseAll'</w:t>
            </w:r>
          </w:p>
          <w:p w14:paraId="13103567" w14:textId="77777777" w:rsidR="00F23D21" w:rsidRDefault="00F23D21" w:rsidP="00F23D21">
            <w:r>
              <w:t xml:space="preserve">            });</w:t>
            </w:r>
          </w:p>
          <w:p w14:paraId="6FDD77D2" w14:textId="77777777" w:rsidR="00F23D21" w:rsidRDefault="00F23D21" w:rsidP="00F23D21"/>
          <w:p w14:paraId="1E4AB777" w14:textId="77777777" w:rsidR="00F23D21" w:rsidRDefault="00F23D21" w:rsidP="00F23D21">
            <w:r>
              <w:t xml:space="preserve">            categoryParent = this.element.find('.all-category');</w:t>
            </w:r>
          </w:p>
          <w:p w14:paraId="336D1398" w14:textId="77777777" w:rsidR="00F23D21" w:rsidRDefault="00F23D21" w:rsidP="00F23D21">
            <w:r>
              <w:t xml:space="preserve">            html = $('html');</w:t>
            </w:r>
          </w:p>
          <w:p w14:paraId="7A956D01" w14:textId="77777777" w:rsidR="00F23D21" w:rsidRDefault="00F23D21" w:rsidP="00F23D21"/>
          <w:p w14:paraId="5183C7CF" w14:textId="77777777" w:rsidR="00F23D21" w:rsidRDefault="00F23D21" w:rsidP="00F23D21">
            <w:r>
              <w:t xml:space="preserve">            categoryParent.remove();</w:t>
            </w:r>
          </w:p>
          <w:p w14:paraId="47952132" w14:textId="77777777" w:rsidR="00F23D21" w:rsidRDefault="00F23D21" w:rsidP="00F23D21"/>
          <w:p w14:paraId="3F276291" w14:textId="77777777" w:rsidR="00F23D21" w:rsidRDefault="00F23D21" w:rsidP="00F23D21">
            <w:r>
              <w:t xml:space="preserve">            if (html.hasClass('nav-open')) {</w:t>
            </w:r>
          </w:p>
          <w:p w14:paraId="64FD21A0" w14:textId="77777777" w:rsidR="00F23D21" w:rsidRDefault="00F23D21" w:rsidP="00F23D21">
            <w:r>
              <w:t xml:space="preserve">                html.removeClass('nav-open');</w:t>
            </w:r>
          </w:p>
          <w:p w14:paraId="5DFFE5DE" w14:textId="77777777" w:rsidR="00F23D21" w:rsidRDefault="00F23D21" w:rsidP="00F23D21">
            <w:r>
              <w:t xml:space="preserve">                setTimeout(function () {</w:t>
            </w:r>
          </w:p>
          <w:p w14:paraId="3D226152" w14:textId="77777777" w:rsidR="00F23D21" w:rsidRDefault="00F23D21" w:rsidP="00F23D21">
            <w:r>
              <w:t xml:space="preserve">                    html.removeClass('nav-before-open');</w:t>
            </w:r>
          </w:p>
          <w:p w14:paraId="6AFC614D" w14:textId="77777777" w:rsidR="00F23D21" w:rsidRDefault="00F23D21" w:rsidP="00F23D21">
            <w:r>
              <w:t xml:space="preserve">                }, this.options.hideDelay);</w:t>
            </w:r>
          </w:p>
          <w:p w14:paraId="6F2DB0FE" w14:textId="77777777" w:rsidR="00F23D21" w:rsidRDefault="00F23D21" w:rsidP="00F23D21">
            <w:r>
              <w:t xml:space="preserve">            }</w:t>
            </w:r>
          </w:p>
          <w:p w14:paraId="46EC0160" w14:textId="77777777" w:rsidR="00F23D21" w:rsidRDefault="00F23D21" w:rsidP="00F23D21">
            <w:r>
              <w:t xml:space="preserve">        },</w:t>
            </w:r>
          </w:p>
          <w:p w14:paraId="66FD9883" w14:textId="77777777" w:rsidR="00F23D21" w:rsidRDefault="00F23D21" w:rsidP="00F23D21"/>
          <w:p w14:paraId="29D0D539" w14:textId="77777777" w:rsidR="00F23D21" w:rsidRDefault="00F23D21" w:rsidP="00F23D21">
            <w:r>
              <w:t xml:space="preserve">        /**</w:t>
            </w:r>
          </w:p>
          <w:p w14:paraId="4B90BA4E" w14:textId="77777777" w:rsidR="00F23D21" w:rsidRDefault="00F23D21" w:rsidP="00F23D21">
            <w:r>
              <w:t xml:space="preserve">         * @param {*} handler</w:t>
            </w:r>
          </w:p>
          <w:p w14:paraId="0A4830EF" w14:textId="77777777" w:rsidR="00F23D21" w:rsidRDefault="00F23D21" w:rsidP="00F23D21">
            <w:r>
              <w:t xml:space="preserve">         * @param {Number} delay</w:t>
            </w:r>
          </w:p>
          <w:p w14:paraId="0E89F833" w14:textId="77777777" w:rsidR="00F23D21" w:rsidRDefault="00F23D21" w:rsidP="00F23D21">
            <w:r>
              <w:t xml:space="preserve">         * @return {Number}</w:t>
            </w:r>
          </w:p>
          <w:p w14:paraId="5E0378EB" w14:textId="77777777" w:rsidR="00F23D21" w:rsidRDefault="00F23D21" w:rsidP="00F23D21">
            <w:r>
              <w:t xml:space="preserve">         * @private</w:t>
            </w:r>
          </w:p>
          <w:p w14:paraId="4642B8A5" w14:textId="77777777" w:rsidR="00F23D21" w:rsidRDefault="00F23D21" w:rsidP="00F23D21">
            <w:r>
              <w:t xml:space="preserve">         */</w:t>
            </w:r>
          </w:p>
          <w:p w14:paraId="08B273A7" w14:textId="77777777" w:rsidR="00F23D21" w:rsidRDefault="00F23D21" w:rsidP="00F23D21">
            <w:r>
              <w:t xml:space="preserve">        _delay: function (handler, delay) {</w:t>
            </w:r>
          </w:p>
          <w:p w14:paraId="410B7BC0" w14:textId="77777777" w:rsidR="00F23D21" w:rsidRDefault="00F23D21" w:rsidP="00F23D21">
            <w:r>
              <w:t xml:space="preserve">            var instance = this,</w:t>
            </w:r>
          </w:p>
          <w:p w14:paraId="7097436C" w14:textId="77777777" w:rsidR="00F23D21" w:rsidRDefault="00F23D21" w:rsidP="00F23D21"/>
          <w:p w14:paraId="76027BCB" w14:textId="77777777" w:rsidR="00F23D21" w:rsidRDefault="00F23D21" w:rsidP="00F23D21">
            <w:r>
              <w:t xml:space="preserve">                /**</w:t>
            </w:r>
          </w:p>
          <w:p w14:paraId="58541ACC" w14:textId="77777777" w:rsidR="00F23D21" w:rsidRDefault="00F23D21" w:rsidP="00F23D21">
            <w:r>
              <w:lastRenderedPageBreak/>
              <w:t xml:space="preserve">                 * @return {*}</w:t>
            </w:r>
          </w:p>
          <w:p w14:paraId="2D94EE49" w14:textId="77777777" w:rsidR="00F23D21" w:rsidRDefault="00F23D21" w:rsidP="00F23D21">
            <w:r>
              <w:t xml:space="preserve">                 */</w:t>
            </w:r>
          </w:p>
          <w:p w14:paraId="458628C2" w14:textId="77777777" w:rsidR="00F23D21" w:rsidRDefault="00F23D21" w:rsidP="00F23D21">
            <w:r>
              <w:t xml:space="preserve">                handlerProxy = function () {</w:t>
            </w:r>
          </w:p>
          <w:p w14:paraId="46D663D5" w14:textId="77777777" w:rsidR="00F23D21" w:rsidRDefault="00F23D21" w:rsidP="00F23D21">
            <w:r>
              <w:t xml:space="preserve">                    return (typeof handler === 'string' ? instance[handler] : handler).apply(instance, arguments);</w:t>
            </w:r>
          </w:p>
          <w:p w14:paraId="29C0B58D" w14:textId="77777777" w:rsidR="00F23D21" w:rsidRDefault="00F23D21" w:rsidP="00F23D21">
            <w:r>
              <w:t xml:space="preserve">                };</w:t>
            </w:r>
          </w:p>
          <w:p w14:paraId="6101AD86" w14:textId="77777777" w:rsidR="00F23D21" w:rsidRDefault="00F23D21" w:rsidP="00F23D21"/>
          <w:p w14:paraId="186ADC94" w14:textId="77777777" w:rsidR="00F23D21" w:rsidRDefault="00F23D21" w:rsidP="00F23D21">
            <w:r>
              <w:t xml:space="preserve">            return setTimeout(handlerProxy, delay || 0);</w:t>
            </w:r>
          </w:p>
          <w:p w14:paraId="569CC6A6" w14:textId="77777777" w:rsidR="00F23D21" w:rsidRDefault="00F23D21" w:rsidP="00F23D21">
            <w:r>
              <w:t xml:space="preserve">        },</w:t>
            </w:r>
          </w:p>
          <w:p w14:paraId="577DA093" w14:textId="77777777" w:rsidR="00F23D21" w:rsidRDefault="00F23D21" w:rsidP="00F23D21"/>
          <w:p w14:paraId="0986122E" w14:textId="77777777" w:rsidR="00F23D21" w:rsidRDefault="00F23D21" w:rsidP="00F23D21">
            <w:r>
              <w:t xml:space="preserve">        /**</w:t>
            </w:r>
          </w:p>
          <w:p w14:paraId="77741BF7" w14:textId="77777777" w:rsidR="00F23D21" w:rsidRDefault="00F23D21" w:rsidP="00F23D21">
            <w:r>
              <w:t xml:space="preserve">         * @param {jQuery.Event} event</w:t>
            </w:r>
          </w:p>
          <w:p w14:paraId="3C61C7D8" w14:textId="77777777" w:rsidR="00F23D21" w:rsidRDefault="00F23D21" w:rsidP="00F23D21">
            <w:r>
              <w:t xml:space="preserve">         */</w:t>
            </w:r>
          </w:p>
          <w:p w14:paraId="0E3C7FB7" w14:textId="77777777" w:rsidR="00F23D21" w:rsidRDefault="00F23D21" w:rsidP="00F23D21">
            <w:r>
              <w:t xml:space="preserve">        expand: function (event) {</w:t>
            </w:r>
          </w:p>
          <w:p w14:paraId="41FC4594" w14:textId="77777777" w:rsidR="00F23D21" w:rsidRDefault="00F23D21" w:rsidP="00F23D21">
            <w:r>
              <w:t xml:space="preserve">            var newItem = this.active &amp;&amp;</w:t>
            </w:r>
          </w:p>
          <w:p w14:paraId="06061E27" w14:textId="77777777" w:rsidR="00F23D21" w:rsidRDefault="00F23D21" w:rsidP="00F23D21">
            <w:r>
              <w:t xml:space="preserve">                this.active</w:t>
            </w:r>
          </w:p>
          <w:p w14:paraId="33BF7A69" w14:textId="77777777" w:rsidR="00F23D21" w:rsidRDefault="00F23D21" w:rsidP="00F23D21">
            <w:r>
              <w:t xml:space="preserve">                    .children('.ui-menu')</w:t>
            </w:r>
          </w:p>
          <w:p w14:paraId="53C7E97B" w14:textId="77777777" w:rsidR="00F23D21" w:rsidRDefault="00F23D21" w:rsidP="00F23D21">
            <w:r>
              <w:t xml:space="preserve">                    .children('.ui-menu-item')</w:t>
            </w:r>
          </w:p>
          <w:p w14:paraId="3754FDA2" w14:textId="77777777" w:rsidR="00F23D21" w:rsidRDefault="00F23D21" w:rsidP="00F23D21">
            <w:r>
              <w:t xml:space="preserve">                    .first();</w:t>
            </w:r>
          </w:p>
          <w:p w14:paraId="5293038C" w14:textId="77777777" w:rsidR="00F23D21" w:rsidRDefault="00F23D21" w:rsidP="00F23D21"/>
          <w:p w14:paraId="6CFBE793" w14:textId="77777777" w:rsidR="00F23D21" w:rsidRDefault="00F23D21" w:rsidP="00F23D21">
            <w:r>
              <w:t xml:space="preserve">            if (newItem &amp;&amp; newItem.length) {</w:t>
            </w:r>
          </w:p>
          <w:p w14:paraId="16EFEAD1" w14:textId="77777777" w:rsidR="00F23D21" w:rsidRDefault="00F23D21" w:rsidP="00F23D21">
            <w:r>
              <w:t xml:space="preserve">                if (newItem.closest('.ui-menu').is(':visible') &amp;&amp;</w:t>
            </w:r>
          </w:p>
          <w:p w14:paraId="0D100382" w14:textId="77777777" w:rsidR="00F23D21" w:rsidRDefault="00F23D21" w:rsidP="00F23D21">
            <w:r>
              <w:t xml:space="preserve">                    newItem.closest('.ui-menu').has('.all-categories')</w:t>
            </w:r>
          </w:p>
          <w:p w14:paraId="3A6352D1" w14:textId="77777777" w:rsidR="00F23D21" w:rsidRDefault="00F23D21" w:rsidP="00F23D21">
            <w:r>
              <w:t xml:space="preserve">                ) {</w:t>
            </w:r>
          </w:p>
          <w:p w14:paraId="0F6CE56F" w14:textId="77777777" w:rsidR="00F23D21" w:rsidRDefault="00F23D21" w:rsidP="00F23D21">
            <w:r>
              <w:t xml:space="preserve">                    return;</w:t>
            </w:r>
          </w:p>
          <w:p w14:paraId="5FAA8E11" w14:textId="77777777" w:rsidR="00F23D21" w:rsidRDefault="00F23D21" w:rsidP="00F23D21">
            <w:r>
              <w:t xml:space="preserve">                }</w:t>
            </w:r>
          </w:p>
          <w:p w14:paraId="2D190B9A" w14:textId="77777777" w:rsidR="00F23D21" w:rsidRDefault="00F23D21" w:rsidP="00F23D21"/>
          <w:p w14:paraId="34DEDC3A" w14:textId="77777777" w:rsidR="00F23D21" w:rsidRDefault="00F23D21" w:rsidP="00F23D21">
            <w:r>
              <w:t xml:space="preserve">                // remove the active state class from the siblings</w:t>
            </w:r>
          </w:p>
          <w:p w14:paraId="64B36945" w14:textId="77777777" w:rsidR="00F23D21" w:rsidRDefault="00F23D21" w:rsidP="00F23D21">
            <w:r>
              <w:t xml:space="preserve">                this.active.siblings().children('.ui-state-active').removeClass('ui-state-active');</w:t>
            </w:r>
          </w:p>
          <w:p w14:paraId="51DA71DA" w14:textId="77777777" w:rsidR="00F23D21" w:rsidRDefault="00F23D21" w:rsidP="00F23D21"/>
          <w:p w14:paraId="444EA6B7" w14:textId="77777777" w:rsidR="00F23D21" w:rsidRDefault="00F23D21" w:rsidP="00F23D21">
            <w:r>
              <w:t xml:space="preserve">                this._open(newItem.parent());</w:t>
            </w:r>
          </w:p>
          <w:p w14:paraId="185E9140" w14:textId="77777777" w:rsidR="00F23D21" w:rsidRDefault="00F23D21" w:rsidP="00F23D21"/>
          <w:p w14:paraId="7EF704C2" w14:textId="77777777" w:rsidR="00F23D21" w:rsidRDefault="00F23D21" w:rsidP="00F23D21">
            <w:r>
              <w:t xml:space="preserve">                // Delay so Firefox will not hide activedescendant change in expanding submenu from AT</w:t>
            </w:r>
          </w:p>
          <w:p w14:paraId="657E95BD" w14:textId="77777777" w:rsidR="00F23D21" w:rsidRDefault="00F23D21" w:rsidP="00F23D21">
            <w:r>
              <w:t xml:space="preserve">                this._delay(function () {</w:t>
            </w:r>
          </w:p>
          <w:p w14:paraId="444358E3" w14:textId="77777777" w:rsidR="00F23D21" w:rsidRDefault="00F23D21" w:rsidP="00F23D21">
            <w:r>
              <w:t xml:space="preserve">                    this.focus(event, newItem);</w:t>
            </w:r>
          </w:p>
          <w:p w14:paraId="66B5E583" w14:textId="77777777" w:rsidR="00F23D21" w:rsidRDefault="00F23D21" w:rsidP="00F23D21">
            <w:r>
              <w:t xml:space="preserve">                });</w:t>
            </w:r>
          </w:p>
          <w:p w14:paraId="6B32C5C1" w14:textId="77777777" w:rsidR="00F23D21" w:rsidRDefault="00F23D21" w:rsidP="00F23D21">
            <w:r>
              <w:t xml:space="preserve">            }</w:t>
            </w:r>
          </w:p>
          <w:p w14:paraId="15D95DEC" w14:textId="77777777" w:rsidR="00F23D21" w:rsidRDefault="00F23D21" w:rsidP="00F23D21">
            <w:r>
              <w:t xml:space="preserve">        },</w:t>
            </w:r>
          </w:p>
          <w:p w14:paraId="4EF4F449" w14:textId="77777777" w:rsidR="00F23D21" w:rsidRDefault="00F23D21" w:rsidP="00F23D21"/>
          <w:p w14:paraId="264C6E49" w14:textId="77777777" w:rsidR="00F23D21" w:rsidRDefault="00F23D21" w:rsidP="00F23D21">
            <w:r>
              <w:t xml:space="preserve">        /**</w:t>
            </w:r>
          </w:p>
          <w:p w14:paraId="5D2FB139" w14:textId="77777777" w:rsidR="00F23D21" w:rsidRDefault="00F23D21" w:rsidP="00F23D21">
            <w:r>
              <w:t xml:space="preserve">         * @param {jQuery.Event} event</w:t>
            </w:r>
          </w:p>
          <w:p w14:paraId="09AEB539" w14:textId="77777777" w:rsidR="00F23D21" w:rsidRDefault="00F23D21" w:rsidP="00F23D21">
            <w:r>
              <w:t xml:space="preserve">         */</w:t>
            </w:r>
          </w:p>
          <w:p w14:paraId="0E6AF333" w14:textId="77777777" w:rsidR="00F23D21" w:rsidRDefault="00F23D21" w:rsidP="00F23D21">
            <w:r>
              <w:t xml:space="preserve">        select: function (event) {</w:t>
            </w:r>
          </w:p>
          <w:p w14:paraId="38009470" w14:textId="77777777" w:rsidR="00F23D21" w:rsidRDefault="00F23D21" w:rsidP="00F23D21">
            <w:r>
              <w:t xml:space="preserve">            var ui;</w:t>
            </w:r>
          </w:p>
          <w:p w14:paraId="094B6D46" w14:textId="77777777" w:rsidR="00F23D21" w:rsidRDefault="00F23D21" w:rsidP="00F23D21"/>
          <w:p w14:paraId="2DABCF14" w14:textId="77777777" w:rsidR="00F23D21" w:rsidRDefault="00F23D21" w:rsidP="00F23D21">
            <w:r>
              <w:lastRenderedPageBreak/>
              <w:t xml:space="preserve">            this.active = this.active || $(event.target).closest('.ui-menu-item');</w:t>
            </w:r>
          </w:p>
          <w:p w14:paraId="3333F208" w14:textId="77777777" w:rsidR="00F23D21" w:rsidRDefault="00F23D21" w:rsidP="00F23D21"/>
          <w:p w14:paraId="6AD8E67C" w14:textId="77777777" w:rsidR="00F23D21" w:rsidRDefault="00F23D21" w:rsidP="00F23D21">
            <w:r>
              <w:t xml:space="preserve">            if (this.active.is('.all-category')) {</w:t>
            </w:r>
          </w:p>
          <w:p w14:paraId="1E0F0B20" w14:textId="77777777" w:rsidR="00F23D21" w:rsidRDefault="00F23D21" w:rsidP="00F23D21">
            <w:r>
              <w:t xml:space="preserve">                this.active = $(event.target).closest('.ui-menu-item');</w:t>
            </w:r>
          </w:p>
          <w:p w14:paraId="422A89A4" w14:textId="77777777" w:rsidR="00F23D21" w:rsidRDefault="00F23D21" w:rsidP="00F23D21">
            <w:r>
              <w:t xml:space="preserve">            }</w:t>
            </w:r>
          </w:p>
          <w:p w14:paraId="74EF2933" w14:textId="77777777" w:rsidR="00F23D21" w:rsidRDefault="00F23D21" w:rsidP="00F23D21">
            <w:r>
              <w:t xml:space="preserve">            ui = {</w:t>
            </w:r>
          </w:p>
          <w:p w14:paraId="160C7474" w14:textId="77777777" w:rsidR="00F23D21" w:rsidRDefault="00F23D21" w:rsidP="00F23D21">
            <w:r>
              <w:t xml:space="preserve">                item: this.active</w:t>
            </w:r>
          </w:p>
          <w:p w14:paraId="76DC4168" w14:textId="77777777" w:rsidR="00F23D21" w:rsidRDefault="00F23D21" w:rsidP="00F23D21">
            <w:r>
              <w:t xml:space="preserve">            };</w:t>
            </w:r>
          </w:p>
          <w:p w14:paraId="7AC6269E" w14:textId="77777777" w:rsidR="00F23D21" w:rsidRDefault="00F23D21" w:rsidP="00F23D21"/>
          <w:p w14:paraId="1EC474B6" w14:textId="77777777" w:rsidR="00F23D21" w:rsidRDefault="00F23D21" w:rsidP="00F23D21">
            <w:r>
              <w:t xml:space="preserve">            if (!this.active.has('.ui-menu').length) {</w:t>
            </w:r>
          </w:p>
          <w:p w14:paraId="71BE2096" w14:textId="77777777" w:rsidR="00F23D21" w:rsidRDefault="00F23D21" w:rsidP="00F23D21">
            <w:r>
              <w:t xml:space="preserve">                this.collapseAll(event, true);</w:t>
            </w:r>
          </w:p>
          <w:p w14:paraId="25F51CB8" w14:textId="77777777" w:rsidR="00F23D21" w:rsidRDefault="00F23D21" w:rsidP="00F23D21">
            <w:r>
              <w:t xml:space="preserve">            }</w:t>
            </w:r>
          </w:p>
          <w:p w14:paraId="475B8CFE" w14:textId="77777777" w:rsidR="00F23D21" w:rsidRDefault="00F23D21" w:rsidP="00F23D21">
            <w:r>
              <w:t xml:space="preserve">            this._trigger('select', event, ui);</w:t>
            </w:r>
          </w:p>
          <w:p w14:paraId="1E3CD76C" w14:textId="77777777" w:rsidR="00F23D21" w:rsidRDefault="00F23D21" w:rsidP="00F23D21">
            <w:r>
              <w:t xml:space="preserve">        }</w:t>
            </w:r>
          </w:p>
          <w:p w14:paraId="1F211A56" w14:textId="77777777" w:rsidR="00F23D21" w:rsidRDefault="00F23D21" w:rsidP="00F23D21">
            <w:r>
              <w:t xml:space="preserve">    });</w:t>
            </w:r>
          </w:p>
          <w:p w14:paraId="53FC0F63" w14:textId="77777777" w:rsidR="00F23D21" w:rsidRDefault="00F23D21" w:rsidP="00F23D21"/>
          <w:p w14:paraId="07E72102" w14:textId="77777777" w:rsidR="00F23D21" w:rsidRDefault="00F23D21" w:rsidP="00F23D21">
            <w:r>
              <w:t xml:space="preserve">    $.widget('mage.navigation', $.mage.menu, {</w:t>
            </w:r>
          </w:p>
          <w:p w14:paraId="48EA0D9D" w14:textId="77777777" w:rsidR="00F23D21" w:rsidRDefault="00F23D21" w:rsidP="00F23D21">
            <w:r>
              <w:t xml:space="preserve">        options: {</w:t>
            </w:r>
          </w:p>
          <w:p w14:paraId="5619093D" w14:textId="77777777" w:rsidR="00F23D21" w:rsidRDefault="00F23D21" w:rsidP="00F23D21">
            <w:r>
              <w:t xml:space="preserve">            responsiveAction: 'wrap', //option for responsive handling</w:t>
            </w:r>
          </w:p>
          <w:p w14:paraId="198454C3" w14:textId="77777777" w:rsidR="00F23D21" w:rsidRDefault="00F23D21" w:rsidP="00F23D21">
            <w:r>
              <w:t xml:space="preserve">            maxItems: null, //option to set max number of menu items</w:t>
            </w:r>
          </w:p>
          <w:p w14:paraId="04B46A07" w14:textId="77777777" w:rsidR="00F23D21" w:rsidRDefault="00F23D21" w:rsidP="00F23D21">
            <w:r>
              <w:t xml:space="preserve">            container: '#menu', //container to check against navigation length</w:t>
            </w:r>
          </w:p>
          <w:p w14:paraId="18542FF7" w14:textId="77777777" w:rsidR="00F23D21" w:rsidRDefault="00F23D21" w:rsidP="00F23D21">
            <w:r>
              <w:t xml:space="preserve">            moreText: $.mage.__('more'),</w:t>
            </w:r>
          </w:p>
          <w:p w14:paraId="70C0CAA7" w14:textId="77777777" w:rsidR="00F23D21" w:rsidRDefault="00F23D21" w:rsidP="00F23D21">
            <w:r>
              <w:t xml:space="preserve">            breakpoint: 768</w:t>
            </w:r>
          </w:p>
          <w:p w14:paraId="2F2B6427" w14:textId="77777777" w:rsidR="00F23D21" w:rsidRDefault="00F23D21" w:rsidP="00F23D21">
            <w:r>
              <w:t xml:space="preserve">        },</w:t>
            </w:r>
          </w:p>
          <w:p w14:paraId="2EADECD5" w14:textId="77777777" w:rsidR="00F23D21" w:rsidRDefault="00F23D21" w:rsidP="00F23D21"/>
          <w:p w14:paraId="616377DA" w14:textId="77777777" w:rsidR="00F23D21" w:rsidRDefault="00F23D21" w:rsidP="00F23D21">
            <w:r>
              <w:t xml:space="preserve">        /**</w:t>
            </w:r>
          </w:p>
          <w:p w14:paraId="3FF9C32F" w14:textId="77777777" w:rsidR="00F23D21" w:rsidRDefault="00F23D21" w:rsidP="00F23D21">
            <w:r>
              <w:t xml:space="preserve">         * @private</w:t>
            </w:r>
          </w:p>
          <w:p w14:paraId="6BC1A582" w14:textId="77777777" w:rsidR="00F23D21" w:rsidRDefault="00F23D21" w:rsidP="00F23D21">
            <w:r>
              <w:t xml:space="preserve">         */</w:t>
            </w:r>
          </w:p>
          <w:p w14:paraId="7EF75858" w14:textId="77777777" w:rsidR="00F23D21" w:rsidRDefault="00F23D21" w:rsidP="00F23D21">
            <w:r>
              <w:t xml:space="preserve">        _init: function () {</w:t>
            </w:r>
          </w:p>
          <w:p w14:paraId="72052C5D" w14:textId="77777777" w:rsidR="00F23D21" w:rsidRDefault="00F23D21" w:rsidP="00F23D21">
            <w:r>
              <w:t xml:space="preserve">            var that, responsive;</w:t>
            </w:r>
          </w:p>
          <w:p w14:paraId="4B83EA7D" w14:textId="77777777" w:rsidR="00F23D21" w:rsidRDefault="00F23D21" w:rsidP="00F23D21"/>
          <w:p w14:paraId="1EC79D3F" w14:textId="77777777" w:rsidR="00F23D21" w:rsidRDefault="00F23D21" w:rsidP="00F23D21">
            <w:r>
              <w:t xml:space="preserve">            this._super();</w:t>
            </w:r>
          </w:p>
          <w:p w14:paraId="6AE83993" w14:textId="77777777" w:rsidR="00F23D21" w:rsidRDefault="00F23D21" w:rsidP="00F23D21"/>
          <w:p w14:paraId="69F5A560" w14:textId="77777777" w:rsidR="00F23D21" w:rsidRDefault="00F23D21" w:rsidP="00F23D21">
            <w:r>
              <w:t xml:space="preserve">            that = this;</w:t>
            </w:r>
          </w:p>
          <w:p w14:paraId="0FD64026" w14:textId="77777777" w:rsidR="00F23D21" w:rsidRDefault="00F23D21" w:rsidP="00F23D21">
            <w:r>
              <w:t xml:space="preserve">            responsive = this.options.responsiveAction;</w:t>
            </w:r>
          </w:p>
          <w:p w14:paraId="2967B757" w14:textId="77777777" w:rsidR="00F23D21" w:rsidRDefault="00F23D21" w:rsidP="00F23D21"/>
          <w:p w14:paraId="0AF14DAA" w14:textId="77777777" w:rsidR="00F23D21" w:rsidRDefault="00F23D21" w:rsidP="00F23D21">
            <w:r>
              <w:t xml:space="preserve">            this.element</w:t>
            </w:r>
          </w:p>
          <w:p w14:paraId="663D2A0E" w14:textId="77777777" w:rsidR="00F23D21" w:rsidRDefault="00F23D21" w:rsidP="00F23D21">
            <w:r>
              <w:t xml:space="preserve">                .addClass('ui-menu-responsive')</w:t>
            </w:r>
          </w:p>
          <w:p w14:paraId="538336DF" w14:textId="77777777" w:rsidR="00F23D21" w:rsidRDefault="00F23D21" w:rsidP="00F23D21">
            <w:r>
              <w:t xml:space="preserve">                .attr('responsive', 'main');</w:t>
            </w:r>
          </w:p>
          <w:p w14:paraId="6BDCF668" w14:textId="77777777" w:rsidR="00F23D21" w:rsidRDefault="00F23D21" w:rsidP="00F23D21"/>
          <w:p w14:paraId="16E5D51E" w14:textId="77777777" w:rsidR="00F23D21" w:rsidRDefault="00F23D21" w:rsidP="00F23D21">
            <w:r>
              <w:t xml:space="preserve">            this.setupMoreMenu();</w:t>
            </w:r>
          </w:p>
          <w:p w14:paraId="0A2D9194" w14:textId="77777777" w:rsidR="00F23D21" w:rsidRDefault="00F23D21" w:rsidP="00F23D21">
            <w:r>
              <w:t xml:space="preserve">            this.setMaxItems();</w:t>
            </w:r>
          </w:p>
          <w:p w14:paraId="11369EA7" w14:textId="77777777" w:rsidR="00F23D21" w:rsidRDefault="00F23D21" w:rsidP="00F23D21"/>
          <w:p w14:paraId="777135DF" w14:textId="77777777" w:rsidR="00F23D21" w:rsidRDefault="00F23D21" w:rsidP="00F23D21">
            <w:r>
              <w:t xml:space="preserve">            //check responsive option</w:t>
            </w:r>
          </w:p>
          <w:p w14:paraId="4D2C979C" w14:textId="77777777" w:rsidR="00F23D21" w:rsidRDefault="00F23D21" w:rsidP="00F23D21">
            <w:r>
              <w:t xml:space="preserve">            if (responsive == 'onResize') { //eslint-disable-line eqeqeq</w:t>
            </w:r>
          </w:p>
          <w:p w14:paraId="42C10F38" w14:textId="77777777" w:rsidR="00F23D21" w:rsidRDefault="00F23D21" w:rsidP="00F23D21">
            <w:r>
              <w:t xml:space="preserve">                $(window).on('resize', function () {</w:t>
            </w:r>
          </w:p>
          <w:p w14:paraId="03719F21" w14:textId="77777777" w:rsidR="00F23D21" w:rsidRDefault="00F23D21" w:rsidP="00F23D21">
            <w:r>
              <w:lastRenderedPageBreak/>
              <w:t xml:space="preserve">                    if ($(window).width() &gt; that.options.breakpoint) {</w:t>
            </w:r>
          </w:p>
          <w:p w14:paraId="38F268EA" w14:textId="77777777" w:rsidR="00F23D21" w:rsidRDefault="00F23D21" w:rsidP="00F23D21">
            <w:r>
              <w:t xml:space="preserve">                        that._responsive();</w:t>
            </w:r>
          </w:p>
          <w:p w14:paraId="46AFAE20" w14:textId="77777777" w:rsidR="00F23D21" w:rsidRDefault="00F23D21" w:rsidP="00F23D21">
            <w:r>
              <w:t xml:space="preserve">                        $('[responsive=more]').show();</w:t>
            </w:r>
          </w:p>
          <w:p w14:paraId="5CB7E8A6" w14:textId="77777777" w:rsidR="00F23D21" w:rsidRDefault="00F23D21" w:rsidP="00F23D21">
            <w:r>
              <w:t xml:space="preserve">                    } else {</w:t>
            </w:r>
          </w:p>
          <w:p w14:paraId="16651F25" w14:textId="77777777" w:rsidR="00F23D21" w:rsidRDefault="00F23D21" w:rsidP="00F23D21">
            <w:r>
              <w:t xml:space="preserve">                        that.element.children().show();</w:t>
            </w:r>
          </w:p>
          <w:p w14:paraId="40688510" w14:textId="77777777" w:rsidR="00F23D21" w:rsidRDefault="00F23D21" w:rsidP="00F23D21">
            <w:r>
              <w:t xml:space="preserve">                        $('[responsive=more]').hide();</w:t>
            </w:r>
          </w:p>
          <w:p w14:paraId="04C5A09D" w14:textId="77777777" w:rsidR="00F23D21" w:rsidRDefault="00F23D21" w:rsidP="00F23D21">
            <w:r>
              <w:t xml:space="preserve">                    }</w:t>
            </w:r>
          </w:p>
          <w:p w14:paraId="2CAF6CCB" w14:textId="77777777" w:rsidR="00F23D21" w:rsidRDefault="00F23D21" w:rsidP="00F23D21">
            <w:r>
              <w:t xml:space="preserve">                });</w:t>
            </w:r>
          </w:p>
          <w:p w14:paraId="60ED85B4" w14:textId="77777777" w:rsidR="00F23D21" w:rsidRDefault="00F23D21" w:rsidP="00F23D21">
            <w:r>
              <w:t xml:space="preserve">            } else if (responsive == 'onReload') { //eslint-disable-line eqeqeq</w:t>
            </w:r>
          </w:p>
          <w:p w14:paraId="132F420E" w14:textId="77777777" w:rsidR="00F23D21" w:rsidRDefault="00F23D21" w:rsidP="00F23D21">
            <w:r>
              <w:t xml:space="preserve">                this._responsive();</w:t>
            </w:r>
          </w:p>
          <w:p w14:paraId="1705C9A3" w14:textId="77777777" w:rsidR="00F23D21" w:rsidRDefault="00F23D21" w:rsidP="00F23D21">
            <w:r>
              <w:t xml:space="preserve">            }</w:t>
            </w:r>
          </w:p>
          <w:p w14:paraId="54152EAE" w14:textId="77777777" w:rsidR="00F23D21" w:rsidRDefault="00F23D21" w:rsidP="00F23D21">
            <w:r>
              <w:t xml:space="preserve">        },</w:t>
            </w:r>
          </w:p>
          <w:p w14:paraId="4BACB974" w14:textId="77777777" w:rsidR="00F23D21" w:rsidRDefault="00F23D21" w:rsidP="00F23D21"/>
          <w:p w14:paraId="3C5374BA" w14:textId="77777777" w:rsidR="00F23D21" w:rsidRDefault="00F23D21" w:rsidP="00F23D21">
            <w:r>
              <w:t xml:space="preserve">        /**</w:t>
            </w:r>
          </w:p>
          <w:p w14:paraId="68B1D863" w14:textId="77777777" w:rsidR="00F23D21" w:rsidRDefault="00F23D21" w:rsidP="00F23D21">
            <w:r>
              <w:t xml:space="preserve">         * Setup more menu.</w:t>
            </w:r>
          </w:p>
          <w:p w14:paraId="09C73F7C" w14:textId="77777777" w:rsidR="00F23D21" w:rsidRDefault="00F23D21" w:rsidP="00F23D21">
            <w:r>
              <w:t xml:space="preserve">         */</w:t>
            </w:r>
          </w:p>
          <w:p w14:paraId="3BDB32A4" w14:textId="77777777" w:rsidR="00F23D21" w:rsidRDefault="00F23D21" w:rsidP="00F23D21">
            <w:r>
              <w:t xml:space="preserve">        setupMoreMenu: function () {</w:t>
            </w:r>
          </w:p>
          <w:p w14:paraId="63329910" w14:textId="77777777" w:rsidR="00F23D21" w:rsidRDefault="00F23D21" w:rsidP="00F23D21">
            <w:r>
              <w:t xml:space="preserve">            var moreListItems = this.element.children().clone(),</w:t>
            </w:r>
          </w:p>
          <w:p w14:paraId="2726F2B3" w14:textId="77777777" w:rsidR="00F23D21" w:rsidRDefault="00F23D21" w:rsidP="00F23D21">
            <w:r>
              <w:t xml:space="preserve">                moreLink = $('&lt;a&gt;' + this.options.moreText + '&lt;/a&gt;');</w:t>
            </w:r>
          </w:p>
          <w:p w14:paraId="1C39887C" w14:textId="77777777" w:rsidR="00F23D21" w:rsidRDefault="00F23D21" w:rsidP="00F23D21"/>
          <w:p w14:paraId="6635AD26" w14:textId="77777777" w:rsidR="00F23D21" w:rsidRDefault="00F23D21" w:rsidP="00F23D21">
            <w:r>
              <w:t xml:space="preserve">            moreListItems.hide();</w:t>
            </w:r>
          </w:p>
          <w:p w14:paraId="34407C2C" w14:textId="77777777" w:rsidR="00F23D21" w:rsidRDefault="00F23D21" w:rsidP="00F23D21"/>
          <w:p w14:paraId="28E87702" w14:textId="77777777" w:rsidR="00F23D21" w:rsidRDefault="00F23D21" w:rsidP="00F23D21">
            <w:r>
              <w:t xml:space="preserve">            moreLink.attr('href', '#');</w:t>
            </w:r>
          </w:p>
          <w:p w14:paraId="792A4517" w14:textId="77777777" w:rsidR="00F23D21" w:rsidRDefault="00F23D21" w:rsidP="00F23D21"/>
          <w:p w14:paraId="65A97A7D" w14:textId="77777777" w:rsidR="00F23D21" w:rsidRDefault="00F23D21" w:rsidP="00F23D21">
            <w:r>
              <w:t xml:space="preserve">            this.moreItemsList = $('&lt;ul&gt;')</w:t>
            </w:r>
          </w:p>
          <w:p w14:paraId="31CD066C" w14:textId="77777777" w:rsidR="00F23D21" w:rsidRDefault="00F23D21" w:rsidP="00F23D21">
            <w:r>
              <w:t xml:space="preserve">                .append(moreListItems);</w:t>
            </w:r>
          </w:p>
          <w:p w14:paraId="217C1E20" w14:textId="77777777" w:rsidR="00F23D21" w:rsidRDefault="00F23D21" w:rsidP="00F23D21"/>
          <w:p w14:paraId="319C70A4" w14:textId="77777777" w:rsidR="00F23D21" w:rsidRDefault="00F23D21" w:rsidP="00F23D21">
            <w:r>
              <w:t xml:space="preserve">            this.moreListContainer = $('&lt;li&gt;')</w:t>
            </w:r>
          </w:p>
          <w:p w14:paraId="599A1433" w14:textId="77777777" w:rsidR="00F23D21" w:rsidRDefault="00F23D21" w:rsidP="00F23D21">
            <w:r>
              <w:t xml:space="preserve">                .append(moreLink)</w:t>
            </w:r>
          </w:p>
          <w:p w14:paraId="0705D374" w14:textId="77777777" w:rsidR="00F23D21" w:rsidRDefault="00F23D21" w:rsidP="00F23D21">
            <w:r>
              <w:t xml:space="preserve">                .append(this.moreItemsList);</w:t>
            </w:r>
          </w:p>
          <w:p w14:paraId="058DC456" w14:textId="77777777" w:rsidR="00F23D21" w:rsidRDefault="00F23D21" w:rsidP="00F23D21"/>
          <w:p w14:paraId="2AB1DDC0" w14:textId="77777777" w:rsidR="00F23D21" w:rsidRDefault="00F23D21" w:rsidP="00F23D21">
            <w:r>
              <w:t xml:space="preserve">            this.responsiveMenu = $('&lt;ul&gt;')</w:t>
            </w:r>
          </w:p>
          <w:p w14:paraId="0494E5AC" w14:textId="77777777" w:rsidR="00F23D21" w:rsidRDefault="00F23D21" w:rsidP="00F23D21">
            <w:r>
              <w:t xml:space="preserve">                .addClass('ui-menu-more')</w:t>
            </w:r>
          </w:p>
          <w:p w14:paraId="5F3B9F92" w14:textId="77777777" w:rsidR="00F23D21" w:rsidRDefault="00F23D21" w:rsidP="00F23D21">
            <w:r>
              <w:t xml:space="preserve">                .attr('responsive', 'more')</w:t>
            </w:r>
          </w:p>
          <w:p w14:paraId="0D6584B3" w14:textId="77777777" w:rsidR="00F23D21" w:rsidRDefault="00F23D21" w:rsidP="00F23D21">
            <w:r>
              <w:t xml:space="preserve">                .append(this.moreListContainer)</w:t>
            </w:r>
          </w:p>
          <w:p w14:paraId="0AA086A5" w14:textId="77777777" w:rsidR="00F23D21" w:rsidRDefault="00F23D21" w:rsidP="00F23D21">
            <w:r>
              <w:t xml:space="preserve">                .menu({</w:t>
            </w:r>
          </w:p>
          <w:p w14:paraId="4B5A2395" w14:textId="77777777" w:rsidR="00F23D21" w:rsidRDefault="00F23D21" w:rsidP="00F23D21">
            <w:r>
              <w:t xml:space="preserve">                    position: {</w:t>
            </w:r>
          </w:p>
          <w:p w14:paraId="5C13FB72" w14:textId="77777777" w:rsidR="00F23D21" w:rsidRDefault="00F23D21" w:rsidP="00F23D21">
            <w:r>
              <w:t xml:space="preserve">                        my: 'right top',</w:t>
            </w:r>
          </w:p>
          <w:p w14:paraId="05A228F9" w14:textId="77777777" w:rsidR="00F23D21" w:rsidRDefault="00F23D21" w:rsidP="00F23D21">
            <w:r>
              <w:t xml:space="preserve">                        at: 'right bottom'</w:t>
            </w:r>
          </w:p>
          <w:p w14:paraId="390A82CB" w14:textId="77777777" w:rsidR="00F23D21" w:rsidRDefault="00F23D21" w:rsidP="00F23D21">
            <w:r>
              <w:t xml:space="preserve">                    }</w:t>
            </w:r>
          </w:p>
          <w:p w14:paraId="63487146" w14:textId="77777777" w:rsidR="00F23D21" w:rsidRDefault="00F23D21" w:rsidP="00F23D21">
            <w:r>
              <w:t xml:space="preserve">                })</w:t>
            </w:r>
          </w:p>
          <w:p w14:paraId="6D2E67DD" w14:textId="77777777" w:rsidR="00F23D21" w:rsidRDefault="00F23D21" w:rsidP="00F23D21">
            <w:r>
              <w:t xml:space="preserve">                .insertAfter(this.element);</w:t>
            </w:r>
          </w:p>
          <w:p w14:paraId="28537688" w14:textId="77777777" w:rsidR="00F23D21" w:rsidRDefault="00F23D21" w:rsidP="00F23D21">
            <w:r>
              <w:t xml:space="preserve">        },</w:t>
            </w:r>
          </w:p>
          <w:p w14:paraId="24F712F4" w14:textId="77777777" w:rsidR="00F23D21" w:rsidRDefault="00F23D21" w:rsidP="00F23D21"/>
          <w:p w14:paraId="359EE26C" w14:textId="77777777" w:rsidR="00F23D21" w:rsidRDefault="00F23D21" w:rsidP="00F23D21">
            <w:r>
              <w:t xml:space="preserve">        /**</w:t>
            </w:r>
          </w:p>
          <w:p w14:paraId="2B612386" w14:textId="77777777" w:rsidR="00F23D21" w:rsidRDefault="00F23D21" w:rsidP="00F23D21">
            <w:r>
              <w:t xml:space="preserve">         * @private</w:t>
            </w:r>
          </w:p>
          <w:p w14:paraId="489CA0CC" w14:textId="77777777" w:rsidR="00F23D21" w:rsidRDefault="00F23D21" w:rsidP="00F23D21">
            <w:r>
              <w:lastRenderedPageBreak/>
              <w:t xml:space="preserve">         */</w:t>
            </w:r>
          </w:p>
          <w:p w14:paraId="3BD19923" w14:textId="77777777" w:rsidR="00F23D21" w:rsidRDefault="00F23D21" w:rsidP="00F23D21">
            <w:r>
              <w:t xml:space="preserve">        _responsive: function () {</w:t>
            </w:r>
          </w:p>
          <w:p w14:paraId="72ECA42F" w14:textId="77777777" w:rsidR="00F23D21" w:rsidRDefault="00F23D21" w:rsidP="00F23D21">
            <w:r>
              <w:t xml:space="preserve">            var container = $(this.options.container),</w:t>
            </w:r>
          </w:p>
          <w:p w14:paraId="7B63A26C" w14:textId="77777777" w:rsidR="00F23D21" w:rsidRDefault="00F23D21" w:rsidP="00F23D21">
            <w:r>
              <w:t xml:space="preserve">                containerSize = container.width(),</w:t>
            </w:r>
          </w:p>
          <w:p w14:paraId="385AF31C" w14:textId="77777777" w:rsidR="00F23D21" w:rsidRDefault="00F23D21" w:rsidP="00F23D21">
            <w:r>
              <w:t xml:space="preserve">                width = 0,</w:t>
            </w:r>
          </w:p>
          <w:p w14:paraId="142D45FA" w14:textId="77777777" w:rsidR="00F23D21" w:rsidRDefault="00F23D21" w:rsidP="00F23D21">
            <w:r>
              <w:t xml:space="preserve">                items = this.element.children('li'),</w:t>
            </w:r>
          </w:p>
          <w:p w14:paraId="27E24244" w14:textId="77777777" w:rsidR="00F23D21" w:rsidRDefault="00F23D21" w:rsidP="00F23D21">
            <w:r>
              <w:t xml:space="preserve">                more = $('.ui-menu-more &gt; li &gt; ul &gt; li a');</w:t>
            </w:r>
          </w:p>
          <w:p w14:paraId="2E14F841" w14:textId="77777777" w:rsidR="00F23D21" w:rsidRDefault="00F23D21" w:rsidP="00F23D21"/>
          <w:p w14:paraId="7584AF60" w14:textId="77777777" w:rsidR="00F23D21" w:rsidRDefault="00F23D21" w:rsidP="00F23D21">
            <w:r>
              <w:t xml:space="preserve">            items = items.map(function () {</w:t>
            </w:r>
          </w:p>
          <w:p w14:paraId="7E48E6F0" w14:textId="77777777" w:rsidR="00F23D21" w:rsidRDefault="00F23D21" w:rsidP="00F23D21">
            <w:r>
              <w:t xml:space="preserve">                var item = {};</w:t>
            </w:r>
          </w:p>
          <w:p w14:paraId="4DD08923" w14:textId="77777777" w:rsidR="00F23D21" w:rsidRDefault="00F23D21" w:rsidP="00F23D21"/>
          <w:p w14:paraId="5429D89C" w14:textId="77777777" w:rsidR="00F23D21" w:rsidRDefault="00F23D21" w:rsidP="00F23D21">
            <w:r>
              <w:t xml:space="preserve">                item.item = $(this);</w:t>
            </w:r>
          </w:p>
          <w:p w14:paraId="6467AACB" w14:textId="77777777" w:rsidR="00F23D21" w:rsidRDefault="00F23D21" w:rsidP="00F23D21">
            <w:r>
              <w:t xml:space="preserve">                item.itemSize = $(this).outerWidth();</w:t>
            </w:r>
          </w:p>
          <w:p w14:paraId="78100A94" w14:textId="77777777" w:rsidR="00F23D21" w:rsidRDefault="00F23D21" w:rsidP="00F23D21"/>
          <w:p w14:paraId="1A72D1FE" w14:textId="77777777" w:rsidR="00F23D21" w:rsidRDefault="00F23D21" w:rsidP="00F23D21">
            <w:r>
              <w:t xml:space="preserve">                return item;</w:t>
            </w:r>
          </w:p>
          <w:p w14:paraId="41EECB6D" w14:textId="77777777" w:rsidR="00F23D21" w:rsidRDefault="00F23D21" w:rsidP="00F23D21">
            <w:r>
              <w:t xml:space="preserve">            });</w:t>
            </w:r>
          </w:p>
          <w:p w14:paraId="00FED963" w14:textId="77777777" w:rsidR="00F23D21" w:rsidRDefault="00F23D21" w:rsidP="00F23D21"/>
          <w:p w14:paraId="4BE654B3" w14:textId="77777777" w:rsidR="00F23D21" w:rsidRDefault="00F23D21" w:rsidP="00F23D21">
            <w:r>
              <w:t xml:space="preserve">            $.each(items, function (index) {</w:t>
            </w:r>
          </w:p>
          <w:p w14:paraId="5E4C3789" w14:textId="77777777" w:rsidR="00F23D21" w:rsidRDefault="00F23D21" w:rsidP="00F23D21">
            <w:r>
              <w:t xml:space="preserve">                var itemText = items[index].item</w:t>
            </w:r>
          </w:p>
          <w:p w14:paraId="2CFB6647" w14:textId="77777777" w:rsidR="00F23D21" w:rsidRDefault="00F23D21" w:rsidP="00F23D21">
            <w:r>
              <w:t xml:space="preserve">                    .find('a:first')</w:t>
            </w:r>
          </w:p>
          <w:p w14:paraId="438F6DA9" w14:textId="77777777" w:rsidR="00F23D21" w:rsidRDefault="00F23D21" w:rsidP="00F23D21">
            <w:r>
              <w:t xml:space="preserve">                    .text();</w:t>
            </w:r>
          </w:p>
          <w:p w14:paraId="706ECB40" w14:textId="77777777" w:rsidR="00F23D21" w:rsidRDefault="00F23D21" w:rsidP="00F23D21"/>
          <w:p w14:paraId="657854CD" w14:textId="77777777" w:rsidR="00F23D21" w:rsidRDefault="00F23D21" w:rsidP="00F23D21">
            <w:r>
              <w:t xml:space="preserve">                width += parseInt(items[index].itemSize, null); //eslint-disable-line radix</w:t>
            </w:r>
          </w:p>
          <w:p w14:paraId="545A34BB" w14:textId="77777777" w:rsidR="00F23D21" w:rsidRDefault="00F23D21" w:rsidP="00F23D21"/>
          <w:p w14:paraId="23A5D83B" w14:textId="77777777" w:rsidR="00F23D21" w:rsidRDefault="00F23D21" w:rsidP="00F23D21">
            <w:r>
              <w:t xml:space="preserve">                if (width &lt; containerSize) {</w:t>
            </w:r>
          </w:p>
          <w:p w14:paraId="2C65114C" w14:textId="77777777" w:rsidR="00F23D21" w:rsidRDefault="00F23D21" w:rsidP="00F23D21">
            <w:r>
              <w:t xml:space="preserve">                    items[index].item.show();</w:t>
            </w:r>
          </w:p>
          <w:p w14:paraId="3C555D7D" w14:textId="77777777" w:rsidR="00F23D21" w:rsidRDefault="00F23D21" w:rsidP="00F23D21"/>
          <w:p w14:paraId="31F045D3" w14:textId="77777777" w:rsidR="00F23D21" w:rsidRDefault="00F23D21" w:rsidP="00F23D21">
            <w:r>
              <w:t xml:space="preserve">                    more.each(function () {</w:t>
            </w:r>
          </w:p>
          <w:p w14:paraId="69B37914" w14:textId="77777777" w:rsidR="00F23D21" w:rsidRDefault="00F23D21" w:rsidP="00F23D21">
            <w:r>
              <w:t xml:space="preserve">                        var text = $(this).text();</w:t>
            </w:r>
          </w:p>
          <w:p w14:paraId="2538F4C5" w14:textId="77777777" w:rsidR="00F23D21" w:rsidRDefault="00F23D21" w:rsidP="00F23D21"/>
          <w:p w14:paraId="1512F0C0" w14:textId="77777777" w:rsidR="00F23D21" w:rsidRDefault="00F23D21" w:rsidP="00F23D21">
            <w:r>
              <w:t xml:space="preserve">                        if (text === itemText) {</w:t>
            </w:r>
          </w:p>
          <w:p w14:paraId="12AABEA9" w14:textId="77777777" w:rsidR="00F23D21" w:rsidRDefault="00F23D21" w:rsidP="00F23D21">
            <w:r>
              <w:t xml:space="preserve">                            $(this).parent().hide();</w:t>
            </w:r>
          </w:p>
          <w:p w14:paraId="3B6102C1" w14:textId="77777777" w:rsidR="00F23D21" w:rsidRDefault="00F23D21" w:rsidP="00F23D21">
            <w:r>
              <w:t xml:space="preserve">                        }</w:t>
            </w:r>
          </w:p>
          <w:p w14:paraId="13B38A25" w14:textId="77777777" w:rsidR="00F23D21" w:rsidRDefault="00F23D21" w:rsidP="00F23D21">
            <w:r>
              <w:t xml:space="preserve">                    });</w:t>
            </w:r>
          </w:p>
          <w:p w14:paraId="69C773B9" w14:textId="77777777" w:rsidR="00F23D21" w:rsidRDefault="00F23D21" w:rsidP="00F23D21">
            <w:r>
              <w:t xml:space="preserve">                } else if (width &gt; containerSize) {</w:t>
            </w:r>
          </w:p>
          <w:p w14:paraId="23AF6896" w14:textId="77777777" w:rsidR="00F23D21" w:rsidRDefault="00F23D21" w:rsidP="00F23D21">
            <w:r>
              <w:t xml:space="preserve">                    items[index].item.hide();</w:t>
            </w:r>
          </w:p>
          <w:p w14:paraId="1B4BF6F2" w14:textId="77777777" w:rsidR="00F23D21" w:rsidRDefault="00F23D21" w:rsidP="00F23D21"/>
          <w:p w14:paraId="4C4D5B15" w14:textId="77777777" w:rsidR="00F23D21" w:rsidRDefault="00F23D21" w:rsidP="00F23D21">
            <w:r>
              <w:t xml:space="preserve">                    more.each(function () {</w:t>
            </w:r>
          </w:p>
          <w:p w14:paraId="4EAC252C" w14:textId="77777777" w:rsidR="00F23D21" w:rsidRDefault="00F23D21" w:rsidP="00F23D21">
            <w:r>
              <w:t xml:space="preserve">                        var text = $(this).text();</w:t>
            </w:r>
          </w:p>
          <w:p w14:paraId="3D1ADC15" w14:textId="77777777" w:rsidR="00F23D21" w:rsidRDefault="00F23D21" w:rsidP="00F23D21"/>
          <w:p w14:paraId="4A79D5F7" w14:textId="77777777" w:rsidR="00F23D21" w:rsidRDefault="00F23D21" w:rsidP="00F23D21">
            <w:r>
              <w:t xml:space="preserve">                        if (text === itemText) {</w:t>
            </w:r>
          </w:p>
          <w:p w14:paraId="3F123162" w14:textId="77777777" w:rsidR="00F23D21" w:rsidRDefault="00F23D21" w:rsidP="00F23D21">
            <w:r>
              <w:t xml:space="preserve">                            $(this).parent().show();</w:t>
            </w:r>
          </w:p>
          <w:p w14:paraId="37FD4F79" w14:textId="77777777" w:rsidR="00F23D21" w:rsidRDefault="00F23D21" w:rsidP="00F23D21">
            <w:r>
              <w:t xml:space="preserve">                        }</w:t>
            </w:r>
          </w:p>
          <w:p w14:paraId="0BDEAAC1" w14:textId="77777777" w:rsidR="00F23D21" w:rsidRDefault="00F23D21" w:rsidP="00F23D21">
            <w:r>
              <w:t xml:space="preserve">                    });</w:t>
            </w:r>
          </w:p>
          <w:p w14:paraId="784960C3" w14:textId="77777777" w:rsidR="00F23D21" w:rsidRDefault="00F23D21" w:rsidP="00F23D21">
            <w:r>
              <w:t xml:space="preserve">                }</w:t>
            </w:r>
          </w:p>
          <w:p w14:paraId="321210F3" w14:textId="77777777" w:rsidR="00F23D21" w:rsidRDefault="00F23D21" w:rsidP="00F23D21">
            <w:r>
              <w:t xml:space="preserve">            });</w:t>
            </w:r>
          </w:p>
          <w:p w14:paraId="7A211AB5" w14:textId="77777777" w:rsidR="00F23D21" w:rsidRDefault="00F23D21" w:rsidP="00F23D21">
            <w:r>
              <w:lastRenderedPageBreak/>
              <w:t xml:space="preserve">        },</w:t>
            </w:r>
          </w:p>
          <w:p w14:paraId="630A8930" w14:textId="77777777" w:rsidR="00F23D21" w:rsidRDefault="00F23D21" w:rsidP="00F23D21"/>
          <w:p w14:paraId="263DE4F5" w14:textId="77777777" w:rsidR="00F23D21" w:rsidRDefault="00F23D21" w:rsidP="00F23D21">
            <w:r>
              <w:t xml:space="preserve">        /**</w:t>
            </w:r>
          </w:p>
          <w:p w14:paraId="2F8561C6" w14:textId="77777777" w:rsidR="00F23D21" w:rsidRDefault="00F23D21" w:rsidP="00F23D21">
            <w:r>
              <w:t xml:space="preserve">         * Set max items.</w:t>
            </w:r>
          </w:p>
          <w:p w14:paraId="2B04A972" w14:textId="77777777" w:rsidR="00F23D21" w:rsidRDefault="00F23D21" w:rsidP="00F23D21">
            <w:r>
              <w:t xml:space="preserve">         */</w:t>
            </w:r>
          </w:p>
          <w:p w14:paraId="6CE53CF3" w14:textId="77777777" w:rsidR="00F23D21" w:rsidRDefault="00F23D21" w:rsidP="00F23D21">
            <w:r>
              <w:t xml:space="preserve">        setMaxItems: function () {</w:t>
            </w:r>
          </w:p>
          <w:p w14:paraId="31601B82" w14:textId="77777777" w:rsidR="00F23D21" w:rsidRDefault="00F23D21" w:rsidP="00F23D21">
            <w:r>
              <w:t xml:space="preserve">            var items = this.element.children('li'),</w:t>
            </w:r>
          </w:p>
          <w:p w14:paraId="4F0C0CFD" w14:textId="77777777" w:rsidR="00F23D21" w:rsidRDefault="00F23D21" w:rsidP="00F23D21">
            <w:r>
              <w:t xml:space="preserve">                itemsCount = items.length,</w:t>
            </w:r>
          </w:p>
          <w:p w14:paraId="1C5B19AF" w14:textId="77777777" w:rsidR="00F23D21" w:rsidRDefault="00F23D21" w:rsidP="00F23D21">
            <w:r>
              <w:t xml:space="preserve">                maxItems = this.options.maxItems,</w:t>
            </w:r>
          </w:p>
          <w:p w14:paraId="6DF504E5" w14:textId="77777777" w:rsidR="00F23D21" w:rsidRDefault="00F23D21" w:rsidP="00F23D21">
            <w:r>
              <w:t xml:space="preserve">                overflow = itemsCount - maxItems,</w:t>
            </w:r>
          </w:p>
          <w:p w14:paraId="6BC9B97A" w14:textId="77777777" w:rsidR="00F23D21" w:rsidRDefault="00F23D21" w:rsidP="00F23D21">
            <w:r>
              <w:t xml:space="preserve">                overflowItems = items.slice(overflow);</w:t>
            </w:r>
          </w:p>
          <w:p w14:paraId="34DD79ED" w14:textId="77777777" w:rsidR="00F23D21" w:rsidRDefault="00F23D21" w:rsidP="00F23D21"/>
          <w:p w14:paraId="2F9B55A3" w14:textId="77777777" w:rsidR="00F23D21" w:rsidRDefault="00F23D21" w:rsidP="00F23D21">
            <w:r>
              <w:t xml:space="preserve">            overflowItems.hide();</w:t>
            </w:r>
          </w:p>
          <w:p w14:paraId="75310E33" w14:textId="77777777" w:rsidR="00F23D21" w:rsidRDefault="00F23D21" w:rsidP="00F23D21"/>
          <w:p w14:paraId="75FABF5F" w14:textId="77777777" w:rsidR="00F23D21" w:rsidRDefault="00F23D21" w:rsidP="00F23D21">
            <w:r>
              <w:t xml:space="preserve">            overflowItems.each(function () {</w:t>
            </w:r>
          </w:p>
          <w:p w14:paraId="2F8CA1AA" w14:textId="77777777" w:rsidR="00F23D21" w:rsidRDefault="00F23D21" w:rsidP="00F23D21">
            <w:r>
              <w:t xml:space="preserve">                var itemText = $(this).find('a:first').text();</w:t>
            </w:r>
          </w:p>
          <w:p w14:paraId="4122BDDD" w14:textId="77777777" w:rsidR="00F23D21" w:rsidRDefault="00F23D21" w:rsidP="00F23D21"/>
          <w:p w14:paraId="6CDAAF95" w14:textId="77777777" w:rsidR="00F23D21" w:rsidRDefault="00F23D21" w:rsidP="00F23D21">
            <w:r>
              <w:t xml:space="preserve">                $(this).hide();</w:t>
            </w:r>
          </w:p>
          <w:p w14:paraId="1C8EE157" w14:textId="77777777" w:rsidR="00F23D21" w:rsidRDefault="00F23D21" w:rsidP="00F23D21"/>
          <w:p w14:paraId="306783F9" w14:textId="77777777" w:rsidR="00F23D21" w:rsidRDefault="00F23D21" w:rsidP="00F23D21">
            <w:r>
              <w:t xml:space="preserve">                $('.ui-menu-more &gt; li &gt; ul &gt; li a').each(function () {</w:t>
            </w:r>
          </w:p>
          <w:p w14:paraId="0E3EB83C" w14:textId="77777777" w:rsidR="00F23D21" w:rsidRDefault="00F23D21" w:rsidP="00F23D21">
            <w:r>
              <w:t xml:space="preserve">                    var text = $(this).text();</w:t>
            </w:r>
          </w:p>
          <w:p w14:paraId="172E81EF" w14:textId="77777777" w:rsidR="00F23D21" w:rsidRDefault="00F23D21" w:rsidP="00F23D21"/>
          <w:p w14:paraId="6E3B60C6" w14:textId="77777777" w:rsidR="00F23D21" w:rsidRDefault="00F23D21" w:rsidP="00F23D21">
            <w:r>
              <w:t xml:space="preserve">                    if (text === itemText) {</w:t>
            </w:r>
          </w:p>
          <w:p w14:paraId="76FC798C" w14:textId="77777777" w:rsidR="00F23D21" w:rsidRDefault="00F23D21" w:rsidP="00F23D21">
            <w:r>
              <w:t xml:space="preserve">                        $(this).parent().show();</w:t>
            </w:r>
          </w:p>
          <w:p w14:paraId="4ECFE62C" w14:textId="77777777" w:rsidR="00F23D21" w:rsidRDefault="00F23D21" w:rsidP="00F23D21">
            <w:r>
              <w:t xml:space="preserve">                    }</w:t>
            </w:r>
          </w:p>
          <w:p w14:paraId="18BDF8A2" w14:textId="77777777" w:rsidR="00F23D21" w:rsidRDefault="00F23D21" w:rsidP="00F23D21">
            <w:r>
              <w:t xml:space="preserve">                });</w:t>
            </w:r>
          </w:p>
          <w:p w14:paraId="4AF81FBD" w14:textId="77777777" w:rsidR="00F23D21" w:rsidRDefault="00F23D21" w:rsidP="00F23D21">
            <w:r>
              <w:t xml:space="preserve">            });</w:t>
            </w:r>
          </w:p>
          <w:p w14:paraId="2BE67B0A" w14:textId="77777777" w:rsidR="00F23D21" w:rsidRDefault="00F23D21" w:rsidP="00F23D21">
            <w:r>
              <w:t xml:space="preserve">        }</w:t>
            </w:r>
          </w:p>
          <w:p w14:paraId="440AFF41" w14:textId="77777777" w:rsidR="00F23D21" w:rsidRDefault="00F23D21" w:rsidP="00F23D21">
            <w:r>
              <w:t xml:space="preserve">    });</w:t>
            </w:r>
          </w:p>
          <w:p w14:paraId="74EF4B88" w14:textId="77777777" w:rsidR="00F23D21" w:rsidRDefault="00F23D21" w:rsidP="00F23D21"/>
          <w:p w14:paraId="1B31A854" w14:textId="77777777" w:rsidR="00F23D21" w:rsidRDefault="00F23D21" w:rsidP="00F23D21">
            <w:r>
              <w:t xml:space="preserve">    return {</w:t>
            </w:r>
          </w:p>
          <w:p w14:paraId="5B13652C" w14:textId="77777777" w:rsidR="00F23D21" w:rsidRDefault="00F23D21" w:rsidP="00F23D21">
            <w:r>
              <w:t xml:space="preserve">        menu: $.mage.menu,</w:t>
            </w:r>
          </w:p>
          <w:p w14:paraId="121D2DD7" w14:textId="77777777" w:rsidR="00F23D21" w:rsidRDefault="00F23D21" w:rsidP="00F23D21">
            <w:r>
              <w:t xml:space="preserve">        navigation: $.mage.navigation</w:t>
            </w:r>
          </w:p>
          <w:p w14:paraId="04745751" w14:textId="77777777" w:rsidR="00F23D21" w:rsidRDefault="00F23D21" w:rsidP="00F23D21">
            <w:r>
              <w:t xml:space="preserve">    };</w:t>
            </w:r>
          </w:p>
          <w:p w14:paraId="408D69F4" w14:textId="7E467977" w:rsidR="00F23D21" w:rsidRDefault="00F23D21" w:rsidP="00F23D21">
            <w:r>
              <w:t>});</w:t>
            </w:r>
          </w:p>
        </w:tc>
      </w:tr>
    </w:tbl>
    <w:p w14:paraId="43C7A887" w14:textId="77777777" w:rsidR="00641AA9" w:rsidRDefault="00641AA9" w:rsidP="006D3E15"/>
    <w:p w14:paraId="0ECE8FE5" w14:textId="19D5DAB5" w:rsidR="00013DF6" w:rsidRDefault="00013DF6" w:rsidP="00013DF6">
      <w:pPr>
        <w:pStyle w:val="Heading4"/>
      </w:pPr>
      <w:r>
        <w:t xml:space="preserve">2.5.3 Create a responsive mobile theme </w:t>
      </w:r>
    </w:p>
    <w:p w14:paraId="47395956" w14:textId="77777777" w:rsidR="00915C39" w:rsidRPr="00915C39" w:rsidRDefault="00915C39" w:rsidP="00915C39"/>
    <w:p w14:paraId="480F9BB9" w14:textId="1D725BD2" w:rsidR="00013DF6" w:rsidRDefault="00AF7872" w:rsidP="006D3E15">
      <w:hyperlink r:id="rId86" w:history="1">
        <w:r w:rsidR="00915C39" w:rsidRPr="00A45F76">
          <w:rPr>
            <w:rStyle w:val="Hyperlink"/>
          </w:rPr>
          <w:t>https://developer.adobe.com/commerce/frontend-core/guide/responsive-design/mobile/</w:t>
        </w:r>
      </w:hyperlink>
      <w:r w:rsidR="00915C39">
        <w:t xml:space="preserve"> </w:t>
      </w:r>
    </w:p>
    <w:p w14:paraId="0CA151F8" w14:textId="74AA083E" w:rsidR="00013DF6" w:rsidRDefault="00577AC9" w:rsidP="006D3E15">
      <w:r>
        <w:t>Trong phần này miêu tả làm thế nào để tạo ra mobile theme cụ thể sử dụng hướng tiếp cận mặc định.</w:t>
      </w:r>
    </w:p>
    <w:p w14:paraId="0B23BA2D" w14:textId="67E35F9E" w:rsidR="00577AC9" w:rsidRDefault="00577AC9" w:rsidP="006D3E15">
      <w:r>
        <w:t xml:space="preserve">Để sử dụng tất cả cách thiết kế reponsive trong Blank và Luma themes, thì theme của bạn nên được khai báo một trong số chúng như là parent. </w:t>
      </w:r>
    </w:p>
    <w:p w14:paraId="3A0B1FB2" w14:textId="3E35AB8F" w:rsidR="00577AC9" w:rsidRDefault="00084DC0" w:rsidP="006D3E15">
      <w:r>
        <w:lastRenderedPageBreak/>
        <w:t xml:space="preserve">Để tạo ra một theme dành riêng cho thiết bị di động: </w:t>
      </w:r>
    </w:p>
    <w:p w14:paraId="0DA641C4" w14:textId="77DE2A09" w:rsidR="00084DC0" w:rsidRDefault="00084DC0" w:rsidP="009C7569">
      <w:pPr>
        <w:pStyle w:val="ListParagraph"/>
        <w:numPr>
          <w:ilvl w:val="0"/>
          <w:numId w:val="45"/>
        </w:numPr>
      </w:pPr>
      <w:r>
        <w:t xml:space="preserve">Tạo một theme với miêu tả nhưng cách tạo theme trước đó có Blank và Luma là parent theme. </w:t>
      </w:r>
    </w:p>
    <w:p w14:paraId="4D19F523" w14:textId="20FF91CF" w:rsidR="00084DC0" w:rsidRDefault="00084DC0" w:rsidP="009C7569">
      <w:pPr>
        <w:pStyle w:val="ListParagraph"/>
        <w:numPr>
          <w:ilvl w:val="0"/>
          <w:numId w:val="45"/>
        </w:numPr>
      </w:pPr>
      <w:r>
        <w:t xml:space="preserve">Thêm &lt;theme_dir&gt;/Magento_Theme/layout/default_head_blocks.xml layout file với nội dung như bên dưới: </w:t>
      </w:r>
    </w:p>
    <w:p w14:paraId="52D0B3AB" w14:textId="77777777" w:rsidR="008D494D" w:rsidRDefault="008D494D" w:rsidP="008D494D"/>
    <w:tbl>
      <w:tblPr>
        <w:tblStyle w:val="TableGrid"/>
        <w:tblW w:w="0" w:type="auto"/>
        <w:tblLook w:val="04A0" w:firstRow="1" w:lastRow="0" w:firstColumn="1" w:lastColumn="0" w:noHBand="0" w:noVBand="1"/>
      </w:tblPr>
      <w:tblGrid>
        <w:gridCol w:w="9350"/>
      </w:tblGrid>
      <w:tr w:rsidR="00084DC0" w14:paraId="4391B1F9" w14:textId="77777777" w:rsidTr="00084DC0">
        <w:tc>
          <w:tcPr>
            <w:tcW w:w="9350" w:type="dxa"/>
          </w:tcPr>
          <w:p w14:paraId="7CF44342" w14:textId="77777777" w:rsidR="00084DC0" w:rsidRDefault="00084DC0" w:rsidP="00084DC0">
            <w:r>
              <w:t>&lt;page xmlns:xsi="http://www.w3.org/2001/XMLSchema-instance" xsi:noNamespaceSchemaLocation="urn:magento:framework:View/Layout/etc/page_configuration.xsd"&gt;</w:t>
            </w:r>
          </w:p>
          <w:p w14:paraId="41C52ED1" w14:textId="77777777" w:rsidR="00084DC0" w:rsidRDefault="00084DC0" w:rsidP="00084DC0">
            <w:r>
              <w:t xml:space="preserve">    &lt;head&gt;</w:t>
            </w:r>
          </w:p>
          <w:p w14:paraId="44A1DADF" w14:textId="77777777" w:rsidR="00084DC0" w:rsidRDefault="00084DC0" w:rsidP="00084DC0">
            <w:r>
              <w:t xml:space="preserve">        &lt;remove src="css/styles-l.css" /&gt;</w:t>
            </w:r>
          </w:p>
          <w:p w14:paraId="105679C7" w14:textId="77777777" w:rsidR="00084DC0" w:rsidRDefault="00084DC0" w:rsidP="00084DC0">
            <w:r>
              <w:t xml:space="preserve">    &lt;/head&gt;</w:t>
            </w:r>
          </w:p>
          <w:p w14:paraId="1A3021E9" w14:textId="608A75D2" w:rsidR="00084DC0" w:rsidRDefault="00084DC0" w:rsidP="00084DC0">
            <w:r>
              <w:t>&lt;/page&gt;</w:t>
            </w:r>
          </w:p>
        </w:tc>
      </w:tr>
    </w:tbl>
    <w:p w14:paraId="2C035EFF" w14:textId="77777777" w:rsidR="00084DC0" w:rsidRDefault="00084DC0" w:rsidP="006D3E15"/>
    <w:p w14:paraId="14FEDD3B" w14:textId="185D81A4" w:rsidR="008D494D" w:rsidRDefault="00E32E3A" w:rsidP="006D3E15">
      <w:r>
        <w:t xml:space="preserve">Lệnh </w:t>
      </w:r>
      <w:r w:rsidRPr="00EA561B">
        <w:rPr>
          <w:highlight w:val="lightGray"/>
        </w:rPr>
        <w:t>&lt;remove&gt;</w:t>
      </w:r>
      <w:r>
        <w:t xml:space="preserve"> là lệnh xoá file dành riêng cho máy tính bàn trên theme của bạn. </w:t>
      </w:r>
    </w:p>
    <w:p w14:paraId="2F52D287" w14:textId="77777777" w:rsidR="00F66B8C" w:rsidRDefault="00F66B8C" w:rsidP="006D3E15"/>
    <w:p w14:paraId="18D87591" w14:textId="31FD91A5" w:rsidR="00635B76" w:rsidRDefault="00635B76" w:rsidP="00635B76">
      <w:pPr>
        <w:pStyle w:val="Heading5"/>
      </w:pPr>
      <w:r>
        <w:t xml:space="preserve">Apply mobile-specific styles </w:t>
      </w:r>
    </w:p>
    <w:p w14:paraId="6DCC6B0E" w14:textId="77777777" w:rsidR="00F66B8C" w:rsidRPr="00F66B8C" w:rsidRDefault="00F66B8C" w:rsidP="00F66B8C"/>
    <w:p w14:paraId="4323082D" w14:textId="38187A13" w:rsidR="00635B76" w:rsidRDefault="00AF7872" w:rsidP="006D3E15">
      <w:hyperlink r:id="rId87" w:anchor="apply-mobile-specific-styles" w:history="1">
        <w:r w:rsidR="00F66B8C" w:rsidRPr="00A45F76">
          <w:rPr>
            <w:rStyle w:val="Hyperlink"/>
          </w:rPr>
          <w:t>https://developer.adobe.com/commerce/frontend-core/guide/responsive-design/mobile/#apply-mobile-specific-styles</w:t>
        </w:r>
      </w:hyperlink>
      <w:r w:rsidR="00F66B8C">
        <w:t xml:space="preserve"> </w:t>
      </w:r>
    </w:p>
    <w:p w14:paraId="20E3B0D1" w14:textId="40986A8E" w:rsidR="00B532B6" w:rsidRDefault="00B532B6" w:rsidP="006D3E15">
      <w:r>
        <w:t xml:space="preserve">Sử dụng </w:t>
      </w:r>
      <w:r w:rsidRPr="00EA561B">
        <w:rPr>
          <w:highlight w:val="lightGray"/>
        </w:rPr>
        <w:t>styles-m.less</w:t>
      </w:r>
      <w:r>
        <w:t xml:space="preserve"> để sinh ra style cụ thể cho mobile.</w:t>
      </w:r>
    </w:p>
    <w:tbl>
      <w:tblPr>
        <w:tblStyle w:val="TableGrid"/>
        <w:tblW w:w="0" w:type="auto"/>
        <w:tblLook w:val="04A0" w:firstRow="1" w:lastRow="0" w:firstColumn="1" w:lastColumn="0" w:noHBand="0" w:noVBand="1"/>
      </w:tblPr>
      <w:tblGrid>
        <w:gridCol w:w="9350"/>
      </w:tblGrid>
      <w:tr w:rsidR="00EA561B" w14:paraId="09433E19" w14:textId="77777777" w:rsidTr="00EA561B">
        <w:tc>
          <w:tcPr>
            <w:tcW w:w="9350" w:type="dxa"/>
          </w:tcPr>
          <w:p w14:paraId="4635FA2D" w14:textId="77777777" w:rsidR="00EA561B" w:rsidRDefault="00EA561B" w:rsidP="00EA561B"/>
          <w:p w14:paraId="206638F9" w14:textId="77777777" w:rsidR="00EA561B" w:rsidRDefault="00EA561B" w:rsidP="00EA561B">
            <w:r>
              <w:t>&lt;page xmlns:xsi="http://www.w3.org/2001/XMLSchema-instance" xsi:noNamespaceSchemaLocation="urn:magento:framework:View/Layout/etc/page_configuration.xsd"&gt;</w:t>
            </w:r>
          </w:p>
          <w:p w14:paraId="0CA4635B" w14:textId="77777777" w:rsidR="00EA561B" w:rsidRDefault="00EA561B" w:rsidP="00EA561B">
            <w:r>
              <w:t xml:space="preserve"> &lt;head&gt;</w:t>
            </w:r>
          </w:p>
          <w:p w14:paraId="198444B2" w14:textId="77777777" w:rsidR="00EA561B" w:rsidRDefault="00EA561B" w:rsidP="00EA561B">
            <w:r>
              <w:t xml:space="preserve">   &lt;remove src="css/styles-l.css" /&gt;</w:t>
            </w:r>
          </w:p>
          <w:p w14:paraId="024C21B5" w14:textId="77777777" w:rsidR="00EA561B" w:rsidRDefault="00EA561B" w:rsidP="00EA561B">
            <w:r>
              <w:t xml:space="preserve">   &lt;css src="css/styles-m.css" /&gt;</w:t>
            </w:r>
          </w:p>
          <w:p w14:paraId="3DB5C358" w14:textId="77777777" w:rsidR="00EA561B" w:rsidRDefault="00EA561B" w:rsidP="00EA561B">
            <w:r>
              <w:t xml:space="preserve"> &lt;/head&gt;</w:t>
            </w:r>
          </w:p>
          <w:p w14:paraId="70068C01" w14:textId="77777777" w:rsidR="00EA561B" w:rsidRDefault="00EA561B" w:rsidP="00EA561B">
            <w:r>
              <w:t>&lt;/page&gt;</w:t>
            </w:r>
          </w:p>
          <w:p w14:paraId="66814BBB" w14:textId="0113CF5B" w:rsidR="00EA561B" w:rsidRDefault="00EA561B" w:rsidP="00EA561B"/>
        </w:tc>
      </w:tr>
    </w:tbl>
    <w:p w14:paraId="141F86E3" w14:textId="77777777" w:rsidR="00635B76" w:rsidRDefault="00635B76" w:rsidP="006D3E15"/>
    <w:p w14:paraId="622677BB" w14:textId="6C32F151" w:rsidR="003B5DF1" w:rsidRDefault="003B5DF1" w:rsidP="006D3E15">
      <w:r>
        <w:t xml:space="preserve">Các Media queries </w:t>
      </w:r>
      <w:r w:rsidRPr="009E4055">
        <w:rPr>
          <w:highlight w:val="lightGray"/>
        </w:rPr>
        <w:t>@media-common</w:t>
      </w:r>
      <w:r>
        <w:t xml:space="preserve">, </w:t>
      </w:r>
      <w:r w:rsidRPr="009E4055">
        <w:rPr>
          <w:highlight w:val="lightGray"/>
        </w:rPr>
        <w:t>max @screen__m</w:t>
      </w:r>
      <w:r>
        <w:t xml:space="preserve"> , </w:t>
      </w:r>
      <w:r w:rsidRPr="009E4055">
        <w:rPr>
          <w:highlight w:val="lightGray"/>
        </w:rPr>
        <w:t>max @screen__s</w:t>
      </w:r>
      <w:r>
        <w:t xml:space="preserve"> , </w:t>
      </w:r>
      <w:r w:rsidRPr="009E4055">
        <w:rPr>
          <w:highlight w:val="lightGray"/>
        </w:rPr>
        <w:t>max @screen__xs</w:t>
      </w:r>
      <w:r>
        <w:t xml:space="preserve"> và </w:t>
      </w:r>
      <w:r w:rsidRPr="009E4055">
        <w:rPr>
          <w:highlight w:val="lightGray"/>
        </w:rPr>
        <w:t>max @screen_xxs</w:t>
      </w:r>
      <w:r>
        <w:t xml:space="preserve"> sẽ được thêm tớ</w:t>
      </w:r>
      <w:r w:rsidR="006D6ED9">
        <w:t xml:space="preserve">i styles-m.css. </w:t>
      </w:r>
    </w:p>
    <w:p w14:paraId="79609760" w14:textId="77777777" w:rsidR="006D6ED9" w:rsidRDefault="006D6ED9" w:rsidP="006D3E15"/>
    <w:p w14:paraId="2E5CF6DB" w14:textId="6DDA8959" w:rsidR="009E4055" w:rsidRDefault="009E4055" w:rsidP="006D3E15">
      <w:r>
        <w:t xml:space="preserve">Ví dụ có môt Less mixin tới độ rộng màn hình mục tiêu là nhỏ hơn 480px: </w:t>
      </w:r>
    </w:p>
    <w:tbl>
      <w:tblPr>
        <w:tblStyle w:val="TableGrid"/>
        <w:tblW w:w="0" w:type="auto"/>
        <w:tblLook w:val="04A0" w:firstRow="1" w:lastRow="0" w:firstColumn="1" w:lastColumn="0" w:noHBand="0" w:noVBand="1"/>
      </w:tblPr>
      <w:tblGrid>
        <w:gridCol w:w="9350"/>
      </w:tblGrid>
      <w:tr w:rsidR="006D6ED9" w14:paraId="2DCD79D2" w14:textId="77777777" w:rsidTr="006D6ED9">
        <w:tc>
          <w:tcPr>
            <w:tcW w:w="9350" w:type="dxa"/>
          </w:tcPr>
          <w:p w14:paraId="6F547BED" w14:textId="77777777" w:rsidR="006D6ED9" w:rsidRDefault="006D6ED9" w:rsidP="006D6ED9">
            <w:r>
              <w:t>.media-width(@extremum, @break) when (@extremum = 'max') and (@break = @screen__xs) {</w:t>
            </w:r>
          </w:p>
          <w:p w14:paraId="1723284A" w14:textId="77777777" w:rsidR="006D6ED9" w:rsidRDefault="006D6ED9" w:rsidP="006D6ED9">
            <w:r>
              <w:lastRenderedPageBreak/>
              <w:t xml:space="preserve">    // your code</w:t>
            </w:r>
          </w:p>
          <w:p w14:paraId="36888119" w14:textId="3ACD55A8" w:rsidR="006D6ED9" w:rsidRDefault="006D6ED9" w:rsidP="006D6ED9">
            <w:r>
              <w:t>}</w:t>
            </w:r>
          </w:p>
        </w:tc>
      </w:tr>
    </w:tbl>
    <w:p w14:paraId="3F76E894" w14:textId="77777777" w:rsidR="009E4055" w:rsidRDefault="009E4055" w:rsidP="006D3E15"/>
    <w:p w14:paraId="73D4177C" w14:textId="2A95EF80" w:rsidR="009E4055" w:rsidRDefault="009E4055" w:rsidP="006D3E15">
      <w:r>
        <w:t xml:space="preserve">Ví dụ của một Less mixin tới độ rộng màn hình mục tiêu là nhỏ hơn 768px </w:t>
      </w:r>
    </w:p>
    <w:tbl>
      <w:tblPr>
        <w:tblStyle w:val="TableGrid"/>
        <w:tblW w:w="0" w:type="auto"/>
        <w:tblLook w:val="04A0" w:firstRow="1" w:lastRow="0" w:firstColumn="1" w:lastColumn="0" w:noHBand="0" w:noVBand="1"/>
      </w:tblPr>
      <w:tblGrid>
        <w:gridCol w:w="9350"/>
      </w:tblGrid>
      <w:tr w:rsidR="006D6ED9" w14:paraId="3B51AB57" w14:textId="77777777" w:rsidTr="006D6ED9">
        <w:tc>
          <w:tcPr>
            <w:tcW w:w="9350" w:type="dxa"/>
          </w:tcPr>
          <w:p w14:paraId="01742A4F" w14:textId="77777777" w:rsidR="006D6ED9" w:rsidRDefault="006D6ED9" w:rsidP="006D6ED9">
            <w:r>
              <w:t>.media-width(@extremum, @break) when (@extremum = 'max') and (@break = @screen__m) {</w:t>
            </w:r>
          </w:p>
          <w:p w14:paraId="6087C2CF" w14:textId="77777777" w:rsidR="006D6ED9" w:rsidRDefault="006D6ED9" w:rsidP="006D6ED9">
            <w:r>
              <w:t xml:space="preserve">    // your code</w:t>
            </w:r>
          </w:p>
          <w:p w14:paraId="7048FE53" w14:textId="53495C2F" w:rsidR="006D6ED9" w:rsidRDefault="006D6ED9" w:rsidP="006D6ED9">
            <w:r>
              <w:t>}</w:t>
            </w:r>
          </w:p>
        </w:tc>
      </w:tr>
    </w:tbl>
    <w:p w14:paraId="2643E041" w14:textId="77777777" w:rsidR="008D494D" w:rsidRDefault="008D494D" w:rsidP="006D3E15"/>
    <w:p w14:paraId="6776C136" w14:textId="7AB53110" w:rsidR="00B13664" w:rsidRDefault="00B13664" w:rsidP="00B13664">
      <w:pPr>
        <w:pStyle w:val="Heading4"/>
      </w:pPr>
      <w:r>
        <w:t xml:space="preserve">2.5.4 Practice customizing responsive web design </w:t>
      </w:r>
    </w:p>
    <w:p w14:paraId="51DF3305" w14:textId="77777777" w:rsidR="00B13664" w:rsidRDefault="00B13664" w:rsidP="006D3E15"/>
    <w:p w14:paraId="0D623089" w14:textId="4785B9A2" w:rsidR="00E750FC" w:rsidRDefault="00AF7872" w:rsidP="006D3E15">
      <w:hyperlink r:id="rId88" w:history="1">
        <w:r w:rsidR="00E750FC" w:rsidRPr="00A45F76">
          <w:rPr>
            <w:rStyle w:val="Hyperlink"/>
          </w:rPr>
          <w:t>https://developer.adobe.com/commerce/frontend-core/guide/responsive-design/practice/</w:t>
        </w:r>
      </w:hyperlink>
      <w:r w:rsidR="00E750FC">
        <w:t xml:space="preserve"> </w:t>
      </w:r>
    </w:p>
    <w:p w14:paraId="78E7E8C1" w14:textId="11232C2B" w:rsidR="00247CF8" w:rsidRDefault="00B13664" w:rsidP="006D3E15">
      <w:r>
        <w:t xml:space="preserve">Trong phần này tiêu điểu là từng bước minh hoạ </w:t>
      </w:r>
      <w:r w:rsidR="0019386F">
        <w:t xml:space="preserve">cho việc làm thế nào số sản phẩm hiển thị trên một dòng trong một trang sản phẩm, </w:t>
      </w:r>
      <w:r w:rsidR="00247CF8">
        <w:t xml:space="preserve">sử dụng phương pháp thiết kế đáp ứng responsive được sử dụng bởi các chủ đề có sẵn. </w:t>
      </w:r>
      <w:r w:rsidR="004A7066">
        <w:t xml:space="preserve"> (các theme trong này là đều sẽ kế thừa từ Blank và Luma)</w:t>
      </w:r>
      <w:r w:rsidR="00E750FC">
        <w:t>.</w:t>
      </w:r>
    </w:p>
    <w:p w14:paraId="0AB4A400" w14:textId="0D0BBFE6" w:rsidR="00B13664" w:rsidRDefault="006F25F9" w:rsidP="006F25F9">
      <w:pPr>
        <w:pStyle w:val="Heading5"/>
      </w:pPr>
      <w:r>
        <w:t xml:space="preserve">Thay đổi số sản phẩm trên một dòng </w:t>
      </w:r>
      <w:r w:rsidR="00AD16F0">
        <w:t>(</w:t>
      </w:r>
      <w:commentRangeStart w:id="34"/>
      <w:r w:rsidR="00AD16F0">
        <w:t>có thể làm trong admin</w:t>
      </w:r>
      <w:commentRangeEnd w:id="34"/>
      <w:r w:rsidR="00AD16F0">
        <w:rPr>
          <w:rStyle w:val="CommentReference"/>
          <w:rFonts w:eastAsiaTheme="minorHAnsi" w:cstheme="minorBidi"/>
          <w:color w:val="auto"/>
        </w:rPr>
        <w:commentReference w:id="34"/>
      </w:r>
      <w:r w:rsidR="00AD16F0">
        <w:t>)</w:t>
      </w:r>
    </w:p>
    <w:p w14:paraId="5E27AF58" w14:textId="77777777" w:rsidR="00F501FE" w:rsidRDefault="00F501FE" w:rsidP="006D3E15"/>
    <w:p w14:paraId="6D4CB060" w14:textId="75AF38EC" w:rsidR="006F25F9" w:rsidRDefault="00AF7872" w:rsidP="006D3E15">
      <w:hyperlink r:id="rId89" w:anchor="change-the-number-of-products-in-a-row" w:history="1">
        <w:r w:rsidR="00F501FE" w:rsidRPr="00A45F76">
          <w:rPr>
            <w:rStyle w:val="Hyperlink"/>
          </w:rPr>
          <w:t>https://developer.adobe.com/commerce/frontend-core/guide/responsive-design/practice/#change-the-number-of-products-in-a-row</w:t>
        </w:r>
      </w:hyperlink>
      <w:r w:rsidR="00F501FE">
        <w:t xml:space="preserve"> </w:t>
      </w:r>
    </w:p>
    <w:p w14:paraId="401EC0B1" w14:textId="416567C0" w:rsidR="006F25F9" w:rsidRDefault="006F25F9" w:rsidP="006D3E15">
      <w:r>
        <w:t xml:space="preserve">ExampleCorp muốn để làm số sản phẩm của họ được dễ thấy hơn bằng cách giảm số lượng sản phẩm trên một dòng hiển thị trên catalog page, bởi vậy mỗi sản phẩm sẽ có nhiều không gian hơn. </w:t>
      </w:r>
    </w:p>
    <w:p w14:paraId="337EA3B4" w14:textId="68C18C57" w:rsidR="00F501FE" w:rsidRDefault="00F501FE" w:rsidP="006D3E15">
      <w:r>
        <w:t>Trong theme cơ sở Blank theme, số sản phẩm trên một dòng cho mỗi breakpoint được hiển thị ( sử dụng layout 2columns)</w:t>
      </w:r>
    </w:p>
    <w:p w14:paraId="6431D64C" w14:textId="2DCDD39D" w:rsidR="00F501FE" w:rsidRDefault="00F501FE" w:rsidP="009C7569">
      <w:pPr>
        <w:pStyle w:val="ListParagraph"/>
        <w:numPr>
          <w:ilvl w:val="0"/>
          <w:numId w:val="46"/>
        </w:numPr>
      </w:pPr>
      <w:r>
        <w:t>1024px và to hơn (desktop):  4 sản phẩm</w:t>
      </w:r>
    </w:p>
    <w:p w14:paraId="0C5ED995" w14:textId="35F88EB2" w:rsidR="00F501FE" w:rsidRDefault="00F501FE" w:rsidP="009C7569">
      <w:pPr>
        <w:pStyle w:val="ListParagraph"/>
        <w:numPr>
          <w:ilvl w:val="0"/>
          <w:numId w:val="46"/>
        </w:numPr>
      </w:pPr>
      <w:r>
        <w:t xml:space="preserve">768px (tablet): 3 sản phẩm </w:t>
      </w:r>
    </w:p>
    <w:p w14:paraId="4C3C0780" w14:textId="56F870D9" w:rsidR="00F501FE" w:rsidRDefault="00F501FE" w:rsidP="009C7569">
      <w:pPr>
        <w:pStyle w:val="ListParagraph"/>
        <w:numPr>
          <w:ilvl w:val="0"/>
          <w:numId w:val="46"/>
        </w:numPr>
      </w:pPr>
      <w:r>
        <w:t>640px và nhỏ hơn (mobile): 2 sản phẩm</w:t>
      </w:r>
    </w:p>
    <w:p w14:paraId="4F5DA7BA" w14:textId="0A870792" w:rsidR="00F501FE" w:rsidRDefault="00F501FE" w:rsidP="00F501FE">
      <w:r>
        <w:t>Trong OrangeTheme của họ,  ExampleCorp muốn có ít hơn số sản phẩm trên một dòng cho desktop và tablet view theo như sau:</w:t>
      </w:r>
    </w:p>
    <w:p w14:paraId="775EE597" w14:textId="740A96A2" w:rsidR="00F501FE" w:rsidRDefault="00F501FE" w:rsidP="009C7569">
      <w:pPr>
        <w:pStyle w:val="ListParagraph"/>
        <w:numPr>
          <w:ilvl w:val="0"/>
          <w:numId w:val="46"/>
        </w:numPr>
      </w:pPr>
      <w:r>
        <w:t>1024px và to hơn (desktop):  3 sản phẩm</w:t>
      </w:r>
    </w:p>
    <w:p w14:paraId="0E9AC1CD" w14:textId="53BC23AA" w:rsidR="00F501FE" w:rsidRDefault="00F501FE" w:rsidP="009C7569">
      <w:pPr>
        <w:pStyle w:val="ListParagraph"/>
        <w:numPr>
          <w:ilvl w:val="0"/>
          <w:numId w:val="46"/>
        </w:numPr>
      </w:pPr>
      <w:r>
        <w:t xml:space="preserve">768px (tablet): 2 sản phẩm </w:t>
      </w:r>
    </w:p>
    <w:p w14:paraId="5B955266" w14:textId="17D8D581" w:rsidR="00F501FE" w:rsidRDefault="00F501FE" w:rsidP="009C7569">
      <w:pPr>
        <w:pStyle w:val="ListParagraph"/>
        <w:numPr>
          <w:ilvl w:val="0"/>
          <w:numId w:val="46"/>
        </w:numPr>
      </w:pPr>
      <w:r>
        <w:t>640px và nhỏ hơn (mobile): 2 sản phẩm</w:t>
      </w:r>
    </w:p>
    <w:p w14:paraId="6FE0FFE4" w14:textId="33D803C1" w:rsidR="00B13664" w:rsidRDefault="00F501FE" w:rsidP="006D3E15">
      <w:r>
        <w:t>OrangeTheme là theme được kế thừa từ Blank theme.</w:t>
      </w:r>
    </w:p>
    <w:p w14:paraId="6B68F04F" w14:textId="49F5C551" w:rsidR="00F501FE" w:rsidRDefault="00EF686C" w:rsidP="006D3E15">
      <w:r>
        <w:t xml:space="preserve">Để thay đổi số lượng sản phẩm, ExampleCorp sẽ làm theo các bước như sau: </w:t>
      </w:r>
    </w:p>
    <w:p w14:paraId="288381C5" w14:textId="701AABB6" w:rsidR="00AD16F0" w:rsidRDefault="007C54B0" w:rsidP="009C7569">
      <w:pPr>
        <w:pStyle w:val="ListParagraph"/>
        <w:numPr>
          <w:ilvl w:val="0"/>
          <w:numId w:val="47"/>
        </w:numPr>
      </w:pPr>
      <w:r>
        <w:t>Copy /Magento_Catalog/</w:t>
      </w:r>
      <w:r w:rsidR="009F2248">
        <w:t>web/css/source/module/_listings.less file</w:t>
      </w:r>
      <w:r w:rsidR="000B25B0">
        <w:t xml:space="preserve"> (</w:t>
      </w:r>
      <w:r w:rsidR="000B25B0" w:rsidRPr="0026799E">
        <w:rPr>
          <w:i/>
          <w:color w:val="FF0000"/>
        </w:rPr>
        <w:t>Trong Blank Theme</w:t>
      </w:r>
      <w:r w:rsidR="000B25B0">
        <w:t>)</w:t>
      </w:r>
      <w:r w:rsidR="00972C27">
        <w:t>.</w:t>
      </w:r>
    </w:p>
    <w:p w14:paraId="0A2E9BA3" w14:textId="5B2A70E4" w:rsidR="00972C27" w:rsidRDefault="00972C27" w:rsidP="009C7569">
      <w:pPr>
        <w:pStyle w:val="ListParagraph"/>
        <w:numPr>
          <w:ilvl w:val="0"/>
          <w:numId w:val="47"/>
        </w:numPr>
      </w:pPr>
      <w:r>
        <w:t>Đặt nó trong vị trí tương ứng trong thư mục Orange theme</w:t>
      </w:r>
    </w:p>
    <w:p w14:paraId="17776A01" w14:textId="0FA8F15F" w:rsidR="00972C27" w:rsidRDefault="00972C27" w:rsidP="00972C27">
      <w:r w:rsidRPr="00972C27">
        <w:rPr>
          <w:highlight w:val="lightGray"/>
        </w:rPr>
        <w:lastRenderedPageBreak/>
        <w:t>app/design/frontend/ExampleCorp/orange/Magento_Catalog/web/css/source/module/_listings.less</w:t>
      </w:r>
    </w:p>
    <w:p w14:paraId="3B2B8563" w14:textId="669B48FA" w:rsidR="00972C27" w:rsidRDefault="00972C27" w:rsidP="009C7569">
      <w:pPr>
        <w:pStyle w:val="ListParagraph"/>
        <w:numPr>
          <w:ilvl w:val="0"/>
          <w:numId w:val="47"/>
        </w:numPr>
      </w:pPr>
      <w:r>
        <w:t>Làm thay đổi này trong code. Theo ảnh minh hoạ bên dưới là các phần của file chúng ta sẽ thay đổi, chỉnh sửa các dòng được đánh dấu</w:t>
      </w:r>
    </w:p>
    <w:p w14:paraId="4CEACBDA" w14:textId="45CD1397" w:rsidR="00972C27" w:rsidRDefault="00FF3DBD" w:rsidP="00FF3DBD">
      <w:r>
        <w:rPr>
          <w:noProof/>
        </w:rPr>
        <w:drawing>
          <wp:inline distT="0" distB="0" distL="0" distR="0" wp14:anchorId="6775679D" wp14:editId="720DF418">
            <wp:extent cx="5943600" cy="3454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024-09-25 0114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79B64CAA" w14:textId="77777777" w:rsidR="00D874D2" w:rsidRDefault="00D874D2" w:rsidP="00FF3DBD"/>
    <w:p w14:paraId="58163789" w14:textId="675D5BDB" w:rsidR="00AD16F0" w:rsidRDefault="00AD16F0" w:rsidP="00B97FD4">
      <w:pPr>
        <w:pStyle w:val="Heading6"/>
      </w:pPr>
      <w:r>
        <w:t xml:space="preserve">_listing.less </w:t>
      </w:r>
    </w:p>
    <w:p w14:paraId="21802FA1" w14:textId="77777777" w:rsidR="007C54B0" w:rsidRPr="007C54B0" w:rsidRDefault="007C54B0" w:rsidP="007C54B0"/>
    <w:p w14:paraId="1AA56C03" w14:textId="0CA37A22" w:rsidR="00B97FD4" w:rsidRPr="00B97FD4" w:rsidRDefault="00B97FD4" w:rsidP="00B97FD4">
      <w:r>
        <w:t>(Đây là file mẫu – nhưng chúng ta có thể sửa đổi trong admin để có thể làm việc này.)</w:t>
      </w:r>
    </w:p>
    <w:p w14:paraId="42DC5FF9" w14:textId="7D66DE67" w:rsidR="00EF686C" w:rsidRDefault="00AF7872" w:rsidP="006D3E15">
      <w:hyperlink r:id="rId91" w:history="1">
        <w:r w:rsidR="00EF686C" w:rsidRPr="00A45F76">
          <w:rPr>
            <w:rStyle w:val="Hyperlink"/>
          </w:rPr>
          <w:t>https://github.com/magento/magento2/blob/2.4/app/design/frontend/Magento/blank/Magento_Catalog/web/css/source/module/_listings.less</w:t>
        </w:r>
      </w:hyperlink>
      <w:r w:rsidR="00EF686C">
        <w:t xml:space="preserve"> </w:t>
      </w:r>
    </w:p>
    <w:tbl>
      <w:tblPr>
        <w:tblStyle w:val="TableGrid"/>
        <w:tblW w:w="0" w:type="auto"/>
        <w:tblLook w:val="04A0" w:firstRow="1" w:lastRow="0" w:firstColumn="1" w:lastColumn="0" w:noHBand="0" w:noVBand="1"/>
      </w:tblPr>
      <w:tblGrid>
        <w:gridCol w:w="9350"/>
      </w:tblGrid>
      <w:tr w:rsidR="00EF686C" w14:paraId="13DDE665" w14:textId="77777777" w:rsidTr="00EF686C">
        <w:tc>
          <w:tcPr>
            <w:tcW w:w="9350" w:type="dxa"/>
          </w:tcPr>
          <w:p w14:paraId="20D3D5F5" w14:textId="06156861" w:rsidR="00EF686C" w:rsidRDefault="00EF686C" w:rsidP="00EF686C">
            <w:r>
              <w:t>// /**</w:t>
            </w:r>
          </w:p>
          <w:p w14:paraId="79C3E0C2" w14:textId="77777777" w:rsidR="00EF686C" w:rsidRDefault="00EF686C" w:rsidP="00EF686C">
            <w:r>
              <w:t>//  * Copyright © Magento, Inc. All rights reserved.</w:t>
            </w:r>
          </w:p>
          <w:p w14:paraId="6A925AA0" w14:textId="77777777" w:rsidR="00EF686C" w:rsidRDefault="00EF686C" w:rsidP="00EF686C">
            <w:r>
              <w:t>//  * See COPYING.txt for license details.</w:t>
            </w:r>
          </w:p>
          <w:p w14:paraId="0BAB988D" w14:textId="77777777" w:rsidR="00EF686C" w:rsidRDefault="00EF686C" w:rsidP="00EF686C">
            <w:r>
              <w:t>//  */</w:t>
            </w:r>
          </w:p>
          <w:p w14:paraId="51080654" w14:textId="77777777" w:rsidR="00EF686C" w:rsidRDefault="00EF686C" w:rsidP="00EF686C"/>
          <w:p w14:paraId="3BE7ABB1" w14:textId="77777777" w:rsidR="00EF686C" w:rsidRDefault="00EF686C" w:rsidP="00EF686C">
            <w:r>
              <w:t>//</w:t>
            </w:r>
          </w:p>
          <w:p w14:paraId="41B283B6" w14:textId="77777777" w:rsidR="00EF686C" w:rsidRDefault="00EF686C" w:rsidP="00EF686C">
            <w:r>
              <w:t>//  Variables</w:t>
            </w:r>
          </w:p>
          <w:p w14:paraId="7873B1DC" w14:textId="77777777" w:rsidR="00EF686C" w:rsidRDefault="00EF686C" w:rsidP="00EF686C">
            <w:r>
              <w:t>//  ---------------------------------------------</w:t>
            </w:r>
          </w:p>
          <w:p w14:paraId="097B2F79" w14:textId="77777777" w:rsidR="00EF686C" w:rsidRDefault="00EF686C" w:rsidP="00EF686C"/>
          <w:p w14:paraId="55D8F3D2" w14:textId="77777777" w:rsidR="00EF686C" w:rsidRDefault="00EF686C" w:rsidP="00EF686C">
            <w:r>
              <w:t>@product-name-link__color: @text__color;</w:t>
            </w:r>
          </w:p>
          <w:p w14:paraId="7F0EA856" w14:textId="77777777" w:rsidR="00EF686C" w:rsidRDefault="00EF686C" w:rsidP="00EF686C">
            <w:r>
              <w:t>@product-name-link__color__active: @text__color;</w:t>
            </w:r>
          </w:p>
          <w:p w14:paraId="705CDE68" w14:textId="77777777" w:rsidR="00EF686C" w:rsidRDefault="00EF686C" w:rsidP="00EF686C">
            <w:r>
              <w:t>@product-name-link__color__hover: @text__color;</w:t>
            </w:r>
          </w:p>
          <w:p w14:paraId="35CD1CAA" w14:textId="77777777" w:rsidR="00EF686C" w:rsidRDefault="00EF686C" w:rsidP="00EF686C">
            <w:r>
              <w:lastRenderedPageBreak/>
              <w:t>@product-name-link__color__visited: @text__color;</w:t>
            </w:r>
          </w:p>
          <w:p w14:paraId="18D17A5B" w14:textId="77777777" w:rsidR="00EF686C" w:rsidRDefault="00EF686C" w:rsidP="00EF686C"/>
          <w:p w14:paraId="374FAB4F" w14:textId="77777777" w:rsidR="00EF686C" w:rsidRDefault="00EF686C" w:rsidP="00EF686C">
            <w:r>
              <w:t>@product-name-link__text-decoration: none;</w:t>
            </w:r>
          </w:p>
          <w:p w14:paraId="066BBCA9" w14:textId="77777777" w:rsidR="00EF686C" w:rsidRDefault="00EF686C" w:rsidP="00EF686C">
            <w:r>
              <w:t>@product-name-link__text-decoration__active: @link__hover__text-decoration;</w:t>
            </w:r>
          </w:p>
          <w:p w14:paraId="6E315364" w14:textId="77777777" w:rsidR="00EF686C" w:rsidRDefault="00EF686C" w:rsidP="00EF686C">
            <w:r>
              <w:t>@product-name-link__text-decoration__hover: @link__hover__text-decoration;</w:t>
            </w:r>
          </w:p>
          <w:p w14:paraId="755925C6" w14:textId="77777777" w:rsidR="00EF686C" w:rsidRDefault="00EF686C" w:rsidP="00EF686C">
            <w:r>
              <w:t>@product-name-link__text-decoration__visited: @link__hover__text-decoration;</w:t>
            </w:r>
          </w:p>
          <w:p w14:paraId="780B2645" w14:textId="77777777" w:rsidR="00EF686C" w:rsidRDefault="00EF686C" w:rsidP="00EF686C"/>
          <w:p w14:paraId="5EC82352" w14:textId="77777777" w:rsidR="00EF686C" w:rsidRDefault="00EF686C" w:rsidP="00EF686C">
            <w:r>
              <w:t>//</w:t>
            </w:r>
          </w:p>
          <w:p w14:paraId="3EFFDD2D" w14:textId="77777777" w:rsidR="00EF686C" w:rsidRDefault="00EF686C" w:rsidP="00EF686C">
            <w:r>
              <w:t>//  Common</w:t>
            </w:r>
          </w:p>
          <w:p w14:paraId="78D4DFC3" w14:textId="77777777" w:rsidR="00EF686C" w:rsidRDefault="00EF686C" w:rsidP="00EF686C">
            <w:r>
              <w:t>//  _____________________________________________</w:t>
            </w:r>
          </w:p>
          <w:p w14:paraId="19992292" w14:textId="77777777" w:rsidR="00EF686C" w:rsidRDefault="00EF686C" w:rsidP="00EF686C"/>
          <w:p w14:paraId="22CFEFB7" w14:textId="77777777" w:rsidR="00EF686C" w:rsidRDefault="00EF686C" w:rsidP="00EF686C">
            <w:r>
              <w:t>&amp; when (@media-common = true) {</w:t>
            </w:r>
          </w:p>
          <w:p w14:paraId="1E2C0D8F" w14:textId="77777777" w:rsidR="00EF686C" w:rsidRDefault="00EF686C" w:rsidP="00EF686C">
            <w:r>
              <w:t xml:space="preserve">    //  Product Lists</w:t>
            </w:r>
          </w:p>
          <w:p w14:paraId="1B10E4C5" w14:textId="77777777" w:rsidR="00EF686C" w:rsidRDefault="00EF686C" w:rsidP="00EF686C">
            <w:r>
              <w:t xml:space="preserve">    .products {</w:t>
            </w:r>
          </w:p>
          <w:p w14:paraId="7225076B" w14:textId="77777777" w:rsidR="00EF686C" w:rsidRDefault="00EF686C" w:rsidP="00EF686C">
            <w:r>
              <w:t xml:space="preserve">        margin: @indent__l 0;</w:t>
            </w:r>
          </w:p>
          <w:p w14:paraId="119A9A5F" w14:textId="77777777" w:rsidR="00EF686C" w:rsidRDefault="00EF686C" w:rsidP="00EF686C">
            <w:r>
              <w:t xml:space="preserve">    }</w:t>
            </w:r>
          </w:p>
          <w:p w14:paraId="7320E3C8" w14:textId="77777777" w:rsidR="00EF686C" w:rsidRDefault="00EF686C" w:rsidP="00EF686C"/>
          <w:p w14:paraId="4FCF757A" w14:textId="77777777" w:rsidR="00EF686C" w:rsidRDefault="00EF686C" w:rsidP="00EF686C">
            <w:r>
              <w:t xml:space="preserve">    .product {</w:t>
            </w:r>
          </w:p>
          <w:p w14:paraId="64DAB30B" w14:textId="77777777" w:rsidR="00EF686C" w:rsidRDefault="00EF686C" w:rsidP="00EF686C">
            <w:r>
              <w:t xml:space="preserve">        &amp;-items {</w:t>
            </w:r>
          </w:p>
          <w:p w14:paraId="35139226" w14:textId="77777777" w:rsidR="00EF686C" w:rsidRDefault="00EF686C" w:rsidP="00EF686C">
            <w:r>
              <w:t xml:space="preserve">            font-size: 0;</w:t>
            </w:r>
          </w:p>
          <w:p w14:paraId="4ADA9DE3" w14:textId="77777777" w:rsidR="00EF686C" w:rsidRDefault="00EF686C" w:rsidP="00EF686C">
            <w:r>
              <w:t xml:space="preserve">            &amp;:extend(.abs-reset-list all);</w:t>
            </w:r>
          </w:p>
          <w:p w14:paraId="3FE7DE63" w14:textId="77777777" w:rsidR="00EF686C" w:rsidRDefault="00EF686C" w:rsidP="00EF686C">
            <w:r>
              <w:t xml:space="preserve">        }</w:t>
            </w:r>
          </w:p>
          <w:p w14:paraId="3D4B5C66" w14:textId="77777777" w:rsidR="00EF686C" w:rsidRDefault="00EF686C" w:rsidP="00EF686C"/>
          <w:p w14:paraId="0F248621" w14:textId="77777777" w:rsidR="00EF686C" w:rsidRDefault="00EF686C" w:rsidP="00EF686C">
            <w:r>
              <w:t xml:space="preserve">        &amp;-item {</w:t>
            </w:r>
          </w:p>
          <w:p w14:paraId="073A6800" w14:textId="77777777" w:rsidR="00EF686C" w:rsidRDefault="00EF686C" w:rsidP="00EF686C">
            <w:r>
              <w:t xml:space="preserve">            font-size: 1.4rem;</w:t>
            </w:r>
          </w:p>
          <w:p w14:paraId="66B46A77" w14:textId="77777777" w:rsidR="00EF686C" w:rsidRDefault="00EF686C" w:rsidP="00EF686C">
            <w:r>
              <w:t xml:space="preserve">            vertical-align: top;</w:t>
            </w:r>
          </w:p>
          <w:p w14:paraId="3265465A" w14:textId="77777777" w:rsidR="00EF686C" w:rsidRDefault="00EF686C" w:rsidP="00EF686C"/>
          <w:p w14:paraId="7248AC7B" w14:textId="77777777" w:rsidR="00EF686C" w:rsidRDefault="00EF686C" w:rsidP="00EF686C">
            <w:r>
              <w:t xml:space="preserve">            .products-grid &amp; {</w:t>
            </w:r>
          </w:p>
          <w:p w14:paraId="690DD6F4" w14:textId="77777777" w:rsidR="00EF686C" w:rsidRDefault="00EF686C" w:rsidP="00EF686C">
            <w:r>
              <w:t xml:space="preserve">                display: inline-block;</w:t>
            </w:r>
          </w:p>
          <w:p w14:paraId="52FC3A9D" w14:textId="77777777" w:rsidR="00EF686C" w:rsidRDefault="00EF686C" w:rsidP="00EF686C">
            <w:r>
              <w:t xml:space="preserve">                margin-left: 2%;</w:t>
            </w:r>
          </w:p>
          <w:p w14:paraId="3161690F" w14:textId="77777777" w:rsidR="00EF686C" w:rsidRDefault="00EF686C" w:rsidP="00EF686C">
            <w:r>
              <w:t xml:space="preserve">                padding: 0;</w:t>
            </w:r>
          </w:p>
          <w:p w14:paraId="01083DFE" w14:textId="77777777" w:rsidR="00EF686C" w:rsidRDefault="00EF686C" w:rsidP="00EF686C">
            <w:r>
              <w:t xml:space="preserve">                width: calc(~'(100% - 2%) / 2');</w:t>
            </w:r>
          </w:p>
          <w:p w14:paraId="343EEF13" w14:textId="77777777" w:rsidR="00EF686C" w:rsidRDefault="00EF686C" w:rsidP="00EF686C">
            <w:r>
              <w:t xml:space="preserve">            }</w:t>
            </w:r>
          </w:p>
          <w:p w14:paraId="6D666F69" w14:textId="77777777" w:rsidR="00EF686C" w:rsidRDefault="00EF686C" w:rsidP="00EF686C"/>
          <w:p w14:paraId="0DCD0DBD" w14:textId="77777777" w:rsidR="00EF686C" w:rsidRDefault="00EF686C" w:rsidP="00EF686C">
            <w:r>
              <w:t xml:space="preserve">            &amp;:nth-child(2n + 1) {</w:t>
            </w:r>
          </w:p>
          <w:p w14:paraId="0E94CDD3" w14:textId="77777777" w:rsidR="00EF686C" w:rsidRDefault="00EF686C" w:rsidP="00EF686C">
            <w:r>
              <w:t xml:space="preserve">                margin-left: 0;</w:t>
            </w:r>
          </w:p>
          <w:p w14:paraId="7DA8DA09" w14:textId="77777777" w:rsidR="00EF686C" w:rsidRDefault="00EF686C" w:rsidP="00EF686C">
            <w:r>
              <w:t xml:space="preserve">            }</w:t>
            </w:r>
          </w:p>
          <w:p w14:paraId="51C188EC" w14:textId="77777777" w:rsidR="00EF686C" w:rsidRDefault="00EF686C" w:rsidP="00EF686C"/>
          <w:p w14:paraId="08AEB71B" w14:textId="77777777" w:rsidR="00EF686C" w:rsidRDefault="00EF686C" w:rsidP="00EF686C">
            <w:r>
              <w:t xml:space="preserve">            &amp;:extend(.abs-add-box-sizing all);</w:t>
            </w:r>
          </w:p>
          <w:p w14:paraId="31B33378" w14:textId="77777777" w:rsidR="00EF686C" w:rsidRDefault="00EF686C" w:rsidP="00EF686C"/>
          <w:p w14:paraId="42CA3FF6" w14:textId="77777777" w:rsidR="00EF686C" w:rsidRDefault="00EF686C" w:rsidP="00EF686C">
            <w:r>
              <w:t xml:space="preserve">            &amp;-name {</w:t>
            </w:r>
          </w:p>
          <w:p w14:paraId="64049123" w14:textId="77777777" w:rsidR="00EF686C" w:rsidRDefault="00EF686C" w:rsidP="00EF686C">
            <w:r>
              <w:t xml:space="preserve">                &amp;:extend(.abs-product-link all);</w:t>
            </w:r>
          </w:p>
          <w:p w14:paraId="1E40E494" w14:textId="77777777" w:rsidR="00EF686C" w:rsidRDefault="00EF686C" w:rsidP="00EF686C">
            <w:r>
              <w:t xml:space="preserve">                -moz-hyphens: auto;</w:t>
            </w:r>
          </w:p>
          <w:p w14:paraId="3A8DB4B8" w14:textId="77777777" w:rsidR="00EF686C" w:rsidRDefault="00EF686C" w:rsidP="00EF686C">
            <w:r>
              <w:t xml:space="preserve">                -ms-hyphens: auto;</w:t>
            </w:r>
          </w:p>
          <w:p w14:paraId="695ABE19" w14:textId="77777777" w:rsidR="00EF686C" w:rsidRDefault="00EF686C" w:rsidP="00EF686C">
            <w:r>
              <w:t xml:space="preserve">                -webkit-hyphens: auto;</w:t>
            </w:r>
          </w:p>
          <w:p w14:paraId="593BBB51" w14:textId="77777777" w:rsidR="00EF686C" w:rsidRDefault="00EF686C" w:rsidP="00EF686C">
            <w:r>
              <w:t xml:space="preserve">                display: block;</w:t>
            </w:r>
          </w:p>
          <w:p w14:paraId="638E0464" w14:textId="77777777" w:rsidR="00EF686C" w:rsidRDefault="00EF686C" w:rsidP="00EF686C">
            <w:r>
              <w:lastRenderedPageBreak/>
              <w:t xml:space="preserve">                hyphens: auto;</w:t>
            </w:r>
          </w:p>
          <w:p w14:paraId="5A4B54BB" w14:textId="77777777" w:rsidR="00EF686C" w:rsidRDefault="00EF686C" w:rsidP="00EF686C">
            <w:r>
              <w:t xml:space="preserve">                margin: @indent__xs 0;</w:t>
            </w:r>
          </w:p>
          <w:p w14:paraId="16FE7310" w14:textId="77777777" w:rsidR="00EF686C" w:rsidRDefault="00EF686C" w:rsidP="00EF686C">
            <w:r>
              <w:t xml:space="preserve">                word-wrap: break-word;</w:t>
            </w:r>
          </w:p>
          <w:p w14:paraId="3A90DA38" w14:textId="77777777" w:rsidR="00EF686C" w:rsidRDefault="00EF686C" w:rsidP="00EF686C">
            <w:r>
              <w:t xml:space="preserve">            }</w:t>
            </w:r>
          </w:p>
          <w:p w14:paraId="62107307" w14:textId="77777777" w:rsidR="00EF686C" w:rsidRDefault="00EF686C" w:rsidP="00EF686C"/>
          <w:p w14:paraId="2C19C7D5" w14:textId="77777777" w:rsidR="00EF686C" w:rsidRDefault="00EF686C" w:rsidP="00EF686C">
            <w:r>
              <w:t xml:space="preserve">            &amp;-info {</w:t>
            </w:r>
          </w:p>
          <w:p w14:paraId="74140C9E" w14:textId="77777777" w:rsidR="00EF686C" w:rsidRDefault="00EF686C" w:rsidP="00EF686C">
            <w:r>
              <w:t xml:space="preserve">                max-width: 100%;</w:t>
            </w:r>
          </w:p>
          <w:p w14:paraId="40350C39" w14:textId="77777777" w:rsidR="00EF686C" w:rsidRDefault="00EF686C" w:rsidP="00EF686C">
            <w:r>
              <w:t xml:space="preserve">                width: 152px;</w:t>
            </w:r>
          </w:p>
          <w:p w14:paraId="4E22C63D" w14:textId="77777777" w:rsidR="00EF686C" w:rsidRDefault="00EF686C" w:rsidP="00EF686C"/>
          <w:p w14:paraId="271C02B4" w14:textId="77777777" w:rsidR="00EF686C" w:rsidRDefault="00EF686C" w:rsidP="00EF686C">
            <w:r>
              <w:t xml:space="preserve">                .page-products &amp; {</w:t>
            </w:r>
          </w:p>
          <w:p w14:paraId="78A0867C" w14:textId="77777777" w:rsidR="00EF686C" w:rsidRDefault="00EF686C" w:rsidP="00EF686C">
            <w:r>
              <w:t xml:space="preserve">                    width: 240px;</w:t>
            </w:r>
          </w:p>
          <w:p w14:paraId="41542DBF" w14:textId="77777777" w:rsidR="00EF686C" w:rsidRDefault="00EF686C" w:rsidP="00EF686C">
            <w:r>
              <w:t xml:space="preserve">                }</w:t>
            </w:r>
          </w:p>
          <w:p w14:paraId="556BC50A" w14:textId="77777777" w:rsidR="00EF686C" w:rsidRDefault="00EF686C" w:rsidP="00EF686C">
            <w:r>
              <w:t xml:space="preserve">            }</w:t>
            </w:r>
          </w:p>
          <w:p w14:paraId="2272E381" w14:textId="77777777" w:rsidR="00EF686C" w:rsidRDefault="00EF686C" w:rsidP="00EF686C"/>
          <w:p w14:paraId="2C8EA1A8" w14:textId="77777777" w:rsidR="00EF686C" w:rsidRDefault="00EF686C" w:rsidP="00EF686C">
            <w:r>
              <w:t xml:space="preserve">            &amp;-actions {</w:t>
            </w:r>
          </w:p>
          <w:p w14:paraId="76DC830B" w14:textId="77777777" w:rsidR="00EF686C" w:rsidRDefault="00EF686C" w:rsidP="00EF686C">
            <w:r>
              <w:t xml:space="preserve">                font-size: 0;</w:t>
            </w:r>
          </w:p>
          <w:p w14:paraId="049C351C" w14:textId="77777777" w:rsidR="00EF686C" w:rsidRDefault="00EF686C" w:rsidP="00EF686C"/>
          <w:p w14:paraId="77AE2D3D" w14:textId="77777777" w:rsidR="00EF686C" w:rsidRDefault="00EF686C" w:rsidP="00EF686C">
            <w:r>
              <w:t xml:space="preserve">                &gt; * {</w:t>
            </w:r>
          </w:p>
          <w:p w14:paraId="700A7498" w14:textId="77777777" w:rsidR="00EF686C" w:rsidRDefault="00EF686C" w:rsidP="00EF686C">
            <w:r>
              <w:t xml:space="preserve">                    font-size: 1.4rem;</w:t>
            </w:r>
          </w:p>
          <w:p w14:paraId="5C27D9BD" w14:textId="77777777" w:rsidR="00EF686C" w:rsidRDefault="00EF686C" w:rsidP="00EF686C">
            <w:r>
              <w:t xml:space="preserve">                }</w:t>
            </w:r>
          </w:p>
          <w:p w14:paraId="7FD8FE80" w14:textId="77777777" w:rsidR="00EF686C" w:rsidRDefault="00EF686C" w:rsidP="00EF686C"/>
          <w:p w14:paraId="42A86258" w14:textId="77777777" w:rsidR="00EF686C" w:rsidRDefault="00EF686C" w:rsidP="00EF686C">
            <w:r>
              <w:t xml:space="preserve">                .actions-secondary {</w:t>
            </w:r>
          </w:p>
          <w:p w14:paraId="50D1AEE5" w14:textId="77777777" w:rsidR="00EF686C" w:rsidRDefault="00EF686C" w:rsidP="00EF686C">
            <w:r>
              <w:t xml:space="preserve">                    display: inline-block;</w:t>
            </w:r>
          </w:p>
          <w:p w14:paraId="172F7ABC" w14:textId="77777777" w:rsidR="00EF686C" w:rsidRDefault="00EF686C" w:rsidP="00EF686C">
            <w:r>
              <w:t xml:space="preserve">                    font-size: 1.4rem;</w:t>
            </w:r>
          </w:p>
          <w:p w14:paraId="13843539" w14:textId="77777777" w:rsidR="00EF686C" w:rsidRDefault="00EF686C" w:rsidP="00EF686C">
            <w:r>
              <w:t xml:space="preserve">                    vertical-align: middle;</w:t>
            </w:r>
          </w:p>
          <w:p w14:paraId="51FA84A7" w14:textId="77777777" w:rsidR="00EF686C" w:rsidRDefault="00EF686C" w:rsidP="00EF686C">
            <w:r>
              <w:t xml:space="preserve">                    white-space: nowrap;</w:t>
            </w:r>
          </w:p>
          <w:p w14:paraId="12BFD64F" w14:textId="77777777" w:rsidR="00EF686C" w:rsidRDefault="00EF686C" w:rsidP="00EF686C">
            <w:r>
              <w:t xml:space="preserve">                    &gt; button.action {</w:t>
            </w:r>
          </w:p>
          <w:p w14:paraId="648D4DCB" w14:textId="77777777" w:rsidR="00EF686C" w:rsidRDefault="00EF686C" w:rsidP="00EF686C">
            <w:r>
              <w:t xml:space="preserve">                        .lib-button-reset();</w:t>
            </w:r>
          </w:p>
          <w:p w14:paraId="1BEE4E53" w14:textId="77777777" w:rsidR="00EF686C" w:rsidRDefault="00EF686C" w:rsidP="00EF686C">
            <w:r>
              <w:t xml:space="preserve">                    }</w:t>
            </w:r>
          </w:p>
          <w:p w14:paraId="203F7702" w14:textId="77777777" w:rsidR="00EF686C" w:rsidRDefault="00EF686C" w:rsidP="00EF686C"/>
          <w:p w14:paraId="3DC54BB0" w14:textId="77777777" w:rsidR="00EF686C" w:rsidRDefault="00EF686C" w:rsidP="00EF686C">
            <w:r>
              <w:t xml:space="preserve">                    &gt; .action {</w:t>
            </w:r>
          </w:p>
          <w:p w14:paraId="54F56F1C" w14:textId="77777777" w:rsidR="00EF686C" w:rsidRDefault="00EF686C" w:rsidP="00EF686C">
            <w:r>
              <w:t xml:space="preserve">                        line-height: 35px;</w:t>
            </w:r>
          </w:p>
          <w:p w14:paraId="66B46CA5" w14:textId="77777777" w:rsidR="00EF686C" w:rsidRDefault="00EF686C" w:rsidP="00EF686C">
            <w:r>
              <w:t xml:space="preserve">                        text-align: center;</w:t>
            </w:r>
          </w:p>
          <w:p w14:paraId="32B8F03A" w14:textId="77777777" w:rsidR="00EF686C" w:rsidRDefault="00EF686C" w:rsidP="00EF686C">
            <w:r>
              <w:t xml:space="preserve">                        width: 35px;</w:t>
            </w:r>
          </w:p>
          <w:p w14:paraId="7BE4A554" w14:textId="77777777" w:rsidR="00EF686C" w:rsidRDefault="00EF686C" w:rsidP="00EF686C"/>
          <w:p w14:paraId="0DA77391" w14:textId="77777777" w:rsidR="00EF686C" w:rsidRDefault="00EF686C" w:rsidP="00EF686C">
            <w:r>
              <w:t xml:space="preserve">                        &amp;:extend(.abs-actions-addto-gridlist all);</w:t>
            </w:r>
          </w:p>
          <w:p w14:paraId="6C093274" w14:textId="77777777" w:rsidR="00EF686C" w:rsidRDefault="00EF686C" w:rsidP="00EF686C">
            <w:r>
              <w:t xml:space="preserve">                        &amp;:before {</w:t>
            </w:r>
          </w:p>
          <w:p w14:paraId="37E16F7F" w14:textId="77777777" w:rsidR="00EF686C" w:rsidRDefault="00EF686C" w:rsidP="00EF686C">
            <w:r>
              <w:t xml:space="preserve">                            margin: 0;</w:t>
            </w:r>
          </w:p>
          <w:p w14:paraId="5E7F2F94" w14:textId="77777777" w:rsidR="00EF686C" w:rsidRDefault="00EF686C" w:rsidP="00EF686C">
            <w:r>
              <w:t xml:space="preserve">                        }</w:t>
            </w:r>
          </w:p>
          <w:p w14:paraId="505135CE" w14:textId="77777777" w:rsidR="00EF686C" w:rsidRDefault="00EF686C" w:rsidP="00EF686C"/>
          <w:p w14:paraId="5689EF09" w14:textId="77777777" w:rsidR="00EF686C" w:rsidRDefault="00EF686C" w:rsidP="00EF686C">
            <w:r>
              <w:t xml:space="preserve">                        span {</w:t>
            </w:r>
          </w:p>
          <w:p w14:paraId="04A405E3" w14:textId="77777777" w:rsidR="00EF686C" w:rsidRDefault="00EF686C" w:rsidP="00EF686C">
            <w:r>
              <w:t xml:space="preserve">                            &amp;:extend(.abs-visually-hidden all);</w:t>
            </w:r>
          </w:p>
          <w:p w14:paraId="2382923C" w14:textId="77777777" w:rsidR="00EF686C" w:rsidRDefault="00EF686C" w:rsidP="00EF686C">
            <w:r>
              <w:t xml:space="preserve">                        }</w:t>
            </w:r>
          </w:p>
          <w:p w14:paraId="6330C72F" w14:textId="77777777" w:rsidR="00EF686C" w:rsidRDefault="00EF686C" w:rsidP="00EF686C">
            <w:r>
              <w:t xml:space="preserve">                    }</w:t>
            </w:r>
          </w:p>
          <w:p w14:paraId="61564989" w14:textId="77777777" w:rsidR="00EF686C" w:rsidRDefault="00EF686C" w:rsidP="00EF686C">
            <w:r>
              <w:t xml:space="preserve">                }</w:t>
            </w:r>
          </w:p>
          <w:p w14:paraId="46500973" w14:textId="77777777" w:rsidR="00EF686C" w:rsidRDefault="00EF686C" w:rsidP="00EF686C"/>
          <w:p w14:paraId="07876436" w14:textId="77777777" w:rsidR="00EF686C" w:rsidRDefault="00EF686C" w:rsidP="00EF686C">
            <w:r>
              <w:lastRenderedPageBreak/>
              <w:t xml:space="preserve">                .actions-primary {</w:t>
            </w:r>
          </w:p>
          <w:p w14:paraId="701C2084" w14:textId="77777777" w:rsidR="00EF686C" w:rsidRDefault="00EF686C" w:rsidP="00EF686C">
            <w:r>
              <w:t xml:space="preserve">                    display: inline-block;</w:t>
            </w:r>
          </w:p>
          <w:p w14:paraId="02184AF0" w14:textId="77777777" w:rsidR="00EF686C" w:rsidRDefault="00EF686C" w:rsidP="00EF686C">
            <w:r>
              <w:t xml:space="preserve">                    vertical-align: middle;</w:t>
            </w:r>
          </w:p>
          <w:p w14:paraId="78FF8AB6" w14:textId="77777777" w:rsidR="00EF686C" w:rsidRDefault="00EF686C" w:rsidP="00EF686C">
            <w:r>
              <w:t xml:space="preserve">                }</w:t>
            </w:r>
          </w:p>
          <w:p w14:paraId="7E796ACA" w14:textId="77777777" w:rsidR="00EF686C" w:rsidRDefault="00EF686C" w:rsidP="00EF686C">
            <w:r>
              <w:t xml:space="preserve">            }</w:t>
            </w:r>
          </w:p>
          <w:p w14:paraId="1302D646" w14:textId="77777777" w:rsidR="00EF686C" w:rsidRDefault="00EF686C" w:rsidP="00EF686C"/>
          <w:p w14:paraId="6EE2FDE3" w14:textId="77777777" w:rsidR="00EF686C" w:rsidRDefault="00EF686C" w:rsidP="00EF686C">
            <w:r>
              <w:t xml:space="preserve">            &amp;-description {</w:t>
            </w:r>
          </w:p>
          <w:p w14:paraId="1532F217" w14:textId="77777777" w:rsidR="00EF686C" w:rsidRDefault="00EF686C" w:rsidP="00EF686C">
            <w:r>
              <w:t xml:space="preserve">                margin: @indent__m 0;</w:t>
            </w:r>
          </w:p>
          <w:p w14:paraId="5E7E2350" w14:textId="77777777" w:rsidR="00EF686C" w:rsidRDefault="00EF686C" w:rsidP="00EF686C">
            <w:r>
              <w:t xml:space="preserve">            }</w:t>
            </w:r>
          </w:p>
          <w:p w14:paraId="281D8E6E" w14:textId="77777777" w:rsidR="00EF686C" w:rsidRDefault="00EF686C" w:rsidP="00EF686C"/>
          <w:p w14:paraId="10EDC7B0" w14:textId="77777777" w:rsidR="00EF686C" w:rsidRDefault="00EF686C" w:rsidP="00EF686C">
            <w:r>
              <w:t xml:space="preserve">            .product-reviews-summary {</w:t>
            </w:r>
          </w:p>
          <w:p w14:paraId="0D12677C" w14:textId="77777777" w:rsidR="00EF686C" w:rsidRDefault="00EF686C" w:rsidP="00EF686C">
            <w:r>
              <w:t xml:space="preserve">                .rating-summary {</w:t>
            </w:r>
          </w:p>
          <w:p w14:paraId="1618AA89" w14:textId="77777777" w:rsidR="00EF686C" w:rsidRDefault="00EF686C" w:rsidP="00EF686C">
            <w:r>
              <w:t xml:space="preserve">                    margin: 0 4px 0 0;</w:t>
            </w:r>
          </w:p>
          <w:p w14:paraId="4B52FCDF" w14:textId="77777777" w:rsidR="00EF686C" w:rsidRDefault="00EF686C" w:rsidP="00EF686C">
            <w:r>
              <w:t xml:space="preserve">                }</w:t>
            </w:r>
          </w:p>
          <w:p w14:paraId="49BBCC34" w14:textId="77777777" w:rsidR="00EF686C" w:rsidRDefault="00EF686C" w:rsidP="00EF686C"/>
          <w:p w14:paraId="4495D4E3" w14:textId="77777777" w:rsidR="00EF686C" w:rsidRDefault="00EF686C" w:rsidP="00EF686C">
            <w:r>
              <w:t xml:space="preserve">                .reviews-actions {</w:t>
            </w:r>
          </w:p>
          <w:p w14:paraId="4314D4D1" w14:textId="77777777" w:rsidR="00EF686C" w:rsidRDefault="00EF686C" w:rsidP="00EF686C">
            <w:r>
              <w:t xml:space="preserve">                    font-size: @font-size__s;</w:t>
            </w:r>
          </w:p>
          <w:p w14:paraId="1135334A" w14:textId="77777777" w:rsidR="00EF686C" w:rsidRDefault="00EF686C" w:rsidP="00EF686C">
            <w:r>
              <w:t xml:space="preserve">                    margin-top: 5px;</w:t>
            </w:r>
          </w:p>
          <w:p w14:paraId="40FD5DCC" w14:textId="77777777" w:rsidR="00EF686C" w:rsidRDefault="00EF686C" w:rsidP="00EF686C">
            <w:r>
              <w:t xml:space="preserve">                }</w:t>
            </w:r>
          </w:p>
          <w:p w14:paraId="530432A0" w14:textId="77777777" w:rsidR="00EF686C" w:rsidRDefault="00EF686C" w:rsidP="00EF686C">
            <w:r>
              <w:t xml:space="preserve">            }</w:t>
            </w:r>
          </w:p>
          <w:p w14:paraId="631703F5" w14:textId="77777777" w:rsidR="00EF686C" w:rsidRDefault="00EF686C" w:rsidP="00EF686C"/>
          <w:p w14:paraId="04FFB40F" w14:textId="77777777" w:rsidR="00EF686C" w:rsidRDefault="00EF686C" w:rsidP="00EF686C">
            <w:r>
              <w:t xml:space="preserve">            .price-box {</w:t>
            </w:r>
          </w:p>
          <w:p w14:paraId="60AB660F" w14:textId="77777777" w:rsidR="00EF686C" w:rsidRDefault="00EF686C" w:rsidP="00EF686C">
            <w:r>
              <w:t xml:space="preserve">                margin: @indent__s 0 @indent__m;</w:t>
            </w:r>
          </w:p>
          <w:p w14:paraId="2A7739A6" w14:textId="77777777" w:rsidR="00EF686C" w:rsidRDefault="00EF686C" w:rsidP="00EF686C"/>
          <w:p w14:paraId="3AEB53DF" w14:textId="77777777" w:rsidR="00EF686C" w:rsidRDefault="00EF686C" w:rsidP="00EF686C">
            <w:r>
              <w:t xml:space="preserve">                .price {</w:t>
            </w:r>
          </w:p>
          <w:p w14:paraId="70FD5F2F" w14:textId="77777777" w:rsidR="00EF686C" w:rsidRDefault="00EF686C" w:rsidP="00EF686C">
            <w:r>
              <w:t xml:space="preserve">                    .lib-font-size(14);</w:t>
            </w:r>
          </w:p>
          <w:p w14:paraId="433991B9" w14:textId="77777777" w:rsidR="00EF686C" w:rsidRDefault="00EF686C" w:rsidP="00EF686C">
            <w:r>
              <w:t xml:space="preserve">                    font-weight: @font-weight__bold;</w:t>
            </w:r>
          </w:p>
          <w:p w14:paraId="12984598" w14:textId="77777777" w:rsidR="00EF686C" w:rsidRDefault="00EF686C" w:rsidP="00EF686C">
            <w:r>
              <w:t xml:space="preserve">                    white-space: nowrap;</w:t>
            </w:r>
          </w:p>
          <w:p w14:paraId="76B29475" w14:textId="77777777" w:rsidR="00EF686C" w:rsidRDefault="00EF686C" w:rsidP="00EF686C">
            <w:r>
              <w:t xml:space="preserve">                }</w:t>
            </w:r>
          </w:p>
          <w:p w14:paraId="3BF64E35" w14:textId="77777777" w:rsidR="00EF686C" w:rsidRDefault="00EF686C" w:rsidP="00EF686C"/>
          <w:p w14:paraId="73230AE9" w14:textId="77777777" w:rsidR="00EF686C" w:rsidRDefault="00EF686C" w:rsidP="00EF686C">
            <w:r>
              <w:t xml:space="preserve">                .price-label {</w:t>
            </w:r>
          </w:p>
          <w:p w14:paraId="22668DAC" w14:textId="77777777" w:rsidR="00EF686C" w:rsidRDefault="00EF686C" w:rsidP="00EF686C">
            <w:r>
              <w:t xml:space="preserve">                    font-size: @font-size__s;</w:t>
            </w:r>
          </w:p>
          <w:p w14:paraId="5355D13B" w14:textId="77777777" w:rsidR="00EF686C" w:rsidRDefault="00EF686C" w:rsidP="00EF686C"/>
          <w:p w14:paraId="1E48A4CB" w14:textId="77777777" w:rsidR="00EF686C" w:rsidRDefault="00EF686C" w:rsidP="00EF686C">
            <w:r>
              <w:t xml:space="preserve">                    &amp;:after {</w:t>
            </w:r>
          </w:p>
          <w:p w14:paraId="63E6C9D9" w14:textId="77777777" w:rsidR="00EF686C" w:rsidRDefault="00EF686C" w:rsidP="00EF686C">
            <w:r>
              <w:t xml:space="preserve">                        content: ':';</w:t>
            </w:r>
          </w:p>
          <w:p w14:paraId="27DA7C53" w14:textId="77777777" w:rsidR="00EF686C" w:rsidRDefault="00EF686C" w:rsidP="00EF686C">
            <w:r>
              <w:t xml:space="preserve">                    }</w:t>
            </w:r>
          </w:p>
          <w:p w14:paraId="03E0449D" w14:textId="77777777" w:rsidR="00EF686C" w:rsidRDefault="00EF686C" w:rsidP="00EF686C">
            <w:r>
              <w:t xml:space="preserve">                }</w:t>
            </w:r>
          </w:p>
          <w:p w14:paraId="4DB4E0F3" w14:textId="77777777" w:rsidR="00EF686C" w:rsidRDefault="00EF686C" w:rsidP="00EF686C">
            <w:r>
              <w:t xml:space="preserve">            }</w:t>
            </w:r>
          </w:p>
          <w:p w14:paraId="2F26A0AC" w14:textId="77777777" w:rsidR="00EF686C" w:rsidRDefault="00EF686C" w:rsidP="00EF686C"/>
          <w:p w14:paraId="77EEAA84" w14:textId="77777777" w:rsidR="00EF686C" w:rsidRDefault="00EF686C" w:rsidP="00EF686C">
            <w:r>
              <w:t xml:space="preserve">            .special-price,</w:t>
            </w:r>
          </w:p>
          <w:p w14:paraId="1A108776" w14:textId="77777777" w:rsidR="00EF686C" w:rsidRDefault="00EF686C" w:rsidP="00EF686C">
            <w:r>
              <w:t xml:space="preserve">            .minimal-price {</w:t>
            </w:r>
          </w:p>
          <w:p w14:paraId="072976F0" w14:textId="77777777" w:rsidR="00EF686C" w:rsidRDefault="00EF686C" w:rsidP="00EF686C">
            <w:r>
              <w:t xml:space="preserve">                .price {</w:t>
            </w:r>
          </w:p>
          <w:p w14:paraId="5CC48A16" w14:textId="77777777" w:rsidR="00EF686C" w:rsidRDefault="00EF686C" w:rsidP="00EF686C">
            <w:r>
              <w:t xml:space="preserve">                    .lib-font-size(14);</w:t>
            </w:r>
          </w:p>
          <w:p w14:paraId="7AF250F8" w14:textId="77777777" w:rsidR="00EF686C" w:rsidRDefault="00EF686C" w:rsidP="00EF686C">
            <w:r>
              <w:t xml:space="preserve">                    font-weight: @font-weight__bold;</w:t>
            </w:r>
          </w:p>
          <w:p w14:paraId="3D193846" w14:textId="77777777" w:rsidR="00EF686C" w:rsidRDefault="00EF686C" w:rsidP="00EF686C">
            <w:r>
              <w:t xml:space="preserve">                }</w:t>
            </w:r>
          </w:p>
          <w:p w14:paraId="0B90AAC7" w14:textId="77777777" w:rsidR="00EF686C" w:rsidRDefault="00EF686C" w:rsidP="00EF686C"/>
          <w:p w14:paraId="47F4437F" w14:textId="77777777" w:rsidR="00EF686C" w:rsidRDefault="00EF686C" w:rsidP="00EF686C">
            <w:r>
              <w:lastRenderedPageBreak/>
              <w:t xml:space="preserve">                .price-wrapper {</w:t>
            </w:r>
          </w:p>
          <w:p w14:paraId="00CE499D" w14:textId="77777777" w:rsidR="00EF686C" w:rsidRDefault="00EF686C" w:rsidP="00EF686C">
            <w:r>
              <w:t xml:space="preserve">                    display: inline-block;</w:t>
            </w:r>
          </w:p>
          <w:p w14:paraId="04EAC3C9" w14:textId="77777777" w:rsidR="00EF686C" w:rsidRDefault="00EF686C" w:rsidP="00EF686C">
            <w:r>
              <w:t xml:space="preserve">                }</w:t>
            </w:r>
          </w:p>
          <w:p w14:paraId="3D65AEE4" w14:textId="77777777" w:rsidR="00EF686C" w:rsidRDefault="00EF686C" w:rsidP="00EF686C"/>
          <w:p w14:paraId="00F34100" w14:textId="77777777" w:rsidR="00EF686C" w:rsidRDefault="00EF686C" w:rsidP="00EF686C">
            <w:r>
              <w:t xml:space="preserve">                .price-including-tax + .price-excluding-tax {</w:t>
            </w:r>
          </w:p>
          <w:p w14:paraId="0F113AE6" w14:textId="77777777" w:rsidR="00EF686C" w:rsidRDefault="00EF686C" w:rsidP="00EF686C">
            <w:r>
              <w:t xml:space="preserve">                    display: block;</w:t>
            </w:r>
          </w:p>
          <w:p w14:paraId="230D4F3E" w14:textId="77777777" w:rsidR="00EF686C" w:rsidRDefault="00EF686C" w:rsidP="00EF686C">
            <w:r>
              <w:t xml:space="preserve">                }</w:t>
            </w:r>
          </w:p>
          <w:p w14:paraId="50A5B9A7" w14:textId="77777777" w:rsidR="00EF686C" w:rsidRDefault="00EF686C" w:rsidP="00EF686C">
            <w:r>
              <w:t xml:space="preserve">            }</w:t>
            </w:r>
          </w:p>
          <w:p w14:paraId="00D01FBD" w14:textId="77777777" w:rsidR="00EF686C" w:rsidRDefault="00EF686C" w:rsidP="00EF686C"/>
          <w:p w14:paraId="4B5E4C35" w14:textId="77777777" w:rsidR="00EF686C" w:rsidRDefault="00EF686C" w:rsidP="00EF686C">
            <w:r>
              <w:t xml:space="preserve">            .special-price {</w:t>
            </w:r>
          </w:p>
          <w:p w14:paraId="7B9E7015" w14:textId="77777777" w:rsidR="00EF686C" w:rsidRDefault="00EF686C" w:rsidP="00EF686C">
            <w:r>
              <w:t xml:space="preserve">                display: block;</w:t>
            </w:r>
          </w:p>
          <w:p w14:paraId="083ED157" w14:textId="77777777" w:rsidR="00EF686C" w:rsidRDefault="00EF686C" w:rsidP="00EF686C">
            <w:r>
              <w:t xml:space="preserve">            }</w:t>
            </w:r>
          </w:p>
          <w:p w14:paraId="6CF1A5E2" w14:textId="77777777" w:rsidR="00EF686C" w:rsidRDefault="00EF686C" w:rsidP="00EF686C"/>
          <w:p w14:paraId="0D75C08C" w14:textId="77777777" w:rsidR="00EF686C" w:rsidRDefault="00EF686C" w:rsidP="00EF686C">
            <w:r>
              <w:t xml:space="preserve">            .old-price {</w:t>
            </w:r>
          </w:p>
          <w:p w14:paraId="79686EA2" w14:textId="77777777" w:rsidR="00EF686C" w:rsidRDefault="00EF686C" w:rsidP="00EF686C">
            <w:r>
              <w:t xml:space="preserve">                .price {</w:t>
            </w:r>
          </w:p>
          <w:p w14:paraId="36692A66" w14:textId="77777777" w:rsidR="00EF686C" w:rsidRDefault="00EF686C" w:rsidP="00EF686C">
            <w:r>
              <w:t xml:space="preserve">                    font-weight: @font-weight__regular;</w:t>
            </w:r>
          </w:p>
          <w:p w14:paraId="7B8C541B" w14:textId="77777777" w:rsidR="00EF686C" w:rsidRDefault="00EF686C" w:rsidP="00EF686C">
            <w:r>
              <w:t xml:space="preserve">                }</w:t>
            </w:r>
          </w:p>
          <w:p w14:paraId="518393D5" w14:textId="77777777" w:rsidR="00EF686C" w:rsidRDefault="00EF686C" w:rsidP="00EF686C">
            <w:r>
              <w:t xml:space="preserve">            }</w:t>
            </w:r>
          </w:p>
          <w:p w14:paraId="3FCB2E51" w14:textId="77777777" w:rsidR="00EF686C" w:rsidRDefault="00EF686C" w:rsidP="00EF686C"/>
          <w:p w14:paraId="70BCAE64" w14:textId="77777777" w:rsidR="00EF686C" w:rsidRDefault="00EF686C" w:rsidP="00EF686C">
            <w:r>
              <w:t xml:space="preserve">            .regular-price {</w:t>
            </w:r>
          </w:p>
          <w:p w14:paraId="117B31C9" w14:textId="77777777" w:rsidR="00EF686C" w:rsidRDefault="00EF686C" w:rsidP="00EF686C">
            <w:r>
              <w:t xml:space="preserve">                .price-label {</w:t>
            </w:r>
          </w:p>
          <w:p w14:paraId="3E319E72" w14:textId="77777777" w:rsidR="00EF686C" w:rsidRDefault="00EF686C" w:rsidP="00EF686C">
            <w:r>
              <w:t xml:space="preserve">                    display: none;</w:t>
            </w:r>
          </w:p>
          <w:p w14:paraId="10985E9F" w14:textId="77777777" w:rsidR="00EF686C" w:rsidRDefault="00EF686C" w:rsidP="00EF686C">
            <w:r>
              <w:t xml:space="preserve">                }</w:t>
            </w:r>
          </w:p>
          <w:p w14:paraId="4072C01F" w14:textId="77777777" w:rsidR="00EF686C" w:rsidRDefault="00EF686C" w:rsidP="00EF686C">
            <w:r>
              <w:t xml:space="preserve">            }</w:t>
            </w:r>
          </w:p>
          <w:p w14:paraId="0D412E3F" w14:textId="77777777" w:rsidR="00EF686C" w:rsidRDefault="00EF686C" w:rsidP="00EF686C"/>
          <w:p w14:paraId="1897D738" w14:textId="77777777" w:rsidR="00EF686C" w:rsidRDefault="00EF686C" w:rsidP="00EF686C">
            <w:r>
              <w:t xml:space="preserve">            .minimal-price {</w:t>
            </w:r>
          </w:p>
          <w:p w14:paraId="142838E4" w14:textId="77777777" w:rsidR="00EF686C" w:rsidRDefault="00EF686C" w:rsidP="00EF686C">
            <w:r>
              <w:t xml:space="preserve">                .price-container {</w:t>
            </w:r>
          </w:p>
          <w:p w14:paraId="661B497C" w14:textId="77777777" w:rsidR="00EF686C" w:rsidRDefault="00EF686C" w:rsidP="00EF686C">
            <w:r>
              <w:t xml:space="preserve">                    display: block;</w:t>
            </w:r>
          </w:p>
          <w:p w14:paraId="3FDEFEE7" w14:textId="77777777" w:rsidR="00EF686C" w:rsidRDefault="00EF686C" w:rsidP="00EF686C">
            <w:r>
              <w:t xml:space="preserve">                }</w:t>
            </w:r>
          </w:p>
          <w:p w14:paraId="68E5AA20" w14:textId="77777777" w:rsidR="00EF686C" w:rsidRDefault="00EF686C" w:rsidP="00EF686C">
            <w:r>
              <w:t xml:space="preserve">            }</w:t>
            </w:r>
          </w:p>
          <w:p w14:paraId="4DBC6F08" w14:textId="77777777" w:rsidR="00EF686C" w:rsidRDefault="00EF686C" w:rsidP="00EF686C"/>
          <w:p w14:paraId="50FC64D7" w14:textId="77777777" w:rsidR="00EF686C" w:rsidRDefault="00EF686C" w:rsidP="00EF686C">
            <w:r>
              <w:t xml:space="preserve">            .minimal-price-link {</w:t>
            </w:r>
          </w:p>
          <w:p w14:paraId="7DB56B43" w14:textId="77777777" w:rsidR="00EF686C" w:rsidRDefault="00EF686C" w:rsidP="00EF686C">
            <w:r>
              <w:t xml:space="preserve">                margin-top: 5px;</w:t>
            </w:r>
          </w:p>
          <w:p w14:paraId="33E0DD68" w14:textId="77777777" w:rsidR="00EF686C" w:rsidRDefault="00EF686C" w:rsidP="00EF686C"/>
          <w:p w14:paraId="549AA031" w14:textId="77777777" w:rsidR="00EF686C" w:rsidRDefault="00EF686C" w:rsidP="00EF686C">
            <w:r>
              <w:t xml:space="preserve">                .price-label {</w:t>
            </w:r>
          </w:p>
          <w:p w14:paraId="4B006798" w14:textId="77777777" w:rsidR="00EF686C" w:rsidRDefault="00EF686C" w:rsidP="00EF686C">
            <w:r>
              <w:t xml:space="preserve">                    .lib-css(color, @link__color);</w:t>
            </w:r>
          </w:p>
          <w:p w14:paraId="69930C5B" w14:textId="77777777" w:rsidR="00EF686C" w:rsidRDefault="00EF686C" w:rsidP="00EF686C">
            <w:r>
              <w:t xml:space="preserve">                    .lib-font-size(14);</w:t>
            </w:r>
          </w:p>
          <w:p w14:paraId="494DEC9A" w14:textId="77777777" w:rsidR="00EF686C" w:rsidRDefault="00EF686C" w:rsidP="00EF686C">
            <w:r>
              <w:t xml:space="preserve">                }</w:t>
            </w:r>
          </w:p>
          <w:p w14:paraId="4D7ABF37" w14:textId="77777777" w:rsidR="00EF686C" w:rsidRDefault="00EF686C" w:rsidP="00EF686C"/>
          <w:p w14:paraId="790670B3" w14:textId="77777777" w:rsidR="00EF686C" w:rsidRDefault="00EF686C" w:rsidP="00EF686C">
            <w:r>
              <w:t xml:space="preserve">                .price {</w:t>
            </w:r>
          </w:p>
          <w:p w14:paraId="071E8D6C" w14:textId="77777777" w:rsidR="00EF686C" w:rsidRDefault="00EF686C" w:rsidP="00EF686C">
            <w:r>
              <w:t xml:space="preserve">                    font-weight: @font-weight__regular;</w:t>
            </w:r>
          </w:p>
          <w:p w14:paraId="3A242E98" w14:textId="77777777" w:rsidR="00EF686C" w:rsidRDefault="00EF686C" w:rsidP="00EF686C">
            <w:r>
              <w:t xml:space="preserve">                }</w:t>
            </w:r>
          </w:p>
          <w:p w14:paraId="191C4634" w14:textId="77777777" w:rsidR="00EF686C" w:rsidRDefault="00EF686C" w:rsidP="00EF686C">
            <w:r>
              <w:t xml:space="preserve">            }</w:t>
            </w:r>
          </w:p>
          <w:p w14:paraId="6CBDE938" w14:textId="77777777" w:rsidR="00EF686C" w:rsidRDefault="00EF686C" w:rsidP="00EF686C"/>
          <w:p w14:paraId="4CA8E940" w14:textId="77777777" w:rsidR="00EF686C" w:rsidRDefault="00EF686C" w:rsidP="00EF686C">
            <w:r>
              <w:t xml:space="preserve">            .minimal-price-link,</w:t>
            </w:r>
          </w:p>
          <w:p w14:paraId="07092946" w14:textId="77777777" w:rsidR="00EF686C" w:rsidRDefault="00EF686C" w:rsidP="00EF686C">
            <w:r>
              <w:t xml:space="preserve">            .price-excluding-tax,</w:t>
            </w:r>
          </w:p>
          <w:p w14:paraId="058120EC" w14:textId="77777777" w:rsidR="00EF686C" w:rsidRDefault="00EF686C" w:rsidP="00EF686C">
            <w:r>
              <w:lastRenderedPageBreak/>
              <w:t xml:space="preserve">            .price-including-tax {</w:t>
            </w:r>
          </w:p>
          <w:p w14:paraId="45D8C3F1" w14:textId="77777777" w:rsidR="00EF686C" w:rsidRDefault="00EF686C" w:rsidP="00EF686C">
            <w:r>
              <w:t xml:space="preserve">                display: block;</w:t>
            </w:r>
          </w:p>
          <w:p w14:paraId="27E1D5F6" w14:textId="77777777" w:rsidR="00EF686C" w:rsidRDefault="00EF686C" w:rsidP="00EF686C">
            <w:r>
              <w:t xml:space="preserve">                white-space: nowrap;</w:t>
            </w:r>
          </w:p>
          <w:p w14:paraId="1DD9F6F1" w14:textId="77777777" w:rsidR="00EF686C" w:rsidRDefault="00EF686C" w:rsidP="00EF686C">
            <w:r>
              <w:t xml:space="preserve">            }</w:t>
            </w:r>
          </w:p>
          <w:p w14:paraId="4DE33459" w14:textId="77777777" w:rsidR="00EF686C" w:rsidRDefault="00EF686C" w:rsidP="00EF686C"/>
          <w:p w14:paraId="205C0809" w14:textId="77777777" w:rsidR="00EF686C" w:rsidRDefault="00EF686C" w:rsidP="00EF686C">
            <w:r>
              <w:t xml:space="preserve">            .price-from,</w:t>
            </w:r>
          </w:p>
          <w:p w14:paraId="05AD029C" w14:textId="77777777" w:rsidR="00EF686C" w:rsidRDefault="00EF686C" w:rsidP="00EF686C">
            <w:r>
              <w:t xml:space="preserve">            .price-to {</w:t>
            </w:r>
          </w:p>
          <w:p w14:paraId="5949DD22" w14:textId="77777777" w:rsidR="00EF686C" w:rsidRDefault="00EF686C" w:rsidP="00EF686C">
            <w:r>
              <w:t xml:space="preserve">                margin: 0;</w:t>
            </w:r>
          </w:p>
          <w:p w14:paraId="01B53F9E" w14:textId="77777777" w:rsidR="00EF686C" w:rsidRDefault="00EF686C" w:rsidP="00EF686C">
            <w:r>
              <w:t xml:space="preserve">            }</w:t>
            </w:r>
          </w:p>
          <w:p w14:paraId="215630D8" w14:textId="77777777" w:rsidR="00EF686C" w:rsidRDefault="00EF686C" w:rsidP="00EF686C"/>
          <w:p w14:paraId="029C9AE7" w14:textId="77777777" w:rsidR="00EF686C" w:rsidRDefault="00EF686C" w:rsidP="00EF686C">
            <w:r>
              <w:t xml:space="preserve">            .tocompare {</w:t>
            </w:r>
          </w:p>
          <w:p w14:paraId="4CEF3E86" w14:textId="77777777" w:rsidR="00EF686C" w:rsidRDefault="00EF686C" w:rsidP="00EF686C">
            <w:r>
              <w:t xml:space="preserve">                .lib-icon-font-symbol(</w:t>
            </w:r>
          </w:p>
          <w:p w14:paraId="113E73C6" w14:textId="77777777" w:rsidR="00EF686C" w:rsidRDefault="00EF686C" w:rsidP="00EF686C">
            <w:r>
              <w:t xml:space="preserve">                @icon-compare-empty</w:t>
            </w:r>
          </w:p>
          <w:p w14:paraId="23EC3C49" w14:textId="77777777" w:rsidR="00EF686C" w:rsidRDefault="00EF686C" w:rsidP="00EF686C">
            <w:r>
              <w:t xml:space="preserve">                );</w:t>
            </w:r>
          </w:p>
          <w:p w14:paraId="38D18FB1" w14:textId="77777777" w:rsidR="00EF686C" w:rsidRDefault="00EF686C" w:rsidP="00EF686C">
            <w:r>
              <w:t xml:space="preserve">            }</w:t>
            </w:r>
          </w:p>
          <w:p w14:paraId="5A82449A" w14:textId="77777777" w:rsidR="00EF686C" w:rsidRDefault="00EF686C" w:rsidP="00EF686C"/>
          <w:p w14:paraId="528EB6D7" w14:textId="77777777" w:rsidR="00EF686C" w:rsidRDefault="00EF686C" w:rsidP="00EF686C">
            <w:r>
              <w:t xml:space="preserve">            .tocart {</w:t>
            </w:r>
          </w:p>
          <w:p w14:paraId="4809295A" w14:textId="77777777" w:rsidR="00EF686C" w:rsidRDefault="00EF686C" w:rsidP="00EF686C">
            <w:r>
              <w:t xml:space="preserve">                white-space: nowrap;</w:t>
            </w:r>
          </w:p>
          <w:p w14:paraId="228433F8" w14:textId="77777777" w:rsidR="00EF686C" w:rsidRDefault="00EF686C" w:rsidP="00EF686C">
            <w:r>
              <w:t xml:space="preserve">            }</w:t>
            </w:r>
          </w:p>
          <w:p w14:paraId="44CA7581" w14:textId="77777777" w:rsidR="00EF686C" w:rsidRDefault="00EF686C" w:rsidP="00EF686C">
            <w:r>
              <w:t xml:space="preserve">        }</w:t>
            </w:r>
          </w:p>
          <w:p w14:paraId="260AA97C" w14:textId="77777777" w:rsidR="00EF686C" w:rsidRDefault="00EF686C" w:rsidP="00EF686C">
            <w:r>
              <w:t xml:space="preserve">    }</w:t>
            </w:r>
          </w:p>
          <w:p w14:paraId="0214C8CD" w14:textId="77777777" w:rsidR="00EF686C" w:rsidRDefault="00EF686C" w:rsidP="00EF686C"/>
          <w:p w14:paraId="72681046" w14:textId="77777777" w:rsidR="00EF686C" w:rsidRDefault="00EF686C" w:rsidP="00EF686C">
            <w:r>
              <w:t xml:space="preserve">    .price-container {</w:t>
            </w:r>
          </w:p>
          <w:p w14:paraId="1D45494A" w14:textId="77777777" w:rsidR="00EF686C" w:rsidRDefault="00EF686C" w:rsidP="00EF686C">
            <w:r>
              <w:t xml:space="preserve">        .price {</w:t>
            </w:r>
          </w:p>
          <w:p w14:paraId="06197008" w14:textId="77777777" w:rsidR="00EF686C" w:rsidRDefault="00EF686C" w:rsidP="00EF686C">
            <w:r>
              <w:t xml:space="preserve">            .lib-font-size(14);</w:t>
            </w:r>
          </w:p>
          <w:p w14:paraId="18EB95B6" w14:textId="77777777" w:rsidR="00EF686C" w:rsidRDefault="00EF686C" w:rsidP="00EF686C">
            <w:r>
              <w:t xml:space="preserve">        }</w:t>
            </w:r>
          </w:p>
          <w:p w14:paraId="20DB2071" w14:textId="77777777" w:rsidR="00EF686C" w:rsidRDefault="00EF686C" w:rsidP="00EF686C"/>
          <w:p w14:paraId="117840CE" w14:textId="77777777" w:rsidR="00EF686C" w:rsidRDefault="00EF686C" w:rsidP="00EF686C">
            <w:r>
              <w:t xml:space="preserve">        .price-including-tax + .price-excluding-tax,</w:t>
            </w:r>
          </w:p>
          <w:p w14:paraId="4D5AE9B0" w14:textId="77777777" w:rsidR="00EF686C" w:rsidRDefault="00EF686C" w:rsidP="00EF686C">
            <w:r>
              <w:t xml:space="preserve">        .weee {</w:t>
            </w:r>
          </w:p>
          <w:p w14:paraId="33C3F063" w14:textId="77777777" w:rsidR="00EF686C" w:rsidRDefault="00EF686C" w:rsidP="00EF686C">
            <w:r>
              <w:t xml:space="preserve">            margin-top: @indent__xs;</w:t>
            </w:r>
          </w:p>
          <w:p w14:paraId="7EE9CB92" w14:textId="77777777" w:rsidR="00EF686C" w:rsidRDefault="00EF686C" w:rsidP="00EF686C">
            <w:r>
              <w:t xml:space="preserve">        }</w:t>
            </w:r>
          </w:p>
          <w:p w14:paraId="6A33966C" w14:textId="77777777" w:rsidR="00EF686C" w:rsidRDefault="00EF686C" w:rsidP="00EF686C"/>
          <w:p w14:paraId="581EAD23" w14:textId="77777777" w:rsidR="00EF686C" w:rsidRDefault="00EF686C" w:rsidP="00EF686C">
            <w:r>
              <w:t xml:space="preserve">        .price-including-tax + .price-excluding-tax,</w:t>
            </w:r>
          </w:p>
          <w:p w14:paraId="2BE4F3E1" w14:textId="77777777" w:rsidR="00EF686C" w:rsidRDefault="00EF686C" w:rsidP="00EF686C">
            <w:r>
              <w:t xml:space="preserve">        .weee,</w:t>
            </w:r>
          </w:p>
          <w:p w14:paraId="096CC241" w14:textId="77777777" w:rsidR="00EF686C" w:rsidRDefault="00EF686C" w:rsidP="00EF686C">
            <w:r>
              <w:t xml:space="preserve">        .price-including-tax + .price-excluding-tax .price,</w:t>
            </w:r>
          </w:p>
          <w:p w14:paraId="2C64DDFA" w14:textId="77777777" w:rsidR="00EF686C" w:rsidRDefault="00EF686C" w:rsidP="00EF686C">
            <w:r>
              <w:t xml:space="preserve">        .weee .price,</w:t>
            </w:r>
          </w:p>
          <w:p w14:paraId="34A499A9" w14:textId="77777777" w:rsidR="00EF686C" w:rsidRDefault="00EF686C" w:rsidP="00EF686C">
            <w:r>
              <w:t xml:space="preserve">        .weee + .price-excluding-tax:before,</w:t>
            </w:r>
          </w:p>
          <w:p w14:paraId="29A7BA11" w14:textId="77777777" w:rsidR="00EF686C" w:rsidRDefault="00EF686C" w:rsidP="00EF686C">
            <w:r>
              <w:t xml:space="preserve">        .weee + .price-excluding-tax .price {</w:t>
            </w:r>
          </w:p>
          <w:p w14:paraId="2299F791" w14:textId="77777777" w:rsidR="00EF686C" w:rsidRDefault="00EF686C" w:rsidP="00EF686C">
            <w:r>
              <w:t xml:space="preserve">            .lib-font-size(11);</w:t>
            </w:r>
          </w:p>
          <w:p w14:paraId="07BB43E8" w14:textId="77777777" w:rsidR="00EF686C" w:rsidRDefault="00EF686C" w:rsidP="00EF686C">
            <w:r>
              <w:t xml:space="preserve">        }</w:t>
            </w:r>
          </w:p>
          <w:p w14:paraId="3628C0AC" w14:textId="77777777" w:rsidR="00EF686C" w:rsidRDefault="00EF686C" w:rsidP="00EF686C"/>
          <w:p w14:paraId="54745276" w14:textId="77777777" w:rsidR="00EF686C" w:rsidRDefault="00EF686C" w:rsidP="00EF686C">
            <w:r>
              <w:t xml:space="preserve">        .weee {</w:t>
            </w:r>
          </w:p>
          <w:p w14:paraId="0D8C59C1" w14:textId="77777777" w:rsidR="00EF686C" w:rsidRDefault="00EF686C" w:rsidP="00EF686C">
            <w:r>
              <w:t xml:space="preserve">            &amp;:before {</w:t>
            </w:r>
          </w:p>
          <w:p w14:paraId="5C5BEF45" w14:textId="77777777" w:rsidR="00EF686C" w:rsidRDefault="00EF686C" w:rsidP="00EF686C">
            <w:r>
              <w:t xml:space="preserve">                content: '('attr(data-label) ': ';</w:t>
            </w:r>
          </w:p>
          <w:p w14:paraId="4DF6FFB5" w14:textId="77777777" w:rsidR="00EF686C" w:rsidRDefault="00EF686C" w:rsidP="00EF686C">
            <w:r>
              <w:t xml:space="preserve">            }</w:t>
            </w:r>
          </w:p>
          <w:p w14:paraId="17BCB433" w14:textId="77777777" w:rsidR="00EF686C" w:rsidRDefault="00EF686C" w:rsidP="00EF686C"/>
          <w:p w14:paraId="3D59BC27" w14:textId="77777777" w:rsidR="00EF686C" w:rsidRDefault="00EF686C" w:rsidP="00EF686C">
            <w:r>
              <w:lastRenderedPageBreak/>
              <w:t xml:space="preserve">            &amp;:after {</w:t>
            </w:r>
          </w:p>
          <w:p w14:paraId="369403C7" w14:textId="77777777" w:rsidR="00EF686C" w:rsidRDefault="00EF686C" w:rsidP="00EF686C">
            <w:r>
              <w:t xml:space="preserve">                content: ')';</w:t>
            </w:r>
          </w:p>
          <w:p w14:paraId="6761BA70" w14:textId="77777777" w:rsidR="00EF686C" w:rsidRDefault="00EF686C" w:rsidP="00EF686C">
            <w:r>
              <w:t xml:space="preserve">            }</w:t>
            </w:r>
          </w:p>
          <w:p w14:paraId="2B3A5007" w14:textId="77777777" w:rsidR="00EF686C" w:rsidRDefault="00EF686C" w:rsidP="00EF686C"/>
          <w:p w14:paraId="771CE140" w14:textId="77777777" w:rsidR="00EF686C" w:rsidRDefault="00EF686C" w:rsidP="00EF686C">
            <w:r>
              <w:t xml:space="preserve">            + .price-excluding-tax {</w:t>
            </w:r>
          </w:p>
          <w:p w14:paraId="29FA43BF" w14:textId="77777777" w:rsidR="00EF686C" w:rsidRDefault="00EF686C" w:rsidP="00EF686C">
            <w:r>
              <w:t xml:space="preserve">                &amp;:before {</w:t>
            </w:r>
          </w:p>
          <w:p w14:paraId="0105B4A8" w14:textId="77777777" w:rsidR="00EF686C" w:rsidRDefault="00EF686C" w:rsidP="00EF686C">
            <w:r>
              <w:t xml:space="preserve">                    content: attr(data-label) ': ';</w:t>
            </w:r>
          </w:p>
          <w:p w14:paraId="52F04255" w14:textId="77777777" w:rsidR="00EF686C" w:rsidRDefault="00EF686C" w:rsidP="00EF686C">
            <w:r>
              <w:t xml:space="preserve">                }</w:t>
            </w:r>
          </w:p>
          <w:p w14:paraId="662DA4A6" w14:textId="77777777" w:rsidR="00EF686C" w:rsidRDefault="00EF686C" w:rsidP="00EF686C">
            <w:r>
              <w:t xml:space="preserve">            }</w:t>
            </w:r>
          </w:p>
          <w:p w14:paraId="00125D95" w14:textId="77777777" w:rsidR="00EF686C" w:rsidRDefault="00EF686C" w:rsidP="00EF686C">
            <w:r>
              <w:t xml:space="preserve">        }</w:t>
            </w:r>
          </w:p>
          <w:p w14:paraId="5B9CD879" w14:textId="77777777" w:rsidR="00EF686C" w:rsidRDefault="00EF686C" w:rsidP="00EF686C">
            <w:r>
              <w:t xml:space="preserve">    }</w:t>
            </w:r>
          </w:p>
          <w:p w14:paraId="2B296E67" w14:textId="77777777" w:rsidR="00EF686C" w:rsidRDefault="00EF686C" w:rsidP="00EF686C"/>
          <w:p w14:paraId="6F7D41BA" w14:textId="77777777" w:rsidR="00EF686C" w:rsidRDefault="00EF686C" w:rsidP="00EF686C">
            <w:r>
              <w:t xml:space="preserve">    .products-list {</w:t>
            </w:r>
          </w:p>
          <w:p w14:paraId="334F7462" w14:textId="77777777" w:rsidR="00EF686C" w:rsidRDefault="00EF686C" w:rsidP="00EF686C">
            <w:r>
              <w:t xml:space="preserve">        .product {</w:t>
            </w:r>
          </w:p>
          <w:p w14:paraId="0A30982A" w14:textId="77777777" w:rsidR="00EF686C" w:rsidRDefault="00EF686C" w:rsidP="00EF686C">
            <w:r>
              <w:t xml:space="preserve">            &amp;-item {</w:t>
            </w:r>
          </w:p>
          <w:p w14:paraId="054A3E74" w14:textId="77777777" w:rsidR="00EF686C" w:rsidRDefault="00EF686C" w:rsidP="00EF686C">
            <w:r>
              <w:t xml:space="preserve">                display: table;</w:t>
            </w:r>
          </w:p>
          <w:p w14:paraId="0C4AAEA7" w14:textId="77777777" w:rsidR="00EF686C" w:rsidRDefault="00EF686C" w:rsidP="00EF686C">
            <w:r>
              <w:t xml:space="preserve">                width: 100%;</w:t>
            </w:r>
          </w:p>
          <w:p w14:paraId="281AED39" w14:textId="77777777" w:rsidR="00EF686C" w:rsidRDefault="00EF686C" w:rsidP="00EF686C"/>
          <w:p w14:paraId="2C0B7229" w14:textId="77777777" w:rsidR="00EF686C" w:rsidRDefault="00EF686C" w:rsidP="00EF686C">
            <w:r>
              <w:t xml:space="preserve">                &amp;-info {</w:t>
            </w:r>
          </w:p>
          <w:p w14:paraId="4E274930" w14:textId="77777777" w:rsidR="00EF686C" w:rsidRDefault="00EF686C" w:rsidP="00EF686C">
            <w:r>
              <w:t xml:space="preserve">                    display: table-row;</w:t>
            </w:r>
          </w:p>
          <w:p w14:paraId="542F9C6A" w14:textId="77777777" w:rsidR="00EF686C" w:rsidRDefault="00EF686C" w:rsidP="00EF686C">
            <w:r>
              <w:t xml:space="preserve">                }</w:t>
            </w:r>
          </w:p>
          <w:p w14:paraId="41907084" w14:textId="77777777" w:rsidR="00EF686C" w:rsidRDefault="00EF686C" w:rsidP="00EF686C"/>
          <w:p w14:paraId="5D3941E8" w14:textId="77777777" w:rsidR="00EF686C" w:rsidRDefault="00EF686C" w:rsidP="00EF686C">
            <w:r>
              <w:t xml:space="preserve">                &amp;-photo {</w:t>
            </w:r>
          </w:p>
          <w:p w14:paraId="78A245D5" w14:textId="77777777" w:rsidR="00EF686C" w:rsidRDefault="00EF686C" w:rsidP="00EF686C">
            <w:r>
              <w:t xml:space="preserve">                    display: table-cell;</w:t>
            </w:r>
          </w:p>
          <w:p w14:paraId="045DF372" w14:textId="77777777" w:rsidR="00EF686C" w:rsidRDefault="00EF686C" w:rsidP="00EF686C">
            <w:r>
              <w:t xml:space="preserve">                    padding: 0 @indent__l @indent__l 0;</w:t>
            </w:r>
          </w:p>
          <w:p w14:paraId="235101A8" w14:textId="77777777" w:rsidR="00EF686C" w:rsidRDefault="00EF686C" w:rsidP="00EF686C">
            <w:r>
              <w:t xml:space="preserve">                    vertical-align: top;</w:t>
            </w:r>
          </w:p>
          <w:p w14:paraId="75B94812" w14:textId="77777777" w:rsidR="00EF686C" w:rsidRDefault="00EF686C" w:rsidP="00EF686C">
            <w:r>
              <w:t xml:space="preserve">                    width: 1%;</w:t>
            </w:r>
          </w:p>
          <w:p w14:paraId="600EC3A9" w14:textId="77777777" w:rsidR="00EF686C" w:rsidRDefault="00EF686C" w:rsidP="00EF686C">
            <w:r>
              <w:t xml:space="preserve">                }</w:t>
            </w:r>
          </w:p>
          <w:p w14:paraId="3175249B" w14:textId="77777777" w:rsidR="00EF686C" w:rsidRDefault="00EF686C" w:rsidP="00EF686C"/>
          <w:p w14:paraId="760A0B99" w14:textId="77777777" w:rsidR="00EF686C" w:rsidRDefault="00EF686C" w:rsidP="00EF686C">
            <w:r>
              <w:t xml:space="preserve">                &amp;-details {</w:t>
            </w:r>
          </w:p>
          <w:p w14:paraId="7A6BDCBF" w14:textId="77777777" w:rsidR="00EF686C" w:rsidRDefault="00EF686C" w:rsidP="00EF686C">
            <w:r>
              <w:t xml:space="preserve">                    display: table-cell;</w:t>
            </w:r>
          </w:p>
          <w:p w14:paraId="17008872" w14:textId="77777777" w:rsidR="00EF686C" w:rsidRDefault="00EF686C" w:rsidP="00EF686C">
            <w:r>
              <w:t xml:space="preserve">                    vertical-align: top;</w:t>
            </w:r>
          </w:p>
          <w:p w14:paraId="0A7F370A" w14:textId="77777777" w:rsidR="00EF686C" w:rsidRDefault="00EF686C" w:rsidP="00EF686C">
            <w:r>
              <w:t xml:space="preserve">                }</w:t>
            </w:r>
          </w:p>
          <w:p w14:paraId="4D6F21E5" w14:textId="77777777" w:rsidR="00EF686C" w:rsidRDefault="00EF686C" w:rsidP="00EF686C">
            <w:r>
              <w:t xml:space="preserve">            }</w:t>
            </w:r>
          </w:p>
          <w:p w14:paraId="3B742EED" w14:textId="77777777" w:rsidR="00EF686C" w:rsidRDefault="00EF686C" w:rsidP="00EF686C">
            <w:r>
              <w:t xml:space="preserve">        }</w:t>
            </w:r>
          </w:p>
          <w:p w14:paraId="733900AD" w14:textId="77777777" w:rsidR="00EF686C" w:rsidRDefault="00EF686C" w:rsidP="00EF686C"/>
          <w:p w14:paraId="6CDBF118" w14:textId="77777777" w:rsidR="00EF686C" w:rsidRDefault="00EF686C" w:rsidP="00EF686C">
            <w:r>
              <w:t xml:space="preserve">        .product-image-wrapper {</w:t>
            </w:r>
          </w:p>
          <w:p w14:paraId="4CBD167C" w14:textId="77777777" w:rsidR="00EF686C" w:rsidRDefault="00EF686C" w:rsidP="00EF686C">
            <w:r>
              <w:t xml:space="preserve">            &amp;:extend(.abs-reset-image-wrapper all);</w:t>
            </w:r>
          </w:p>
          <w:p w14:paraId="0D147B20" w14:textId="77777777" w:rsidR="00EF686C" w:rsidRDefault="00EF686C" w:rsidP="00EF686C">
            <w:r>
              <w:t xml:space="preserve">        }</w:t>
            </w:r>
          </w:p>
          <w:p w14:paraId="65C43990" w14:textId="77777777" w:rsidR="00EF686C" w:rsidRDefault="00EF686C" w:rsidP="00EF686C">
            <w:r>
              <w:t xml:space="preserve">    }</w:t>
            </w:r>
          </w:p>
          <w:p w14:paraId="33E13955" w14:textId="77777777" w:rsidR="00EF686C" w:rsidRDefault="00EF686C" w:rsidP="00EF686C">
            <w:r>
              <w:t>}</w:t>
            </w:r>
          </w:p>
          <w:p w14:paraId="62613A8F" w14:textId="77777777" w:rsidR="00EF686C" w:rsidRDefault="00EF686C" w:rsidP="00EF686C"/>
          <w:p w14:paraId="47106122" w14:textId="77777777" w:rsidR="00EF686C" w:rsidRDefault="00EF686C" w:rsidP="00EF686C">
            <w:r>
              <w:t>//</w:t>
            </w:r>
          </w:p>
          <w:p w14:paraId="5A6B1F61" w14:textId="77777777" w:rsidR="00EF686C" w:rsidRDefault="00EF686C" w:rsidP="00EF686C">
            <w:r>
              <w:t>//  Mobile</w:t>
            </w:r>
          </w:p>
          <w:p w14:paraId="5A9FB7C2" w14:textId="77777777" w:rsidR="00EF686C" w:rsidRDefault="00EF686C" w:rsidP="00EF686C">
            <w:r>
              <w:t>//  _____________________________________________</w:t>
            </w:r>
          </w:p>
          <w:p w14:paraId="3C59806B" w14:textId="77777777" w:rsidR="00EF686C" w:rsidRDefault="00EF686C" w:rsidP="00EF686C"/>
          <w:p w14:paraId="50A054C6" w14:textId="77777777" w:rsidR="00EF686C" w:rsidRDefault="00EF686C" w:rsidP="00EF686C">
            <w:r>
              <w:lastRenderedPageBreak/>
              <w:t>.media-width(@extremum, @break) when (@extremum = 'max') and (@break = @screen__s) {</w:t>
            </w:r>
          </w:p>
          <w:p w14:paraId="31E109D8" w14:textId="77777777" w:rsidR="00EF686C" w:rsidRDefault="00EF686C" w:rsidP="00EF686C">
            <w:r>
              <w:t xml:space="preserve">    .products-list .product {</w:t>
            </w:r>
          </w:p>
          <w:p w14:paraId="21437C1C" w14:textId="77777777" w:rsidR="00EF686C" w:rsidRDefault="00EF686C" w:rsidP="00EF686C">
            <w:r>
              <w:t xml:space="preserve">        &amp;-item {</w:t>
            </w:r>
          </w:p>
          <w:p w14:paraId="34FD1371" w14:textId="77777777" w:rsidR="00EF686C" w:rsidRDefault="00EF686C" w:rsidP="00EF686C">
            <w:r>
              <w:t xml:space="preserve">            table-layout: fixed;</w:t>
            </w:r>
          </w:p>
          <w:p w14:paraId="6BDFA4A6" w14:textId="77777777" w:rsidR="00EF686C" w:rsidRDefault="00EF686C" w:rsidP="00EF686C"/>
          <w:p w14:paraId="7DBC62E5" w14:textId="77777777" w:rsidR="00EF686C" w:rsidRDefault="00EF686C" w:rsidP="00EF686C">
            <w:r>
              <w:t xml:space="preserve">            &amp;-photo {</w:t>
            </w:r>
          </w:p>
          <w:p w14:paraId="3F2AEF4A" w14:textId="77777777" w:rsidR="00EF686C" w:rsidRDefault="00EF686C" w:rsidP="00EF686C">
            <w:r>
              <w:t xml:space="preserve">                padding: 0 @indent__s @indent__s 0;</w:t>
            </w:r>
          </w:p>
          <w:p w14:paraId="6D2ACCB6" w14:textId="77777777" w:rsidR="00EF686C" w:rsidRDefault="00EF686C" w:rsidP="00EF686C">
            <w:r>
              <w:t xml:space="preserve">                width: 30%;</w:t>
            </w:r>
          </w:p>
          <w:p w14:paraId="1DFC525D" w14:textId="77777777" w:rsidR="00EF686C" w:rsidRDefault="00EF686C" w:rsidP="00EF686C">
            <w:r>
              <w:t xml:space="preserve">            }</w:t>
            </w:r>
          </w:p>
          <w:p w14:paraId="73F07128" w14:textId="77777777" w:rsidR="00EF686C" w:rsidRDefault="00EF686C" w:rsidP="00EF686C">
            <w:r>
              <w:t xml:space="preserve">        }</w:t>
            </w:r>
          </w:p>
          <w:p w14:paraId="6A31EE49" w14:textId="77777777" w:rsidR="00EF686C" w:rsidRDefault="00EF686C" w:rsidP="00EF686C">
            <w:r>
              <w:t xml:space="preserve">    }</w:t>
            </w:r>
          </w:p>
          <w:p w14:paraId="188F4FF2" w14:textId="77777777" w:rsidR="00EF686C" w:rsidRDefault="00EF686C" w:rsidP="00EF686C">
            <w:r>
              <w:t>}</w:t>
            </w:r>
          </w:p>
          <w:p w14:paraId="4CFAC032" w14:textId="77777777" w:rsidR="00EF686C" w:rsidRDefault="00EF686C" w:rsidP="00EF686C"/>
          <w:p w14:paraId="4AAC0A5E" w14:textId="77777777" w:rsidR="00EF686C" w:rsidRDefault="00EF686C" w:rsidP="00EF686C">
            <w:r>
              <w:t>.media-width(@extremum, @break) when (@extremum = 'min') and (@break = @screen__s) {</w:t>
            </w:r>
          </w:p>
          <w:p w14:paraId="45168793" w14:textId="77777777" w:rsidR="00EF686C" w:rsidRDefault="00EF686C" w:rsidP="00EF686C">
            <w:r>
              <w:t xml:space="preserve">    .product {</w:t>
            </w:r>
          </w:p>
          <w:p w14:paraId="0C5BDA90" w14:textId="77777777" w:rsidR="00EF686C" w:rsidRDefault="00EF686C" w:rsidP="00EF686C">
            <w:r>
              <w:t xml:space="preserve">        &amp;-item {</w:t>
            </w:r>
          </w:p>
          <w:p w14:paraId="3ADC76B8" w14:textId="77777777" w:rsidR="00EF686C" w:rsidRDefault="00EF686C" w:rsidP="00EF686C">
            <w:r>
              <w:t xml:space="preserve">            .products-grid &amp; {</w:t>
            </w:r>
          </w:p>
          <w:p w14:paraId="36C3315C" w14:textId="77777777" w:rsidR="00EF686C" w:rsidRDefault="00EF686C" w:rsidP="00EF686C">
            <w:r>
              <w:t xml:space="preserve">                margin-bottom: @indent__l;</w:t>
            </w:r>
          </w:p>
          <w:p w14:paraId="794958F4" w14:textId="77777777" w:rsidR="00EF686C" w:rsidRDefault="00EF686C" w:rsidP="00EF686C">
            <w:r>
              <w:t xml:space="preserve">            }</w:t>
            </w:r>
          </w:p>
          <w:p w14:paraId="0DE6943C" w14:textId="77777777" w:rsidR="00EF686C" w:rsidRDefault="00EF686C" w:rsidP="00EF686C"/>
          <w:p w14:paraId="61D1848E" w14:textId="77777777" w:rsidR="00EF686C" w:rsidRDefault="00EF686C" w:rsidP="00EF686C">
            <w:r>
              <w:t xml:space="preserve">            &amp;-actions {</w:t>
            </w:r>
          </w:p>
          <w:p w14:paraId="3DD735B8" w14:textId="77777777" w:rsidR="00EF686C" w:rsidRDefault="00EF686C" w:rsidP="00EF686C">
            <w:r>
              <w:t xml:space="preserve">                display: block;</w:t>
            </w:r>
          </w:p>
          <w:p w14:paraId="0434B089" w14:textId="77777777" w:rsidR="00EF686C" w:rsidRDefault="00EF686C" w:rsidP="00EF686C"/>
          <w:p w14:paraId="74651F54" w14:textId="77777777" w:rsidR="00EF686C" w:rsidRDefault="00EF686C" w:rsidP="00EF686C">
            <w:r>
              <w:t xml:space="preserve">                .products-grid &amp; {</w:t>
            </w:r>
          </w:p>
          <w:p w14:paraId="666FD61F" w14:textId="77777777" w:rsidR="00EF686C" w:rsidRDefault="00EF686C" w:rsidP="00EF686C">
            <w:r>
              <w:t xml:space="preserve">                    margin: @indent__s 0;</w:t>
            </w:r>
          </w:p>
          <w:p w14:paraId="6B763FCC" w14:textId="77777777" w:rsidR="00EF686C" w:rsidRDefault="00EF686C" w:rsidP="00EF686C">
            <w:r>
              <w:t xml:space="preserve">                }</w:t>
            </w:r>
          </w:p>
          <w:p w14:paraId="327A5B76" w14:textId="77777777" w:rsidR="00EF686C" w:rsidRDefault="00EF686C" w:rsidP="00EF686C"/>
          <w:p w14:paraId="1B139C81" w14:textId="77777777" w:rsidR="00EF686C" w:rsidRDefault="00EF686C" w:rsidP="00EF686C">
            <w:r>
              <w:t xml:space="preserve">                .actions-primary + .actions-secondary {</w:t>
            </w:r>
          </w:p>
          <w:p w14:paraId="5A67C426" w14:textId="77777777" w:rsidR="00EF686C" w:rsidRDefault="00EF686C" w:rsidP="00EF686C">
            <w:r>
              <w:t xml:space="preserve">                    &gt; * {</w:t>
            </w:r>
          </w:p>
          <w:p w14:paraId="59DCC3FD" w14:textId="77777777" w:rsidR="00EF686C" w:rsidRDefault="00EF686C" w:rsidP="00EF686C">
            <w:r>
              <w:t xml:space="preserve">                        white-space: normal;</w:t>
            </w:r>
          </w:p>
          <w:p w14:paraId="0557A71E" w14:textId="77777777" w:rsidR="00EF686C" w:rsidRDefault="00EF686C" w:rsidP="00EF686C">
            <w:r>
              <w:t xml:space="preserve">                    }</w:t>
            </w:r>
          </w:p>
          <w:p w14:paraId="0EB2D416" w14:textId="77777777" w:rsidR="00EF686C" w:rsidRDefault="00EF686C" w:rsidP="00EF686C">
            <w:r>
              <w:t xml:space="preserve">                }</w:t>
            </w:r>
          </w:p>
          <w:p w14:paraId="7D7F0D94" w14:textId="77777777" w:rsidR="00EF686C" w:rsidRDefault="00EF686C" w:rsidP="00EF686C">
            <w:r>
              <w:t xml:space="preserve">            }</w:t>
            </w:r>
          </w:p>
          <w:p w14:paraId="0E38F2CF" w14:textId="77777777" w:rsidR="00EF686C" w:rsidRDefault="00EF686C" w:rsidP="00EF686C">
            <w:r>
              <w:t xml:space="preserve">        }</w:t>
            </w:r>
          </w:p>
          <w:p w14:paraId="39C7B568" w14:textId="77777777" w:rsidR="00EF686C" w:rsidRDefault="00EF686C" w:rsidP="00EF686C">
            <w:r>
              <w:t xml:space="preserve">    }</w:t>
            </w:r>
          </w:p>
          <w:p w14:paraId="3D873830" w14:textId="77777777" w:rsidR="00EF686C" w:rsidRDefault="00EF686C" w:rsidP="00EF686C"/>
          <w:p w14:paraId="07836860" w14:textId="77777777" w:rsidR="00EF686C" w:rsidRDefault="00EF686C" w:rsidP="00EF686C">
            <w:r>
              <w:t xml:space="preserve">    .products-grid .product-item {</w:t>
            </w:r>
          </w:p>
          <w:p w14:paraId="5747E3AB" w14:textId="77777777" w:rsidR="00EF686C" w:rsidRDefault="00EF686C" w:rsidP="00EF686C">
            <w:r>
              <w:t xml:space="preserve">        width: (100%/3);</w:t>
            </w:r>
          </w:p>
          <w:p w14:paraId="7BF60B2F" w14:textId="77777777" w:rsidR="00EF686C" w:rsidRDefault="00EF686C" w:rsidP="00EF686C">
            <w:r>
              <w:t xml:space="preserve">    }</w:t>
            </w:r>
          </w:p>
          <w:p w14:paraId="2917F1C7" w14:textId="77777777" w:rsidR="00EF686C" w:rsidRDefault="00EF686C" w:rsidP="00EF686C"/>
          <w:p w14:paraId="16A321C2" w14:textId="77777777" w:rsidR="00EF686C" w:rsidRDefault="00EF686C" w:rsidP="00EF686C">
            <w:r>
              <w:t xml:space="preserve">    .page-products,</w:t>
            </w:r>
          </w:p>
          <w:p w14:paraId="0B52C760" w14:textId="77777777" w:rsidR="00EF686C" w:rsidRDefault="00EF686C" w:rsidP="00EF686C">
            <w:r>
              <w:t xml:space="preserve">    .page-layout-1column,</w:t>
            </w:r>
          </w:p>
          <w:p w14:paraId="01B774B0" w14:textId="77777777" w:rsidR="00EF686C" w:rsidRDefault="00EF686C" w:rsidP="00EF686C">
            <w:r>
              <w:t xml:space="preserve">    .page-layout-3columns,</w:t>
            </w:r>
          </w:p>
          <w:p w14:paraId="76042A00" w14:textId="77777777" w:rsidR="00EF686C" w:rsidRDefault="00EF686C" w:rsidP="00EF686C">
            <w:r>
              <w:t xml:space="preserve">    .page-products.page-layout-1column,</w:t>
            </w:r>
          </w:p>
          <w:p w14:paraId="18CC2656" w14:textId="77777777" w:rsidR="00EF686C" w:rsidRDefault="00EF686C" w:rsidP="00EF686C">
            <w:r>
              <w:lastRenderedPageBreak/>
              <w:t xml:space="preserve">    .page-products.page-layout-3columns {</w:t>
            </w:r>
          </w:p>
          <w:p w14:paraId="6AE75DAC" w14:textId="77777777" w:rsidR="00EF686C" w:rsidRDefault="00EF686C" w:rsidP="00EF686C">
            <w:r>
              <w:t xml:space="preserve">        .products-grid {</w:t>
            </w:r>
          </w:p>
          <w:p w14:paraId="490184AC" w14:textId="77777777" w:rsidR="00EF686C" w:rsidRDefault="00EF686C" w:rsidP="00EF686C">
            <w:r>
              <w:t xml:space="preserve">            .product-item {</w:t>
            </w:r>
          </w:p>
          <w:p w14:paraId="5A4B979E" w14:textId="77777777" w:rsidR="00EF686C" w:rsidRDefault="00EF686C" w:rsidP="00EF686C">
            <w:r>
              <w:t xml:space="preserve">                margin-left: 2%;</w:t>
            </w:r>
          </w:p>
          <w:p w14:paraId="21048023" w14:textId="77777777" w:rsidR="00EF686C" w:rsidRDefault="00EF686C" w:rsidP="00EF686C">
            <w:r>
              <w:t xml:space="preserve">                padding: 0;</w:t>
            </w:r>
          </w:p>
          <w:p w14:paraId="44B47C3B" w14:textId="77777777" w:rsidR="00EF686C" w:rsidRDefault="00EF686C" w:rsidP="00EF686C">
            <w:r>
              <w:t xml:space="preserve">                width: calc(~'(100% - 4%) / 3');</w:t>
            </w:r>
          </w:p>
          <w:p w14:paraId="5B0EC224" w14:textId="77777777" w:rsidR="00EF686C" w:rsidRDefault="00EF686C" w:rsidP="00EF686C"/>
          <w:p w14:paraId="603ACFB2" w14:textId="77777777" w:rsidR="00EF686C" w:rsidRDefault="00EF686C" w:rsidP="00EF686C">
            <w:r>
              <w:t xml:space="preserve">                &amp;:nth-child(3n + 1) {</w:t>
            </w:r>
          </w:p>
          <w:p w14:paraId="4B3EB9BA" w14:textId="77777777" w:rsidR="00EF686C" w:rsidRDefault="00EF686C" w:rsidP="00EF686C">
            <w:r>
              <w:t xml:space="preserve">                    margin-left: 0;</w:t>
            </w:r>
          </w:p>
          <w:p w14:paraId="4067FB26" w14:textId="77777777" w:rsidR="00EF686C" w:rsidRDefault="00EF686C" w:rsidP="00EF686C">
            <w:r>
              <w:t xml:space="preserve">                }</w:t>
            </w:r>
          </w:p>
          <w:p w14:paraId="701AADD4" w14:textId="77777777" w:rsidR="00EF686C" w:rsidRDefault="00EF686C" w:rsidP="00EF686C">
            <w:r>
              <w:t xml:space="preserve">            }</w:t>
            </w:r>
          </w:p>
          <w:p w14:paraId="4A8B93BA" w14:textId="77777777" w:rsidR="00EF686C" w:rsidRDefault="00EF686C" w:rsidP="00EF686C">
            <w:r>
              <w:t xml:space="preserve">        }</w:t>
            </w:r>
          </w:p>
          <w:p w14:paraId="67AF2E32" w14:textId="77777777" w:rsidR="00EF686C" w:rsidRDefault="00EF686C" w:rsidP="00EF686C">
            <w:r>
              <w:t xml:space="preserve">    }</w:t>
            </w:r>
          </w:p>
          <w:p w14:paraId="468C1605" w14:textId="77777777" w:rsidR="00EF686C" w:rsidRDefault="00EF686C" w:rsidP="00EF686C">
            <w:r>
              <w:t>}</w:t>
            </w:r>
          </w:p>
          <w:p w14:paraId="0735A033" w14:textId="77777777" w:rsidR="00EF686C" w:rsidRDefault="00EF686C" w:rsidP="00EF686C"/>
          <w:p w14:paraId="2F4F8AF6" w14:textId="77777777" w:rsidR="00EF686C" w:rsidRDefault="00EF686C" w:rsidP="00EF686C">
            <w:r>
              <w:t>//</w:t>
            </w:r>
          </w:p>
          <w:p w14:paraId="1992CF51" w14:textId="77777777" w:rsidR="00EF686C" w:rsidRDefault="00EF686C" w:rsidP="00EF686C">
            <w:r>
              <w:t>//  Desktop</w:t>
            </w:r>
          </w:p>
          <w:p w14:paraId="30282900" w14:textId="77777777" w:rsidR="00EF686C" w:rsidRDefault="00EF686C" w:rsidP="00EF686C">
            <w:r>
              <w:t>//  _____________________________________________</w:t>
            </w:r>
          </w:p>
          <w:p w14:paraId="0FB99EEC" w14:textId="77777777" w:rsidR="00EF686C" w:rsidRDefault="00EF686C" w:rsidP="00EF686C"/>
          <w:p w14:paraId="5F1286DE" w14:textId="77777777" w:rsidR="00EF686C" w:rsidRDefault="00EF686C" w:rsidP="00EF686C">
            <w:r>
              <w:t>.media-width(@extremum, @break) when (@extremum = 'min') and (@break = @screen__m) {</w:t>
            </w:r>
          </w:p>
          <w:p w14:paraId="64CCE942" w14:textId="77777777" w:rsidR="00EF686C" w:rsidRDefault="00EF686C" w:rsidP="00EF686C">
            <w:r>
              <w:t xml:space="preserve">    .page-products {</w:t>
            </w:r>
          </w:p>
          <w:p w14:paraId="241D776C" w14:textId="77777777" w:rsidR="00EF686C" w:rsidRDefault="00EF686C" w:rsidP="00EF686C">
            <w:r>
              <w:t xml:space="preserve">        .products-grid {</w:t>
            </w:r>
          </w:p>
          <w:p w14:paraId="197B3A09" w14:textId="77777777" w:rsidR="00EF686C" w:rsidRDefault="00EF686C" w:rsidP="00EF686C">
            <w:r>
              <w:t xml:space="preserve">            .product-item {</w:t>
            </w:r>
          </w:p>
          <w:p w14:paraId="276E2FE8" w14:textId="77777777" w:rsidR="00EF686C" w:rsidRDefault="00EF686C" w:rsidP="00EF686C">
            <w:r>
              <w:t xml:space="preserve">                margin-left: 2%;</w:t>
            </w:r>
          </w:p>
          <w:p w14:paraId="49309971" w14:textId="77777777" w:rsidR="00EF686C" w:rsidRDefault="00EF686C" w:rsidP="00EF686C">
            <w:r>
              <w:t xml:space="preserve">                padding: 0;</w:t>
            </w:r>
          </w:p>
          <w:p w14:paraId="687B6CCC" w14:textId="77777777" w:rsidR="00EF686C" w:rsidRDefault="00EF686C" w:rsidP="00EF686C">
            <w:r>
              <w:t xml:space="preserve">                width: calc(~'(100% - 4%) / 3');</w:t>
            </w:r>
          </w:p>
          <w:p w14:paraId="6209CBC3" w14:textId="77777777" w:rsidR="00EF686C" w:rsidRDefault="00EF686C" w:rsidP="00EF686C"/>
          <w:p w14:paraId="2CDAE922" w14:textId="77777777" w:rsidR="00EF686C" w:rsidRDefault="00EF686C" w:rsidP="00EF686C">
            <w:r>
              <w:t xml:space="preserve">                &amp;:nth-child(3n + 1) {</w:t>
            </w:r>
          </w:p>
          <w:p w14:paraId="652E8967" w14:textId="77777777" w:rsidR="00EF686C" w:rsidRDefault="00EF686C" w:rsidP="00EF686C">
            <w:r>
              <w:t xml:space="preserve">                    margin-left: 0;</w:t>
            </w:r>
          </w:p>
          <w:p w14:paraId="455A1C45" w14:textId="77777777" w:rsidR="00EF686C" w:rsidRDefault="00EF686C" w:rsidP="00EF686C">
            <w:r>
              <w:t xml:space="preserve">                }</w:t>
            </w:r>
          </w:p>
          <w:p w14:paraId="2CFB5377" w14:textId="77777777" w:rsidR="00EF686C" w:rsidRDefault="00EF686C" w:rsidP="00EF686C">
            <w:r>
              <w:t xml:space="preserve">            }</w:t>
            </w:r>
          </w:p>
          <w:p w14:paraId="40BDD240" w14:textId="77777777" w:rsidR="00EF686C" w:rsidRDefault="00EF686C" w:rsidP="00EF686C">
            <w:r>
              <w:t xml:space="preserve">        }</w:t>
            </w:r>
          </w:p>
          <w:p w14:paraId="4D37A8CE" w14:textId="77777777" w:rsidR="00EF686C" w:rsidRDefault="00EF686C" w:rsidP="00EF686C">
            <w:r>
              <w:t xml:space="preserve">    }</w:t>
            </w:r>
          </w:p>
          <w:p w14:paraId="6B53D295" w14:textId="77777777" w:rsidR="00EF686C" w:rsidRDefault="00EF686C" w:rsidP="00EF686C"/>
          <w:p w14:paraId="09C27F9D" w14:textId="77777777" w:rsidR="00EF686C" w:rsidRDefault="00EF686C" w:rsidP="00EF686C">
            <w:r>
              <w:t xml:space="preserve">    .page-products.page-layout-1column {</w:t>
            </w:r>
          </w:p>
          <w:p w14:paraId="05A669A7" w14:textId="77777777" w:rsidR="00EF686C" w:rsidRDefault="00EF686C" w:rsidP="00EF686C">
            <w:r>
              <w:t xml:space="preserve">        .products-grid {</w:t>
            </w:r>
          </w:p>
          <w:p w14:paraId="5C2FE74F" w14:textId="77777777" w:rsidR="00EF686C" w:rsidRDefault="00EF686C" w:rsidP="00EF686C">
            <w:r>
              <w:t xml:space="preserve">            .product-item {</w:t>
            </w:r>
          </w:p>
          <w:p w14:paraId="34C9B205" w14:textId="77777777" w:rsidR="00EF686C" w:rsidRDefault="00EF686C" w:rsidP="00EF686C">
            <w:r>
              <w:t xml:space="preserve">                width: (100%/4);</w:t>
            </w:r>
          </w:p>
          <w:p w14:paraId="38BF2802" w14:textId="77777777" w:rsidR="00EF686C" w:rsidRDefault="00EF686C" w:rsidP="00EF686C">
            <w:r>
              <w:t xml:space="preserve">            }</w:t>
            </w:r>
          </w:p>
          <w:p w14:paraId="186EA56D" w14:textId="77777777" w:rsidR="00EF686C" w:rsidRDefault="00EF686C" w:rsidP="00EF686C">
            <w:r>
              <w:t xml:space="preserve">        }</w:t>
            </w:r>
          </w:p>
          <w:p w14:paraId="67CD1220" w14:textId="77777777" w:rsidR="00EF686C" w:rsidRDefault="00EF686C" w:rsidP="00EF686C">
            <w:r>
              <w:t xml:space="preserve">    }</w:t>
            </w:r>
          </w:p>
          <w:p w14:paraId="413D3310" w14:textId="77777777" w:rsidR="00EF686C" w:rsidRDefault="00EF686C" w:rsidP="00EF686C"/>
          <w:p w14:paraId="63DCB3B1" w14:textId="77777777" w:rsidR="00EF686C" w:rsidRDefault="00EF686C" w:rsidP="00EF686C">
            <w:r>
              <w:t xml:space="preserve">    .page-products.page-layout-3columns {</w:t>
            </w:r>
          </w:p>
          <w:p w14:paraId="24E68710" w14:textId="77777777" w:rsidR="00EF686C" w:rsidRDefault="00EF686C" w:rsidP="00EF686C">
            <w:r>
              <w:t xml:space="preserve">        .products-grid {</w:t>
            </w:r>
          </w:p>
          <w:p w14:paraId="3AD82AA8" w14:textId="77777777" w:rsidR="00EF686C" w:rsidRDefault="00EF686C" w:rsidP="00EF686C">
            <w:r>
              <w:t xml:space="preserve">            .product-item {</w:t>
            </w:r>
          </w:p>
          <w:p w14:paraId="11E95191" w14:textId="77777777" w:rsidR="00EF686C" w:rsidRDefault="00EF686C" w:rsidP="00EF686C">
            <w:r>
              <w:lastRenderedPageBreak/>
              <w:t xml:space="preserve">                width: (100%/2);</w:t>
            </w:r>
          </w:p>
          <w:p w14:paraId="3EEAD5AF" w14:textId="77777777" w:rsidR="00EF686C" w:rsidRDefault="00EF686C" w:rsidP="00EF686C">
            <w:r>
              <w:t xml:space="preserve">            }</w:t>
            </w:r>
          </w:p>
          <w:p w14:paraId="52146248" w14:textId="77777777" w:rsidR="00EF686C" w:rsidRDefault="00EF686C" w:rsidP="00EF686C">
            <w:r>
              <w:t xml:space="preserve">        }</w:t>
            </w:r>
          </w:p>
          <w:p w14:paraId="730B3779" w14:textId="77777777" w:rsidR="00EF686C" w:rsidRDefault="00EF686C" w:rsidP="00EF686C">
            <w:r>
              <w:t xml:space="preserve">    }</w:t>
            </w:r>
          </w:p>
          <w:p w14:paraId="105C1C90" w14:textId="77777777" w:rsidR="00EF686C" w:rsidRDefault="00EF686C" w:rsidP="00EF686C">
            <w:r>
              <w:t>}</w:t>
            </w:r>
          </w:p>
          <w:p w14:paraId="38C080AD" w14:textId="77777777" w:rsidR="00EF686C" w:rsidRDefault="00EF686C" w:rsidP="00EF686C">
            <w:r>
              <w:t>.media-width(@extremum, @break) when (@extremum = 'min') and (@break = @screen__l) {</w:t>
            </w:r>
          </w:p>
          <w:p w14:paraId="4C1547CF" w14:textId="77777777" w:rsidR="00EF686C" w:rsidRDefault="00EF686C" w:rsidP="00EF686C">
            <w:r>
              <w:t xml:space="preserve">    .products-grid {</w:t>
            </w:r>
          </w:p>
          <w:p w14:paraId="6770BDAB" w14:textId="77777777" w:rsidR="00EF686C" w:rsidRDefault="00EF686C" w:rsidP="00EF686C">
            <w:r>
              <w:t xml:space="preserve">        .product-item {</w:t>
            </w:r>
          </w:p>
          <w:p w14:paraId="6B29316B" w14:textId="77777777" w:rsidR="00EF686C" w:rsidRDefault="00EF686C" w:rsidP="00EF686C">
            <w:r>
              <w:t xml:space="preserve">            width: (100%/5);</w:t>
            </w:r>
          </w:p>
          <w:p w14:paraId="2659D015" w14:textId="77777777" w:rsidR="00EF686C" w:rsidRDefault="00EF686C" w:rsidP="00EF686C">
            <w:r>
              <w:t xml:space="preserve">        }</w:t>
            </w:r>
          </w:p>
          <w:p w14:paraId="5E9072FE" w14:textId="77777777" w:rsidR="00EF686C" w:rsidRDefault="00EF686C" w:rsidP="00EF686C">
            <w:r>
              <w:t xml:space="preserve">    }</w:t>
            </w:r>
          </w:p>
          <w:p w14:paraId="66987168" w14:textId="77777777" w:rsidR="00EF686C" w:rsidRDefault="00EF686C" w:rsidP="00EF686C"/>
          <w:p w14:paraId="01439BA5" w14:textId="77777777" w:rsidR="00EF686C" w:rsidRDefault="00EF686C" w:rsidP="00EF686C">
            <w:r>
              <w:t xml:space="preserve">    .page-layout-1column {</w:t>
            </w:r>
          </w:p>
          <w:p w14:paraId="19B6BBE5" w14:textId="77777777" w:rsidR="00EF686C" w:rsidRDefault="00EF686C" w:rsidP="00EF686C">
            <w:r>
              <w:t xml:space="preserve">        .products-grid {</w:t>
            </w:r>
          </w:p>
          <w:p w14:paraId="12530774" w14:textId="77777777" w:rsidR="00EF686C" w:rsidRDefault="00EF686C" w:rsidP="00EF686C">
            <w:r>
              <w:t xml:space="preserve">            .product-item {</w:t>
            </w:r>
          </w:p>
          <w:p w14:paraId="1651A228" w14:textId="77777777" w:rsidR="00EF686C" w:rsidRDefault="00EF686C" w:rsidP="00EF686C">
            <w:r>
              <w:t xml:space="preserve">                width: (100%/6);</w:t>
            </w:r>
          </w:p>
          <w:p w14:paraId="54C68C6B" w14:textId="77777777" w:rsidR="00EF686C" w:rsidRDefault="00EF686C" w:rsidP="00EF686C">
            <w:r>
              <w:t xml:space="preserve">            }</w:t>
            </w:r>
          </w:p>
          <w:p w14:paraId="6005C9AF" w14:textId="77777777" w:rsidR="00EF686C" w:rsidRDefault="00EF686C" w:rsidP="00EF686C">
            <w:r>
              <w:t xml:space="preserve">        }</w:t>
            </w:r>
          </w:p>
          <w:p w14:paraId="59173ACE" w14:textId="77777777" w:rsidR="00EF686C" w:rsidRDefault="00EF686C" w:rsidP="00EF686C">
            <w:r>
              <w:t xml:space="preserve">    }</w:t>
            </w:r>
          </w:p>
          <w:p w14:paraId="6B37D0D1" w14:textId="77777777" w:rsidR="00EF686C" w:rsidRDefault="00EF686C" w:rsidP="00EF686C"/>
          <w:p w14:paraId="5752D5EA" w14:textId="77777777" w:rsidR="00EF686C" w:rsidRDefault="00EF686C" w:rsidP="00EF686C">
            <w:r>
              <w:t xml:space="preserve">    .page-layout-3columns {</w:t>
            </w:r>
          </w:p>
          <w:p w14:paraId="1FE552BE" w14:textId="77777777" w:rsidR="00EF686C" w:rsidRDefault="00EF686C" w:rsidP="00EF686C">
            <w:r>
              <w:t xml:space="preserve">        .products-grid {</w:t>
            </w:r>
          </w:p>
          <w:p w14:paraId="3BA4099B" w14:textId="77777777" w:rsidR="00EF686C" w:rsidRDefault="00EF686C" w:rsidP="00EF686C">
            <w:r>
              <w:t xml:space="preserve">            .product-item {</w:t>
            </w:r>
          </w:p>
          <w:p w14:paraId="1F115D32" w14:textId="77777777" w:rsidR="00EF686C" w:rsidRDefault="00EF686C" w:rsidP="00EF686C">
            <w:r>
              <w:t xml:space="preserve">                width: (100%/4);</w:t>
            </w:r>
          </w:p>
          <w:p w14:paraId="7831117D" w14:textId="77777777" w:rsidR="00EF686C" w:rsidRDefault="00EF686C" w:rsidP="00EF686C">
            <w:r>
              <w:t xml:space="preserve">            }</w:t>
            </w:r>
          </w:p>
          <w:p w14:paraId="0D78EFCF" w14:textId="77777777" w:rsidR="00EF686C" w:rsidRDefault="00EF686C" w:rsidP="00EF686C">
            <w:r>
              <w:t xml:space="preserve">        }</w:t>
            </w:r>
          </w:p>
          <w:p w14:paraId="7394945D" w14:textId="77777777" w:rsidR="00EF686C" w:rsidRDefault="00EF686C" w:rsidP="00EF686C">
            <w:r>
              <w:t xml:space="preserve">    }</w:t>
            </w:r>
          </w:p>
          <w:p w14:paraId="260CAE85" w14:textId="77777777" w:rsidR="00EF686C" w:rsidRDefault="00EF686C" w:rsidP="00EF686C"/>
          <w:p w14:paraId="4F8FEC2C" w14:textId="77777777" w:rsidR="00EF686C" w:rsidRDefault="00EF686C" w:rsidP="00EF686C">
            <w:r>
              <w:t xml:space="preserve">    .page-products {</w:t>
            </w:r>
          </w:p>
          <w:p w14:paraId="5F64353D" w14:textId="77777777" w:rsidR="00EF686C" w:rsidRDefault="00EF686C" w:rsidP="00EF686C">
            <w:r>
              <w:t xml:space="preserve">        .products-grid {</w:t>
            </w:r>
          </w:p>
          <w:p w14:paraId="225B5C86" w14:textId="77777777" w:rsidR="00EF686C" w:rsidRDefault="00EF686C" w:rsidP="00EF686C">
            <w:r>
              <w:t xml:space="preserve">            .product-items {</w:t>
            </w:r>
          </w:p>
          <w:p w14:paraId="25F941B8" w14:textId="77777777" w:rsidR="00EF686C" w:rsidRDefault="00EF686C" w:rsidP="00EF686C">
            <w:r>
              <w:t xml:space="preserve">                margin: 0;</w:t>
            </w:r>
          </w:p>
          <w:p w14:paraId="665AFCCB" w14:textId="77777777" w:rsidR="00EF686C" w:rsidRDefault="00EF686C" w:rsidP="00EF686C">
            <w:r>
              <w:t xml:space="preserve">            }</w:t>
            </w:r>
          </w:p>
          <w:p w14:paraId="4BA0E67D" w14:textId="77777777" w:rsidR="00EF686C" w:rsidRDefault="00EF686C" w:rsidP="00EF686C"/>
          <w:p w14:paraId="76B73514" w14:textId="77777777" w:rsidR="00EF686C" w:rsidRDefault="00EF686C" w:rsidP="00EF686C">
            <w:r>
              <w:t xml:space="preserve">            .product-item {</w:t>
            </w:r>
          </w:p>
          <w:p w14:paraId="6D7C4124" w14:textId="77777777" w:rsidR="00EF686C" w:rsidRDefault="00EF686C" w:rsidP="00EF686C">
            <w:r>
              <w:t xml:space="preserve">                margin-left: 2%;</w:t>
            </w:r>
          </w:p>
          <w:p w14:paraId="52DBEC1A" w14:textId="77777777" w:rsidR="00EF686C" w:rsidRDefault="00EF686C" w:rsidP="00EF686C">
            <w:r>
              <w:t xml:space="preserve">                padding: 0;</w:t>
            </w:r>
          </w:p>
          <w:p w14:paraId="59FD7C2F" w14:textId="77777777" w:rsidR="00EF686C" w:rsidRDefault="00EF686C" w:rsidP="00EF686C">
            <w:r>
              <w:t xml:space="preserve">                width: calc(~'(100% - 6%) / 4');</w:t>
            </w:r>
          </w:p>
          <w:p w14:paraId="6C91EFA3" w14:textId="77777777" w:rsidR="00EF686C" w:rsidRDefault="00EF686C" w:rsidP="00EF686C"/>
          <w:p w14:paraId="35A334E1" w14:textId="77777777" w:rsidR="00EF686C" w:rsidRDefault="00EF686C" w:rsidP="00EF686C">
            <w:r>
              <w:t xml:space="preserve">                &amp;:nth-child(3n + 1) {</w:t>
            </w:r>
          </w:p>
          <w:p w14:paraId="51306E89" w14:textId="77777777" w:rsidR="00EF686C" w:rsidRDefault="00EF686C" w:rsidP="00EF686C">
            <w:r>
              <w:t xml:space="preserve">                    margin-left: 2%;</w:t>
            </w:r>
          </w:p>
          <w:p w14:paraId="4A0D4C98" w14:textId="77777777" w:rsidR="00EF686C" w:rsidRDefault="00EF686C" w:rsidP="00EF686C">
            <w:r>
              <w:t xml:space="preserve">                }</w:t>
            </w:r>
          </w:p>
          <w:p w14:paraId="7B40405A" w14:textId="77777777" w:rsidR="00EF686C" w:rsidRDefault="00EF686C" w:rsidP="00EF686C"/>
          <w:p w14:paraId="6AF1B46E" w14:textId="77777777" w:rsidR="00EF686C" w:rsidRDefault="00EF686C" w:rsidP="00EF686C">
            <w:r>
              <w:t xml:space="preserve">                &amp;:nth-child(4n + 1) {</w:t>
            </w:r>
          </w:p>
          <w:p w14:paraId="55A3C3FD" w14:textId="77777777" w:rsidR="00EF686C" w:rsidRDefault="00EF686C" w:rsidP="00EF686C">
            <w:r>
              <w:t xml:space="preserve">                    margin-left: 0;</w:t>
            </w:r>
          </w:p>
          <w:p w14:paraId="06A2ADA3" w14:textId="77777777" w:rsidR="00EF686C" w:rsidRDefault="00EF686C" w:rsidP="00EF686C">
            <w:r>
              <w:lastRenderedPageBreak/>
              <w:t xml:space="preserve">                }</w:t>
            </w:r>
          </w:p>
          <w:p w14:paraId="29EBE8D5" w14:textId="77777777" w:rsidR="00EF686C" w:rsidRDefault="00EF686C" w:rsidP="00EF686C">
            <w:r>
              <w:t xml:space="preserve">            }</w:t>
            </w:r>
          </w:p>
          <w:p w14:paraId="5A500A12" w14:textId="77777777" w:rsidR="00EF686C" w:rsidRDefault="00EF686C" w:rsidP="00EF686C">
            <w:r>
              <w:t xml:space="preserve">        }</w:t>
            </w:r>
          </w:p>
          <w:p w14:paraId="4B9F3472" w14:textId="77777777" w:rsidR="00EF686C" w:rsidRDefault="00EF686C" w:rsidP="00EF686C">
            <w:r>
              <w:t xml:space="preserve">    }</w:t>
            </w:r>
          </w:p>
          <w:p w14:paraId="35ABE670" w14:textId="77777777" w:rsidR="00EF686C" w:rsidRDefault="00EF686C" w:rsidP="00EF686C"/>
          <w:p w14:paraId="1EB4152E" w14:textId="77777777" w:rsidR="00EF686C" w:rsidRDefault="00EF686C" w:rsidP="00EF686C">
            <w:r>
              <w:t xml:space="preserve">    .page-products {</w:t>
            </w:r>
          </w:p>
          <w:p w14:paraId="7D9D4BEA" w14:textId="77777777" w:rsidR="00EF686C" w:rsidRDefault="00EF686C" w:rsidP="00EF686C">
            <w:r>
              <w:t xml:space="preserve">        &amp;.page-layout-1column {</w:t>
            </w:r>
          </w:p>
          <w:p w14:paraId="167657C8" w14:textId="77777777" w:rsidR="00EF686C" w:rsidRDefault="00EF686C" w:rsidP="00EF686C">
            <w:r>
              <w:t xml:space="preserve">            .products-grid {</w:t>
            </w:r>
          </w:p>
          <w:p w14:paraId="55124C3A" w14:textId="77777777" w:rsidR="00EF686C" w:rsidRDefault="00EF686C" w:rsidP="00EF686C">
            <w:r>
              <w:t xml:space="preserve">                .product-item {</w:t>
            </w:r>
          </w:p>
          <w:p w14:paraId="3A032C3B" w14:textId="77777777" w:rsidR="00EF686C" w:rsidRDefault="00EF686C" w:rsidP="00EF686C">
            <w:r>
              <w:t xml:space="preserve">                    margin-left: 0;</w:t>
            </w:r>
          </w:p>
          <w:p w14:paraId="26C4A123" w14:textId="77777777" w:rsidR="00EF686C" w:rsidRDefault="00EF686C" w:rsidP="00EF686C">
            <w:r>
              <w:t xml:space="preserve">                    width: (100%/5);</w:t>
            </w:r>
          </w:p>
          <w:p w14:paraId="60667D0D" w14:textId="77777777" w:rsidR="00EF686C" w:rsidRDefault="00EF686C" w:rsidP="00EF686C">
            <w:r>
              <w:t xml:space="preserve">                }</w:t>
            </w:r>
          </w:p>
          <w:p w14:paraId="56D8448C" w14:textId="77777777" w:rsidR="00EF686C" w:rsidRDefault="00EF686C" w:rsidP="00EF686C">
            <w:r>
              <w:t xml:space="preserve">            }</w:t>
            </w:r>
          </w:p>
          <w:p w14:paraId="41CA8D1F" w14:textId="77777777" w:rsidR="00EF686C" w:rsidRDefault="00EF686C" w:rsidP="00EF686C">
            <w:r>
              <w:t xml:space="preserve">        }</w:t>
            </w:r>
          </w:p>
          <w:p w14:paraId="1294A512" w14:textId="77777777" w:rsidR="00EF686C" w:rsidRDefault="00EF686C" w:rsidP="00EF686C"/>
          <w:p w14:paraId="6B8D6FF7" w14:textId="77777777" w:rsidR="00EF686C" w:rsidRDefault="00EF686C" w:rsidP="00EF686C">
            <w:r>
              <w:t xml:space="preserve">        &amp;.page-layout-3columns {</w:t>
            </w:r>
          </w:p>
          <w:p w14:paraId="2C0D3B10" w14:textId="77777777" w:rsidR="00EF686C" w:rsidRDefault="00EF686C" w:rsidP="00EF686C">
            <w:r>
              <w:t xml:space="preserve">            .products-grid {</w:t>
            </w:r>
          </w:p>
          <w:p w14:paraId="129F90AF" w14:textId="77777777" w:rsidR="00EF686C" w:rsidRDefault="00EF686C" w:rsidP="00EF686C">
            <w:r>
              <w:t xml:space="preserve">                .product-item {</w:t>
            </w:r>
          </w:p>
          <w:p w14:paraId="0E7E4213" w14:textId="77777777" w:rsidR="00EF686C" w:rsidRDefault="00EF686C" w:rsidP="00EF686C">
            <w:r>
              <w:t xml:space="preserve">                    margin-left: 1%;</w:t>
            </w:r>
          </w:p>
          <w:p w14:paraId="1CB984BB" w14:textId="77777777" w:rsidR="00EF686C" w:rsidRDefault="00EF686C" w:rsidP="00EF686C">
            <w:r>
              <w:t xml:space="preserve">                    width: 32.667%;</w:t>
            </w:r>
          </w:p>
          <w:p w14:paraId="1425CBC2" w14:textId="77777777" w:rsidR="00EF686C" w:rsidRDefault="00EF686C" w:rsidP="00EF686C"/>
          <w:p w14:paraId="09069271" w14:textId="77777777" w:rsidR="00EF686C" w:rsidRDefault="00EF686C" w:rsidP="00EF686C">
            <w:r>
              <w:t xml:space="preserve">                    &amp;:nth-child(3n) {</w:t>
            </w:r>
          </w:p>
          <w:p w14:paraId="5C2CBF08" w14:textId="77777777" w:rsidR="00EF686C" w:rsidRDefault="00EF686C" w:rsidP="00EF686C">
            <w:r>
              <w:t xml:space="preserve">                        margin-left: 1%;</w:t>
            </w:r>
          </w:p>
          <w:p w14:paraId="3BA988C6" w14:textId="77777777" w:rsidR="00EF686C" w:rsidRDefault="00EF686C" w:rsidP="00EF686C">
            <w:r>
              <w:t xml:space="preserve">                    }</w:t>
            </w:r>
          </w:p>
          <w:p w14:paraId="71F0D8DC" w14:textId="77777777" w:rsidR="00EF686C" w:rsidRDefault="00EF686C" w:rsidP="00EF686C"/>
          <w:p w14:paraId="3FBC7452" w14:textId="77777777" w:rsidR="00EF686C" w:rsidRDefault="00EF686C" w:rsidP="00EF686C">
            <w:r>
              <w:t xml:space="preserve">                    &amp;:nth-child(3n + 1) {</w:t>
            </w:r>
          </w:p>
          <w:p w14:paraId="3BC74621" w14:textId="77777777" w:rsidR="00EF686C" w:rsidRDefault="00EF686C" w:rsidP="00EF686C">
            <w:r>
              <w:t xml:space="preserve">                        margin-left: 0;</w:t>
            </w:r>
          </w:p>
          <w:p w14:paraId="66DA3FBF" w14:textId="77777777" w:rsidR="00EF686C" w:rsidRDefault="00EF686C" w:rsidP="00EF686C">
            <w:r>
              <w:t xml:space="preserve">                    }</w:t>
            </w:r>
          </w:p>
          <w:p w14:paraId="5DCC6178" w14:textId="77777777" w:rsidR="00EF686C" w:rsidRDefault="00EF686C" w:rsidP="00EF686C">
            <w:r>
              <w:t xml:space="preserve">                }</w:t>
            </w:r>
          </w:p>
          <w:p w14:paraId="04C425B1" w14:textId="77777777" w:rsidR="00EF686C" w:rsidRDefault="00EF686C" w:rsidP="00EF686C">
            <w:r>
              <w:t xml:space="preserve">            }</w:t>
            </w:r>
          </w:p>
          <w:p w14:paraId="73E6BCC2" w14:textId="77777777" w:rsidR="00EF686C" w:rsidRDefault="00EF686C" w:rsidP="00EF686C">
            <w:r>
              <w:t xml:space="preserve">        }</w:t>
            </w:r>
          </w:p>
          <w:p w14:paraId="75E446EC" w14:textId="77777777" w:rsidR="00EF686C" w:rsidRDefault="00EF686C" w:rsidP="00EF686C">
            <w:r>
              <w:t xml:space="preserve">    }</w:t>
            </w:r>
          </w:p>
          <w:p w14:paraId="7CAFF9F7" w14:textId="77777777" w:rsidR="00EF686C" w:rsidRDefault="00EF686C" w:rsidP="00EF686C">
            <w:r>
              <w:t xml:space="preserve">} </w:t>
            </w:r>
          </w:p>
          <w:p w14:paraId="7B58AC7B" w14:textId="5181D407" w:rsidR="00EF686C" w:rsidRDefault="00EF686C" w:rsidP="00EF686C"/>
        </w:tc>
      </w:tr>
    </w:tbl>
    <w:p w14:paraId="507C41D1" w14:textId="77777777" w:rsidR="00EF686C" w:rsidRDefault="00EF686C" w:rsidP="006D3E15"/>
    <w:p w14:paraId="3511105D" w14:textId="6AAD9E1E" w:rsidR="00EF686C" w:rsidRDefault="00EF686C" w:rsidP="006D3E15">
      <w:r>
        <w:t xml:space="preserve">Cuối cùng chúng ta sẽ được kết quả như sau: </w:t>
      </w:r>
    </w:p>
    <w:p w14:paraId="73B11469" w14:textId="2986496F" w:rsidR="00F501FE" w:rsidRDefault="00EF686C" w:rsidP="006D3E15">
      <w:r>
        <w:rPr>
          <w:noProof/>
        </w:rPr>
        <w:lastRenderedPageBreak/>
        <w:drawing>
          <wp:inline distT="0" distB="0" distL="0" distR="0" wp14:anchorId="1FBBE764" wp14:editId="6F67C10D">
            <wp:extent cx="5943600" cy="363728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024-09-25 001814.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637280"/>
                    </a:xfrm>
                    <a:prstGeom prst="rect">
                      <a:avLst/>
                    </a:prstGeom>
                  </pic:spPr>
                </pic:pic>
              </a:graphicData>
            </a:graphic>
          </wp:inline>
        </w:drawing>
      </w:r>
    </w:p>
    <w:p w14:paraId="7A65F912" w14:textId="77777777" w:rsidR="00EF686C" w:rsidRDefault="00EF686C" w:rsidP="006D3E15"/>
    <w:p w14:paraId="5BDA301F" w14:textId="6526961E" w:rsidR="00F258EF" w:rsidRDefault="00F258EF" w:rsidP="005503C0">
      <w:pPr>
        <w:pStyle w:val="Heading3"/>
      </w:pPr>
      <w:r>
        <w:t xml:space="preserve">2.6 </w:t>
      </w:r>
      <w:r w:rsidR="005503C0">
        <w:t xml:space="preserve">CSS và Less Preprocessing </w:t>
      </w:r>
    </w:p>
    <w:p w14:paraId="1E66B47B" w14:textId="77777777" w:rsidR="005503C0" w:rsidRDefault="005503C0" w:rsidP="006D3E15"/>
    <w:p w14:paraId="6D03EF25" w14:textId="66522775" w:rsidR="005503C0" w:rsidRDefault="00A567F6" w:rsidP="006D3E15">
      <w:r>
        <w:t xml:space="preserve">Chủ đề này miêu tả cách stylesheet được xử lý trước và biên dịch tới CSS trong ứng dụng. Nó cung cấp lý thuyết nền tảng cho frontend cần thiết để debug stylesheet một cách hiệu quả. </w:t>
      </w:r>
    </w:p>
    <w:tbl>
      <w:tblPr>
        <w:tblStyle w:val="TableGrid"/>
        <w:tblW w:w="0" w:type="auto"/>
        <w:tblLook w:val="04A0" w:firstRow="1" w:lastRow="0" w:firstColumn="1" w:lastColumn="0" w:noHBand="0" w:noVBand="1"/>
      </w:tblPr>
      <w:tblGrid>
        <w:gridCol w:w="9350"/>
      </w:tblGrid>
      <w:tr w:rsidR="00B20ABE" w14:paraId="6067FE52" w14:textId="77777777" w:rsidTr="00B20ABE">
        <w:tc>
          <w:tcPr>
            <w:tcW w:w="9350" w:type="dxa"/>
          </w:tcPr>
          <w:p w14:paraId="693B3640" w14:textId="77777777" w:rsidR="00B20ABE" w:rsidRDefault="00B20ABE" w:rsidP="006D3E15"/>
          <w:bookmarkStart w:id="35" w:name="_GoBack"/>
          <w:bookmarkEnd w:id="35"/>
          <w:p w14:paraId="23A76E32" w14:textId="77777777" w:rsidR="00B20ABE" w:rsidRDefault="00B20ABE" w:rsidP="006D3E15">
            <w:r>
              <w:fldChar w:fldCharType="begin"/>
            </w:r>
            <w:r>
              <w:instrText xml:space="preserve"> HYPERLINK "</w:instrText>
            </w:r>
            <w:r w:rsidRPr="00B20ABE">
              <w:instrText>https://developer.adobe.com/commerce/frontend-core/guide/css/preprocess/</w:instrText>
            </w:r>
            <w:r>
              <w:instrText xml:space="preserve">" </w:instrText>
            </w:r>
            <w:r>
              <w:fldChar w:fldCharType="separate"/>
            </w:r>
            <w:r w:rsidRPr="00A4678C">
              <w:rPr>
                <w:rStyle w:val="Hyperlink"/>
              </w:rPr>
              <w:t>https://developer.adobe.com/commerce/frontend-core/guide/css/preprocess/</w:t>
            </w:r>
            <w:r>
              <w:fldChar w:fldCharType="end"/>
            </w:r>
            <w:r>
              <w:t xml:space="preserve"> </w:t>
            </w:r>
          </w:p>
          <w:p w14:paraId="7724F8C1" w14:textId="00E9C7ED" w:rsidR="00B20ABE" w:rsidRDefault="00B20ABE" w:rsidP="006D3E15"/>
        </w:tc>
      </w:tr>
    </w:tbl>
    <w:p w14:paraId="63F741F9" w14:textId="77777777" w:rsidR="00B20ABE" w:rsidRDefault="00B20ABE" w:rsidP="006D3E15"/>
    <w:p w14:paraId="21FF9DB7" w14:textId="36D30A8F" w:rsidR="00A567F6" w:rsidRDefault="0072546B" w:rsidP="0072546B">
      <w:pPr>
        <w:pStyle w:val="Heading4"/>
      </w:pPr>
      <w:r>
        <w:t xml:space="preserve">2.6.1 Less Compilation modes </w:t>
      </w:r>
    </w:p>
    <w:p w14:paraId="58FB2BFA" w14:textId="77777777" w:rsidR="0072546B" w:rsidRDefault="0072546B" w:rsidP="006D3E15"/>
    <w:p w14:paraId="1D6482DB" w14:textId="3D326FD9" w:rsidR="0003748C" w:rsidRDefault="00953898" w:rsidP="006D3E15">
      <w:r>
        <w:t xml:space="preserve">Chúng ta có 2 mode để biên dịch CSS đó chính là Server side và Client Side ứng dụng sẽ chuyển đổi file Less thành file CSS. </w:t>
      </w:r>
    </w:p>
    <w:p w14:paraId="48714A0B" w14:textId="4285B3F3" w:rsidR="00953898" w:rsidRDefault="00E26E2E" w:rsidP="00E26E2E">
      <w:pPr>
        <w:pStyle w:val="ListParagraph"/>
        <w:numPr>
          <w:ilvl w:val="0"/>
          <w:numId w:val="64"/>
        </w:numPr>
      </w:pPr>
      <w:r>
        <w:t xml:space="preserve">Server side Less Compilation </w:t>
      </w:r>
    </w:p>
    <w:p w14:paraId="35FCE90F" w14:textId="1D2E6817" w:rsidR="00E26E2E" w:rsidRDefault="00E26E2E" w:rsidP="00E26E2E">
      <w:r>
        <w:t xml:space="preserve">Đây là mode biên dịch mặc định nó chỉ tuỳ chọn cho mode production. Trong chọn lựa này việc thực hiện biên dịch được thực hiện trên máy chủ sử dụng Less PHP library. </w:t>
      </w:r>
    </w:p>
    <w:p w14:paraId="5BE9C3DF" w14:textId="6B718B41" w:rsidR="0072546B" w:rsidRDefault="00E26E2E" w:rsidP="00E26E2E">
      <w:pPr>
        <w:pStyle w:val="ListParagraph"/>
        <w:numPr>
          <w:ilvl w:val="0"/>
          <w:numId w:val="64"/>
        </w:numPr>
      </w:pPr>
      <w:r>
        <w:t>Client side Less Compilation</w:t>
      </w:r>
    </w:p>
    <w:p w14:paraId="285EB03C" w14:textId="77777777" w:rsidR="00E26E2E" w:rsidRDefault="00E26E2E" w:rsidP="00E26E2E">
      <w:r>
        <w:t>Khi ứng dụng của bạn không ở trong mode production, bạn có thể thiết lập ứng dụng dịch file .less trong trình duyệt, sử dụng thư viện less.js.</w:t>
      </w:r>
    </w:p>
    <w:p w14:paraId="1A29CB2F" w14:textId="77777777" w:rsidR="00E26E2E" w:rsidRDefault="00E26E2E" w:rsidP="00E26E2E">
      <w:r>
        <w:lastRenderedPageBreak/>
        <w:t>Để thực hiện các mode biên dịch này theo các bước như sau:</w:t>
      </w:r>
    </w:p>
    <w:p w14:paraId="4F32D065" w14:textId="5B6C7615" w:rsidR="00E26E2E" w:rsidRDefault="00E26E2E" w:rsidP="00E26E2E">
      <w:r>
        <w:rPr>
          <w:noProof/>
        </w:rPr>
        <w:drawing>
          <wp:inline distT="0" distB="0" distL="0" distR="0" wp14:anchorId="6AFADDD7" wp14:editId="20A90468">
            <wp:extent cx="5943600" cy="127381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2024-12-13 212626.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273810"/>
                    </a:xfrm>
                    <a:prstGeom prst="rect">
                      <a:avLst/>
                    </a:prstGeom>
                  </pic:spPr>
                </pic:pic>
              </a:graphicData>
            </a:graphic>
          </wp:inline>
        </w:drawing>
      </w:r>
      <w:r>
        <w:t xml:space="preserve"> </w:t>
      </w:r>
    </w:p>
    <w:p w14:paraId="0F1ABBD6" w14:textId="5A81AB70" w:rsidR="00E26E2E" w:rsidRDefault="00FB1D11" w:rsidP="00FB1D11">
      <w:pPr>
        <w:pStyle w:val="Heading5"/>
      </w:pPr>
      <w:r>
        <w:t xml:space="preserve">Server-side Less biên dịch thế nào </w:t>
      </w:r>
    </w:p>
    <w:p w14:paraId="418305C8" w14:textId="77777777" w:rsidR="00FB1D11" w:rsidRDefault="00FB1D11" w:rsidP="00E26E2E"/>
    <w:p w14:paraId="3B3B8700" w14:textId="351B49BD" w:rsidR="00FB1D11" w:rsidRDefault="00FB1D11" w:rsidP="00E26E2E">
      <w:r>
        <w:t>Dưới đây là miêu tả cách mà bộ tiền xử lý Less làm việc trong server-side mode. Cho mỗi file CSS được chèn trong layout, bộ tiền xử lý sẽ làm theo các bước như sau:</w:t>
      </w:r>
    </w:p>
    <w:p w14:paraId="02EC0F80" w14:textId="77777777" w:rsidR="00FB1D11" w:rsidRDefault="00FB1D11" w:rsidP="00E26E2E"/>
    <w:p w14:paraId="6E26C308" w14:textId="6E09BCD0" w:rsidR="009E0FCA" w:rsidRDefault="009E0FCA" w:rsidP="009E0FCA">
      <w:pPr>
        <w:pStyle w:val="ListParagraph"/>
        <w:numPr>
          <w:ilvl w:val="0"/>
          <w:numId w:val="65"/>
        </w:numPr>
      </w:pPr>
      <w:r>
        <w:t>Kiểm tra nếu file .css được yêu cầu được tìm thấy. Nếu nó được tìm thấy thì bộ tiền xử lý sẽ dừng chạy.Nếu không nó sẽ đi đến bước tiếp theo.</w:t>
      </w:r>
    </w:p>
    <w:p w14:paraId="3DEDFCD8" w14:textId="0B5A91A2" w:rsidR="009E0FCA" w:rsidRDefault="009E0FCA" w:rsidP="009E0FCA">
      <w:pPr>
        <w:pStyle w:val="ListParagraph"/>
        <w:numPr>
          <w:ilvl w:val="0"/>
          <w:numId w:val="65"/>
        </w:numPr>
      </w:pPr>
      <w:r>
        <w:t xml:space="preserve">Thay đổi phần mở rộng được yêu cầu thành file .less và thử để tìm tiệp bằng sử dụng cơ chế dự phòng (fallback mechaism). Nếu .less file không tìm thấy, bộ tiền xử lý less sẽ dừng chạy. Nếu không nó sẽ chuyển đến bước tiếp theo. </w:t>
      </w:r>
    </w:p>
    <w:p w14:paraId="3B9AC31A" w14:textId="43056264" w:rsidR="00FB1D11" w:rsidRDefault="009E0FCA" w:rsidP="00050763">
      <w:pPr>
        <w:pStyle w:val="ListParagraph"/>
        <w:numPr>
          <w:ilvl w:val="0"/>
          <w:numId w:val="65"/>
        </w:numPr>
      </w:pPr>
      <w:r>
        <w:t>Đọc nội dung .less , và phân giải các @magento_import và các directive mặc định của Less</w:t>
      </w:r>
    </w:p>
    <w:p w14:paraId="78BB67A1" w14:textId="10FB31CD" w:rsidR="009E0FCA" w:rsidRDefault="009E0FCA" w:rsidP="00050763">
      <w:pPr>
        <w:pStyle w:val="ListParagraph"/>
        <w:numPr>
          <w:ilvl w:val="0"/>
          <w:numId w:val="65"/>
        </w:numPr>
      </w:pPr>
      <w:r>
        <w:t xml:space="preserve">Phân giải tất cả đường dẫn trong .less file tới đường dẫn tương đối trọng hệ thống sử dụng cơ chế dự phòng (fallback mechanism). Tất cả các file được phân giải được copy tới </w:t>
      </w:r>
      <w:r w:rsidRPr="001675BA">
        <w:rPr>
          <w:i/>
          <w:color w:val="FF0000"/>
        </w:rPr>
        <w:t>var/view_preprocessed/less</w:t>
      </w:r>
      <w:r w:rsidR="007B430B" w:rsidRPr="001675BA">
        <w:rPr>
          <w:i/>
          <w:color w:val="FF0000"/>
        </w:rPr>
        <w:t>/</w:t>
      </w:r>
      <w:r w:rsidR="007B430B">
        <w:t xml:space="preserve">. Các file được xử lý theo cách đệ quy. </w:t>
      </w:r>
    </w:p>
    <w:p w14:paraId="6735AB58" w14:textId="7DFB7628" w:rsidR="007B430B" w:rsidRDefault="007B430B" w:rsidP="00050763">
      <w:pPr>
        <w:pStyle w:val="ListParagraph"/>
        <w:numPr>
          <w:ilvl w:val="0"/>
          <w:numId w:val="65"/>
        </w:numPr>
      </w:pPr>
      <w:r>
        <w:t xml:space="preserve">Tất cả các source file được truyền tới PHP Less compiler. Kết quả của biên dịch là file .css được lưu tại </w:t>
      </w:r>
      <w:r w:rsidRPr="001675BA">
        <w:rPr>
          <w:i/>
          <w:color w:val="FF0000"/>
        </w:rPr>
        <w:t>pub/static/frontend/&lt;Vendor&gt;/&lt;theme&gt;&lt;locale&gt;</w:t>
      </w:r>
      <w:r>
        <w:t xml:space="preserve">. </w:t>
      </w:r>
    </w:p>
    <w:p w14:paraId="3EC746FF" w14:textId="77777777" w:rsidR="007B430B" w:rsidRDefault="007B430B" w:rsidP="007B430B"/>
    <w:p w14:paraId="3A7DD823" w14:textId="1D718A6D" w:rsidR="00E903D9" w:rsidRDefault="00E903D9" w:rsidP="00E903D9">
      <w:pPr>
        <w:pStyle w:val="Heading5"/>
      </w:pPr>
      <w:bookmarkStart w:id="36" w:name="_Debug_in_server-side"/>
      <w:bookmarkEnd w:id="36"/>
      <w:r>
        <w:t>Debug in server-side compilation mode</w:t>
      </w:r>
    </w:p>
    <w:p w14:paraId="08D98FE2" w14:textId="77777777" w:rsidR="00E903D9" w:rsidRDefault="00E903D9" w:rsidP="007B430B"/>
    <w:p w14:paraId="5034E24E" w14:textId="3C90C4B9" w:rsidR="00E903D9" w:rsidRDefault="00E903D9" w:rsidP="007B430B">
      <w:r>
        <w:t>Trong server-side Less compilation mode, để thay đổi các thứ đã được áp dụng, bạn cần làm theo các bước sau:</w:t>
      </w:r>
    </w:p>
    <w:p w14:paraId="18D7C6C0" w14:textId="652F4E84" w:rsidR="00E903D9" w:rsidRDefault="00E903D9" w:rsidP="00E903D9">
      <w:pPr>
        <w:pStyle w:val="ListParagraph"/>
        <w:numPr>
          <w:ilvl w:val="0"/>
          <w:numId w:val="66"/>
        </w:numPr>
      </w:pPr>
      <w:r>
        <w:t xml:space="preserve">Xoá </w:t>
      </w:r>
      <w:r w:rsidRPr="007F5C69">
        <w:rPr>
          <w:i/>
        </w:rPr>
        <w:t xml:space="preserve">pub/static/frontend/&lt;Vendor&gt;/&lt;theme&gt;/&lt;locale&gt; </w:t>
      </w:r>
      <w:r>
        <w:t>bằng cách xoá thư trong hệ thống file (trừ các .htacess)</w:t>
      </w:r>
    </w:p>
    <w:p w14:paraId="62E40700" w14:textId="5F4A5B30" w:rsidR="00E903D9" w:rsidRDefault="00E903D9" w:rsidP="00E903D9">
      <w:pPr>
        <w:pStyle w:val="ListParagraph"/>
        <w:numPr>
          <w:ilvl w:val="0"/>
          <w:numId w:val="66"/>
        </w:numPr>
      </w:pPr>
      <w:r>
        <w:t xml:space="preserve">Xoá các file trong  </w:t>
      </w:r>
      <w:r w:rsidR="007F5C69">
        <w:t xml:space="preserve">thư mục </w:t>
      </w:r>
      <w:r w:rsidRPr="007F5C69">
        <w:rPr>
          <w:i/>
        </w:rPr>
        <w:t>var/cache</w:t>
      </w:r>
      <w:r>
        <w:t xml:space="preserve"> và </w:t>
      </w:r>
      <w:r w:rsidRPr="007F5C69">
        <w:rPr>
          <w:i/>
        </w:rPr>
        <w:t>var/view_preprocessed</w:t>
      </w:r>
      <w:r>
        <w:t xml:space="preserve"> </w:t>
      </w:r>
    </w:p>
    <w:p w14:paraId="429923CB" w14:textId="5B5821BC" w:rsidR="007F5C69" w:rsidRDefault="007F5C69" w:rsidP="00E903D9">
      <w:pPr>
        <w:pStyle w:val="ListParagraph"/>
        <w:numPr>
          <w:ilvl w:val="0"/>
          <w:numId w:val="66"/>
        </w:numPr>
      </w:pPr>
      <w:r>
        <w:t>Trigger biên dịch file tĩnh và xuất bản. Nó có thể hoàn thành theo các bước sau:</w:t>
      </w:r>
    </w:p>
    <w:p w14:paraId="07FEF70B" w14:textId="570D1990" w:rsidR="007F5C69" w:rsidRDefault="007F5C69" w:rsidP="007F5C69">
      <w:pPr>
        <w:pStyle w:val="ListParagraph"/>
        <w:numPr>
          <w:ilvl w:val="1"/>
          <w:numId w:val="64"/>
        </w:numPr>
      </w:pPr>
      <w:r>
        <w:t xml:space="preserve">Load lại trang nơi các style chính sửa được áp dụng </w:t>
      </w:r>
    </w:p>
    <w:p w14:paraId="44ACF0D2" w14:textId="3CCB012E" w:rsidR="007F5C69" w:rsidRDefault="007F5C69" w:rsidP="007F5C69">
      <w:pPr>
        <w:pStyle w:val="ListParagraph"/>
        <w:numPr>
          <w:ilvl w:val="1"/>
          <w:numId w:val="64"/>
        </w:numPr>
      </w:pPr>
      <w:r>
        <w:t xml:space="preserve">Chạy </w:t>
      </w:r>
      <w:hyperlink r:id="rId94" w:history="1">
        <w:r w:rsidRPr="0065574C">
          <w:rPr>
            <w:rStyle w:val="Hyperlink"/>
          </w:rPr>
          <w:t>static file deploy tools</w:t>
        </w:r>
      </w:hyperlink>
    </w:p>
    <w:tbl>
      <w:tblPr>
        <w:tblStyle w:val="TableGrid"/>
        <w:tblW w:w="0" w:type="auto"/>
        <w:tblLook w:val="04A0" w:firstRow="1" w:lastRow="0" w:firstColumn="1" w:lastColumn="0" w:noHBand="0" w:noVBand="1"/>
      </w:tblPr>
      <w:tblGrid>
        <w:gridCol w:w="9350"/>
      </w:tblGrid>
      <w:tr w:rsidR="007A2907" w14:paraId="29A356A5" w14:textId="77777777" w:rsidTr="007A2907">
        <w:tc>
          <w:tcPr>
            <w:tcW w:w="9350" w:type="dxa"/>
          </w:tcPr>
          <w:p w14:paraId="3A7DEA3E" w14:textId="77777777" w:rsidR="007A2907" w:rsidRDefault="007A2907" w:rsidP="007F5C69"/>
          <w:p w14:paraId="6C8EB9E1" w14:textId="77777777" w:rsidR="007A2907" w:rsidRDefault="00AF7872" w:rsidP="007F5C69">
            <w:hyperlink r:id="rId95" w:history="1">
              <w:r w:rsidR="007A2907" w:rsidRPr="00724C33">
                <w:rPr>
                  <w:rStyle w:val="Hyperlink"/>
                </w:rPr>
                <w:t>https://experienceleague.adobe.com/en/docs/commerce-operations/configuration-guide/cli/static-view/static-view-file-deployment</w:t>
              </w:r>
            </w:hyperlink>
            <w:r w:rsidR="007A2907">
              <w:t xml:space="preserve"> </w:t>
            </w:r>
          </w:p>
          <w:p w14:paraId="30C8FD1F" w14:textId="21559DAD" w:rsidR="007A2907" w:rsidRDefault="007A2907" w:rsidP="007F5C69"/>
        </w:tc>
      </w:tr>
    </w:tbl>
    <w:p w14:paraId="3B1FE787" w14:textId="77777777" w:rsidR="007A2907" w:rsidRDefault="007A2907" w:rsidP="007F5C69"/>
    <w:p w14:paraId="222E245B" w14:textId="11B96ED8" w:rsidR="009A4982" w:rsidRDefault="009A4982" w:rsidP="007F5C69">
      <w:r>
        <w:t>Tải lại trang chỉ kích hoạt biên dịch và xuất bản style sử dụng trên chính trang này</w:t>
      </w:r>
      <w:r w:rsidR="00DC7D3E">
        <w:t xml:space="preserve">, và không cung cấp cho bạn thông tin về lỗi nếu có. Bởi vậy nếu bạn làm các thay đổi trong .less files sử dụng trên nhiều trang và muốn để debug chúng, sử dụng deployment tool sẽ là lựa chọn tốt hơn. </w:t>
      </w:r>
    </w:p>
    <w:p w14:paraId="2A0215E2" w14:textId="77777777" w:rsidR="004A0E3F" w:rsidRDefault="004A0E3F" w:rsidP="007F5C69"/>
    <w:p w14:paraId="2D0E495B" w14:textId="77777777" w:rsidR="004A0E3F" w:rsidRDefault="004A0E3F" w:rsidP="004A0E3F">
      <w:pPr>
        <w:pStyle w:val="Heading5"/>
      </w:pPr>
      <w:r>
        <w:t>Debug với static view files deployment tool</w:t>
      </w:r>
    </w:p>
    <w:p w14:paraId="7AD667CD" w14:textId="77777777" w:rsidR="004A0E3F" w:rsidRDefault="004A0E3F" w:rsidP="007F5C69"/>
    <w:p w14:paraId="2F6B5078" w14:textId="3126A03D" w:rsidR="004A0E3F" w:rsidRDefault="004A0E3F" w:rsidP="007F5C69">
      <w:r>
        <w:t>Sau khi bạn đã lưu các thay đổi, hãy chạy lệnh này từ &lt;root&gt; directory:</w:t>
      </w:r>
    </w:p>
    <w:tbl>
      <w:tblPr>
        <w:tblStyle w:val="TableGrid"/>
        <w:tblW w:w="0" w:type="auto"/>
        <w:tblLook w:val="04A0" w:firstRow="1" w:lastRow="0" w:firstColumn="1" w:lastColumn="0" w:noHBand="0" w:noVBand="1"/>
      </w:tblPr>
      <w:tblGrid>
        <w:gridCol w:w="9350"/>
      </w:tblGrid>
      <w:tr w:rsidR="004A0E3F" w14:paraId="7659B362" w14:textId="77777777" w:rsidTr="004A0E3F">
        <w:tc>
          <w:tcPr>
            <w:tcW w:w="9350" w:type="dxa"/>
          </w:tcPr>
          <w:p w14:paraId="439ABA22" w14:textId="77777777" w:rsidR="00EC34BC" w:rsidRDefault="00EC34BC" w:rsidP="007F5C69"/>
          <w:p w14:paraId="21E38731" w14:textId="77777777" w:rsidR="004A0E3F" w:rsidRDefault="004A0E3F" w:rsidP="007F5C69">
            <w:r w:rsidRPr="004A0E3F">
              <w:t>bin/magento setup:static-content:deploy</w:t>
            </w:r>
            <w:r>
              <w:t xml:space="preserve"> </w:t>
            </w:r>
          </w:p>
          <w:p w14:paraId="2A6EC3C9" w14:textId="157C43A3" w:rsidR="00EC34BC" w:rsidRDefault="00EC34BC" w:rsidP="007F5C69"/>
        </w:tc>
      </w:tr>
    </w:tbl>
    <w:p w14:paraId="3555A1A2" w14:textId="77777777" w:rsidR="004A0E3F" w:rsidRDefault="004A0E3F" w:rsidP="007F5C69"/>
    <w:p w14:paraId="30C6184D" w14:textId="0334A0AC" w:rsidR="00EC34BC" w:rsidRDefault="00EC34BC" w:rsidP="007F5C69">
      <w:r>
        <w:t>Để sinh ra frontend static view files trong tất cả các ngôn ngữ:</w:t>
      </w:r>
    </w:p>
    <w:tbl>
      <w:tblPr>
        <w:tblStyle w:val="TableGrid"/>
        <w:tblW w:w="0" w:type="auto"/>
        <w:tblLook w:val="04A0" w:firstRow="1" w:lastRow="0" w:firstColumn="1" w:lastColumn="0" w:noHBand="0" w:noVBand="1"/>
      </w:tblPr>
      <w:tblGrid>
        <w:gridCol w:w="9350"/>
      </w:tblGrid>
      <w:tr w:rsidR="00EC34BC" w14:paraId="446EDD7C" w14:textId="77777777" w:rsidTr="00EC34BC">
        <w:tc>
          <w:tcPr>
            <w:tcW w:w="9350" w:type="dxa"/>
          </w:tcPr>
          <w:p w14:paraId="2131E08A" w14:textId="77777777" w:rsidR="00EC34BC" w:rsidRDefault="00EC34BC" w:rsidP="007F5C69"/>
          <w:p w14:paraId="4A83110C" w14:textId="655EF4AE" w:rsidR="00EC34BC" w:rsidRDefault="00EC34BC" w:rsidP="007F5C69">
            <w:r>
              <w:t xml:space="preserve">php </w:t>
            </w:r>
            <w:r w:rsidRPr="00EC34BC">
              <w:t>bin/magento setup:static-content:deploy --area frontend</w:t>
            </w:r>
          </w:p>
          <w:p w14:paraId="6F2047C9" w14:textId="773BC1B4" w:rsidR="00EC34BC" w:rsidRDefault="00EC34BC" w:rsidP="007F5C69"/>
        </w:tc>
      </w:tr>
    </w:tbl>
    <w:p w14:paraId="3A9F0FF9" w14:textId="77777777" w:rsidR="00EC34BC" w:rsidRDefault="00EC34BC" w:rsidP="007F5C69"/>
    <w:p w14:paraId="117FC62F" w14:textId="2B3EF7B1" w:rsidR="00EC34BC" w:rsidRDefault="00EC34BC" w:rsidP="007F5C69">
      <w:r>
        <w:t>Để sinh ra backend static view files:</w:t>
      </w:r>
    </w:p>
    <w:tbl>
      <w:tblPr>
        <w:tblStyle w:val="TableGrid"/>
        <w:tblW w:w="0" w:type="auto"/>
        <w:tblLook w:val="04A0" w:firstRow="1" w:lastRow="0" w:firstColumn="1" w:lastColumn="0" w:noHBand="0" w:noVBand="1"/>
      </w:tblPr>
      <w:tblGrid>
        <w:gridCol w:w="9350"/>
      </w:tblGrid>
      <w:tr w:rsidR="00EC34BC" w14:paraId="58B4971A" w14:textId="77777777" w:rsidTr="00EC34BC">
        <w:tc>
          <w:tcPr>
            <w:tcW w:w="9350" w:type="dxa"/>
          </w:tcPr>
          <w:p w14:paraId="7C53D465" w14:textId="77777777" w:rsidR="00EC34BC" w:rsidRDefault="00EC34BC" w:rsidP="007F5C69"/>
          <w:p w14:paraId="37082373" w14:textId="16242333" w:rsidR="00EC34BC" w:rsidRDefault="00EC34BC" w:rsidP="007F5C69">
            <w:r>
              <w:t xml:space="preserve">php </w:t>
            </w:r>
            <w:r w:rsidRPr="00EC34BC">
              <w:t>bin/magento setup:static-content:deploy --area adminhtml</w:t>
            </w:r>
          </w:p>
          <w:p w14:paraId="4CEA6F17" w14:textId="1B3C88AB" w:rsidR="00EC34BC" w:rsidRDefault="00EC34BC" w:rsidP="007F5C69"/>
        </w:tc>
      </w:tr>
    </w:tbl>
    <w:p w14:paraId="6DE2A774" w14:textId="77777777" w:rsidR="00EC34BC" w:rsidRDefault="00EC34BC" w:rsidP="007F5C69"/>
    <w:p w14:paraId="03670AA9" w14:textId="3F4C6C5B" w:rsidR="00EC34BC" w:rsidRDefault="00EC34BC" w:rsidP="007F5C69">
      <w:r>
        <w:t>Công cụ này xử lý trước (bao gồm biên dịch) và xuất bản các tiệp chế độ các file tĩnh.</w:t>
      </w:r>
    </w:p>
    <w:p w14:paraId="71E5C662" w14:textId="77777777" w:rsidR="00EC34BC" w:rsidRDefault="00EC34BC" w:rsidP="007F5C69"/>
    <w:p w14:paraId="16F889F3" w14:textId="24CA460E" w:rsidR="00EC34BC" w:rsidRPr="00243D88" w:rsidRDefault="00EC34BC" w:rsidP="007F5C69">
      <w:pPr>
        <w:rPr>
          <w:i/>
        </w:rPr>
      </w:pPr>
      <w:r w:rsidRPr="00243D88">
        <w:rPr>
          <w:i/>
        </w:rPr>
        <w:t>Triển khai nội dung tĩnh thủ công không được cho phép trong chế độ “default” và “developer” mode. Nếu bạn vẫn muốn triển khai trong mode này thì có thể sử dụng tuỳ chọn –f :</w:t>
      </w:r>
    </w:p>
    <w:tbl>
      <w:tblPr>
        <w:tblStyle w:val="TableGrid"/>
        <w:tblW w:w="0" w:type="auto"/>
        <w:tblLook w:val="04A0" w:firstRow="1" w:lastRow="0" w:firstColumn="1" w:lastColumn="0" w:noHBand="0" w:noVBand="1"/>
      </w:tblPr>
      <w:tblGrid>
        <w:gridCol w:w="9350"/>
      </w:tblGrid>
      <w:tr w:rsidR="00EC34BC" w14:paraId="6E2B749B" w14:textId="77777777" w:rsidTr="00EC34BC">
        <w:tc>
          <w:tcPr>
            <w:tcW w:w="9350" w:type="dxa"/>
          </w:tcPr>
          <w:p w14:paraId="457F4F6E" w14:textId="77777777" w:rsidR="00EC34BC" w:rsidRDefault="00EC34BC" w:rsidP="007F5C69"/>
          <w:p w14:paraId="5FA13AE3" w14:textId="4C832B9F" w:rsidR="00EC34BC" w:rsidRDefault="00EC34BC" w:rsidP="007F5C69">
            <w:r>
              <w:t>php bin/magento setup:static-content:deploy –f</w:t>
            </w:r>
          </w:p>
          <w:p w14:paraId="3F62C993" w14:textId="77777777" w:rsidR="00243D88" w:rsidRDefault="00243D88" w:rsidP="007F5C69"/>
          <w:p w14:paraId="4BDBD2AF" w14:textId="334FB28D" w:rsidR="00243D88" w:rsidRDefault="00243D88" w:rsidP="007F5C69">
            <w:r>
              <w:t xml:space="preserve">Tìm hiểu thêm tại: </w:t>
            </w:r>
            <w:hyperlink r:id="rId96" w:history="1">
              <w:r w:rsidRPr="00724C33">
                <w:rPr>
                  <w:rStyle w:val="Hyperlink"/>
                </w:rPr>
                <w:t>https://experienceleague.adobe.com/en/docs/commerce-operations/configuration-guide/cli/static-view/static-view-file-deployment</w:t>
              </w:r>
            </w:hyperlink>
            <w:r>
              <w:t xml:space="preserve"> </w:t>
            </w:r>
          </w:p>
          <w:p w14:paraId="60C12EC0" w14:textId="4CC2937F" w:rsidR="00EC34BC" w:rsidRDefault="00EC34BC" w:rsidP="007F5C69"/>
        </w:tc>
      </w:tr>
    </w:tbl>
    <w:p w14:paraId="3B2372C9" w14:textId="77777777" w:rsidR="00CA2168" w:rsidRDefault="00CA2168" w:rsidP="007F5C69"/>
    <w:p w14:paraId="59F75957" w14:textId="10EC5984" w:rsidR="00CA2168" w:rsidRDefault="00CA2168" w:rsidP="007F5C69">
      <w:r>
        <w:t xml:space="preserve">Tất cả các lỗi phát sinh trong suốt quá trình biên dịch .less sẽ được quản lý bởi </w:t>
      </w:r>
      <w:hyperlink r:id="rId97" w:history="1">
        <w:r w:rsidRPr="00CA2168">
          <w:rPr>
            <w:rStyle w:val="Hyperlink"/>
          </w:rPr>
          <w:t>Less PHP library</w:t>
        </w:r>
      </w:hyperlink>
      <w:r>
        <w:t xml:space="preserve"> third party library. </w:t>
      </w:r>
    </w:p>
    <w:p w14:paraId="6E1FDA78" w14:textId="75CF0500" w:rsidR="007F5C69" w:rsidRDefault="00CA2168" w:rsidP="007F5C69">
      <w:r>
        <w:rPr>
          <w:noProof/>
        </w:rPr>
        <w:lastRenderedPageBreak/>
        <w:drawing>
          <wp:inline distT="0" distB="0" distL="0" distR="0" wp14:anchorId="21FFD57A" wp14:editId="2BCD71B4">
            <wp:extent cx="4557713" cy="7323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024-12-14 000626.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84313" cy="736624"/>
                    </a:xfrm>
                    <a:prstGeom prst="rect">
                      <a:avLst/>
                    </a:prstGeom>
                  </pic:spPr>
                </pic:pic>
              </a:graphicData>
            </a:graphic>
          </wp:inline>
        </w:drawing>
      </w:r>
      <w:r w:rsidR="007F5C69">
        <w:t xml:space="preserve"> </w:t>
      </w:r>
    </w:p>
    <w:p w14:paraId="0F34E24E" w14:textId="77777777" w:rsidR="00A301C4" w:rsidRDefault="00A301C4" w:rsidP="007F5C69">
      <w:r>
        <w:t xml:space="preserve">Các lỗi này được bắt như là một ngoại lệ Exception  và ghi tới system log (bởi mặc định thì nó là </w:t>
      </w:r>
      <w:r w:rsidRPr="00A301C4">
        <w:rPr>
          <w:i/>
          <w:color w:val="FF0000"/>
        </w:rPr>
        <w:t>var/log/system.log</w:t>
      </w:r>
      <w:r>
        <w:t>) và hiển thị trên màn hình. Cho mỗi lỗi, thông tin được ghi như sau:</w:t>
      </w:r>
    </w:p>
    <w:p w14:paraId="038FD2F9" w14:textId="7F804BC9" w:rsidR="00CA2168" w:rsidRDefault="001514CF" w:rsidP="001514CF">
      <w:pPr>
        <w:pStyle w:val="ListParagraph"/>
        <w:numPr>
          <w:ilvl w:val="0"/>
          <w:numId w:val="64"/>
        </w:numPr>
      </w:pPr>
      <w:r>
        <w:t>Đường dẫn để xử lý file nằm trong thư mục var/view_preprocessed</w:t>
      </w:r>
    </w:p>
    <w:p w14:paraId="77E84CC3" w14:textId="2B0D2F8E" w:rsidR="001514CF" w:rsidRDefault="001514CF" w:rsidP="001514CF">
      <w:pPr>
        <w:pStyle w:val="ListParagraph"/>
        <w:numPr>
          <w:ilvl w:val="0"/>
          <w:numId w:val="64"/>
        </w:numPr>
      </w:pPr>
      <w:r w:rsidRPr="00881B72">
        <w:rPr>
          <w:color w:val="FF0000"/>
        </w:rPr>
        <w:t>Lỗi miêu tả</w:t>
      </w:r>
      <w:r>
        <w:t xml:space="preserve">, bao gồm đường dẫn tới file nơi mà lỗi thực sự xảy ra. Nó có thể là tiệp đã được xử lý hoặc tiệp được import. </w:t>
      </w:r>
    </w:p>
    <w:p w14:paraId="68694F1E" w14:textId="0FDEDF38" w:rsidR="001514CF" w:rsidRDefault="001514CF" w:rsidP="001514CF">
      <w:pPr>
        <w:pStyle w:val="ListParagraph"/>
        <w:numPr>
          <w:ilvl w:val="0"/>
          <w:numId w:val="64"/>
        </w:numPr>
      </w:pPr>
      <w:r>
        <w:t>Dòng lỗi và số cột</w:t>
      </w:r>
    </w:p>
    <w:p w14:paraId="0C39F0D2" w14:textId="7204E880" w:rsidR="00881B72" w:rsidRDefault="00881B72" w:rsidP="001514CF">
      <w:pPr>
        <w:pStyle w:val="ListParagraph"/>
        <w:numPr>
          <w:ilvl w:val="0"/>
          <w:numId w:val="64"/>
        </w:numPr>
      </w:pPr>
      <w:r>
        <w:t>Nội dung của .less code dòng trước và dòng sau</w:t>
      </w:r>
    </w:p>
    <w:p w14:paraId="796D528D" w14:textId="77777777" w:rsidR="00881B72" w:rsidRDefault="00881B72" w:rsidP="00881B72"/>
    <w:tbl>
      <w:tblPr>
        <w:tblStyle w:val="TableGrid"/>
        <w:tblW w:w="0" w:type="auto"/>
        <w:tblLook w:val="04A0" w:firstRow="1" w:lastRow="0" w:firstColumn="1" w:lastColumn="0" w:noHBand="0" w:noVBand="1"/>
      </w:tblPr>
      <w:tblGrid>
        <w:gridCol w:w="9350"/>
      </w:tblGrid>
      <w:tr w:rsidR="00881B72" w14:paraId="768BCFA2" w14:textId="77777777" w:rsidTr="00881B72">
        <w:tc>
          <w:tcPr>
            <w:tcW w:w="9350" w:type="dxa"/>
          </w:tcPr>
          <w:p w14:paraId="6CA96393" w14:textId="77777777" w:rsidR="00881B72" w:rsidRDefault="00881B72" w:rsidP="00881B72"/>
          <w:p w14:paraId="198C7BAE" w14:textId="77777777" w:rsidR="00881B72" w:rsidRDefault="00881B72" w:rsidP="00881B72">
            <w:r>
              <w:t>Compilation from source: /var/www/magento2/app/design/adminhtml/Magento/backend/web/css/styles.less</w:t>
            </w:r>
          </w:p>
          <w:p w14:paraId="3D716F8B" w14:textId="77777777" w:rsidR="00881B72" w:rsidRDefault="00881B72" w:rsidP="00881B72">
            <w:r>
              <w:t>variable @variable-x is undefined in file /var/www/magento2/var/view_preprocessed/css/adminhtml/Magento/backend/en_US/css/styles.less in styles.less on line 56, column 17</w:t>
            </w:r>
          </w:p>
          <w:p w14:paraId="43D0FD37" w14:textId="77777777" w:rsidR="00881B72" w:rsidRDefault="00881B72" w:rsidP="00881B72">
            <w:r>
              <w:t xml:space="preserve">        margin-left: 0;</w:t>
            </w:r>
          </w:p>
          <w:p w14:paraId="438EF907" w14:textId="77777777" w:rsidR="00881B72" w:rsidRDefault="00881B72" w:rsidP="00881B72">
            <w:r>
              <w:t xml:space="preserve">        width: 100%;</w:t>
            </w:r>
          </w:p>
          <w:p w14:paraId="5EF45769" w14:textId="77777777" w:rsidR="00881B72" w:rsidRDefault="00881B72" w:rsidP="00881B72">
            <w:r>
              <w:t xml:space="preserve">        height: @variable-x;</w:t>
            </w:r>
          </w:p>
          <w:p w14:paraId="5ECA3720" w14:textId="77777777" w:rsidR="00881B72" w:rsidRDefault="00881B72" w:rsidP="00881B72">
            <w:r>
              <w:t xml:space="preserve">    }</w:t>
            </w:r>
          </w:p>
          <w:p w14:paraId="395DE3A2" w14:textId="0EB1BA9E" w:rsidR="00881B72" w:rsidRDefault="00881B72" w:rsidP="00881B72">
            <w:r>
              <w:t xml:space="preserve">    .menu-wrapper,</w:t>
            </w:r>
          </w:p>
          <w:p w14:paraId="7789A4FF" w14:textId="77777777" w:rsidR="00881B72" w:rsidRDefault="00881B72" w:rsidP="00881B72"/>
        </w:tc>
      </w:tr>
    </w:tbl>
    <w:p w14:paraId="1C3BFB2B" w14:textId="77777777" w:rsidR="00881B72" w:rsidRDefault="00881B72" w:rsidP="00881B72"/>
    <w:p w14:paraId="320C3733" w14:textId="55F15721" w:rsidR="0072546B" w:rsidRDefault="0072546B" w:rsidP="0003748C">
      <w:pPr>
        <w:pStyle w:val="Heading4"/>
      </w:pPr>
      <w:r>
        <w:t xml:space="preserve">2.6.2 @import directive </w:t>
      </w:r>
    </w:p>
    <w:p w14:paraId="19AE7CAA" w14:textId="77777777" w:rsidR="0072546B" w:rsidRDefault="0072546B" w:rsidP="006D3E15"/>
    <w:p w14:paraId="4163BAD8" w14:textId="2C8E4ECB" w:rsidR="00757B69" w:rsidRDefault="00757B69" w:rsidP="006D3E15">
      <w:r>
        <w:t xml:space="preserve">Bạn có thể nhập khẩu - import local và remote .less và .css files vào bên trong stylesheet bằng cách sử dụng chuẩn Less với @import directive. </w:t>
      </w:r>
      <w:r w:rsidR="006C28B2">
        <w:t xml:space="preserve">Theo cú pháp @import, việc chỉ định phần mở rộng </w:t>
      </w:r>
      <w:r w:rsidR="001C381B">
        <w:t>file là không bắt buộc. Cho ví vụ ta có thể làm như sau:</w:t>
      </w:r>
    </w:p>
    <w:tbl>
      <w:tblPr>
        <w:tblStyle w:val="TableGrid"/>
        <w:tblW w:w="0" w:type="auto"/>
        <w:tblLook w:val="04A0" w:firstRow="1" w:lastRow="0" w:firstColumn="1" w:lastColumn="0" w:noHBand="0" w:noVBand="1"/>
      </w:tblPr>
      <w:tblGrid>
        <w:gridCol w:w="9350"/>
      </w:tblGrid>
      <w:tr w:rsidR="001C381B" w14:paraId="4A28B94E" w14:textId="77777777" w:rsidTr="001C381B">
        <w:tc>
          <w:tcPr>
            <w:tcW w:w="9350" w:type="dxa"/>
          </w:tcPr>
          <w:p w14:paraId="56034443" w14:textId="77777777" w:rsidR="001C381B" w:rsidRDefault="001C381B" w:rsidP="001C381B"/>
          <w:p w14:paraId="17023B1D" w14:textId="77777777" w:rsidR="001C381B" w:rsidRDefault="001C381B" w:rsidP="001C381B">
            <w:r>
              <w:t>@import 'source/lib/_lib';</w:t>
            </w:r>
          </w:p>
          <w:p w14:paraId="3441A928" w14:textId="77777777" w:rsidR="001C381B" w:rsidRDefault="001C381B" w:rsidP="001C381B">
            <w:r>
              <w:t>@import (css) 'styles';</w:t>
            </w:r>
          </w:p>
          <w:p w14:paraId="0076019E" w14:textId="4BA28128" w:rsidR="001C381B" w:rsidRDefault="001C381B" w:rsidP="001C381B"/>
        </w:tc>
      </w:tr>
    </w:tbl>
    <w:p w14:paraId="6699924C" w14:textId="77777777" w:rsidR="001C381B" w:rsidRDefault="001C381B" w:rsidP="006D3E15"/>
    <w:p w14:paraId="565EAB49" w14:textId="4E762FCD" w:rsidR="001C381B" w:rsidRDefault="001C381B" w:rsidP="006D3E15">
      <w:r>
        <w:t>Nhưng trong quá trình giải quyết đường dẫn file, ứng dụng thêm phần mở rộng .less cho các file được chèn vào với @import. Bởi vậy trong các tập tin đã xử lý, các câu lệnh trong ví dụ trước sẽ như sau:</w:t>
      </w:r>
    </w:p>
    <w:p w14:paraId="6E51A6F4" w14:textId="77777777" w:rsidR="001C381B" w:rsidRDefault="001C381B" w:rsidP="006D3E15"/>
    <w:p w14:paraId="4D7ED494" w14:textId="77777777" w:rsidR="001C381B" w:rsidRDefault="001C381B" w:rsidP="006D3E15"/>
    <w:tbl>
      <w:tblPr>
        <w:tblStyle w:val="TableGrid"/>
        <w:tblW w:w="0" w:type="auto"/>
        <w:tblLook w:val="04A0" w:firstRow="1" w:lastRow="0" w:firstColumn="1" w:lastColumn="0" w:noHBand="0" w:noVBand="1"/>
      </w:tblPr>
      <w:tblGrid>
        <w:gridCol w:w="9350"/>
      </w:tblGrid>
      <w:tr w:rsidR="001C381B" w14:paraId="733AEEA7" w14:textId="77777777" w:rsidTr="001C381B">
        <w:tc>
          <w:tcPr>
            <w:tcW w:w="9350" w:type="dxa"/>
          </w:tcPr>
          <w:p w14:paraId="2A5EA2DE" w14:textId="77777777" w:rsidR="001C381B" w:rsidRDefault="001C381B" w:rsidP="006D3E15"/>
          <w:p w14:paraId="43E730F9" w14:textId="77777777" w:rsidR="001C381B" w:rsidRDefault="001C381B" w:rsidP="001C381B">
            <w:r>
              <w:t>@import 'source/lib/_lib.less';</w:t>
            </w:r>
          </w:p>
          <w:p w14:paraId="15AE0803" w14:textId="77777777" w:rsidR="001C381B" w:rsidRDefault="001C381B" w:rsidP="001C381B">
            <w:r>
              <w:t xml:space="preserve">@import (css) 'styles.less'; </w:t>
            </w:r>
          </w:p>
          <w:p w14:paraId="61FE48C7" w14:textId="3EB2D993" w:rsidR="001C381B" w:rsidRDefault="001C381B" w:rsidP="001C381B"/>
        </w:tc>
      </w:tr>
    </w:tbl>
    <w:p w14:paraId="5A461A92" w14:textId="77777777" w:rsidR="001C381B" w:rsidRDefault="001C381B" w:rsidP="006D3E15"/>
    <w:p w14:paraId="128D1AA3" w14:textId="3B7113F2" w:rsidR="00712D3F" w:rsidRDefault="00712D3F" w:rsidP="006D3E15">
      <w:r>
        <w:t xml:space="preserve">Như là một kết quả, các tập tin được xử lý khác với file nguồn. Bởi vậy trong Client-side compilation mode hoặc khi sử dụng grunt commands, ứng dụng không thể sử dụng liên kết tương đối tới file nguồn. Thay vào đó, </w:t>
      </w:r>
      <w:r w:rsidR="00DA43A1">
        <w:t xml:space="preserve">nó sử dụng các bản sao của các tệp đã xử lý và chúng được xuất bản tới thư mục pub/static. Trong trường hợp import tài nguyên là CSS, điều này cũng dẫn đến việc không tìm thấy và không nhập được các tệp cần thiết. </w:t>
      </w:r>
    </w:p>
    <w:p w14:paraId="7C16F5FD" w14:textId="1BC1BEBF" w:rsidR="00DA43A1" w:rsidRDefault="002B264A" w:rsidP="002B264A">
      <w:pPr>
        <w:pStyle w:val="Heading5"/>
      </w:pPr>
      <w:r>
        <w:t>Import Remote CSS files</w:t>
      </w:r>
    </w:p>
    <w:p w14:paraId="15F60F9D" w14:textId="77777777" w:rsidR="002B264A" w:rsidRDefault="002B264A" w:rsidP="006D3E15"/>
    <w:p w14:paraId="3C7130A3" w14:textId="1E79EEB6" w:rsidR="00220AD5" w:rsidRDefault="00220AD5" w:rsidP="006D3E15">
      <w:r>
        <w:t xml:space="preserve">Nếu bạn cần để import một remote CSS file trong .less source, sử dụng ký hiệu url(). Cho ví dụ để import một Google font, sử dụng ký hiệu sau: </w:t>
      </w:r>
    </w:p>
    <w:tbl>
      <w:tblPr>
        <w:tblStyle w:val="TableGrid"/>
        <w:tblW w:w="0" w:type="auto"/>
        <w:tblLook w:val="04A0" w:firstRow="1" w:lastRow="0" w:firstColumn="1" w:lastColumn="0" w:noHBand="0" w:noVBand="1"/>
      </w:tblPr>
      <w:tblGrid>
        <w:gridCol w:w="9350"/>
      </w:tblGrid>
      <w:tr w:rsidR="002B264A" w14:paraId="189509D6" w14:textId="77777777" w:rsidTr="002B264A">
        <w:tc>
          <w:tcPr>
            <w:tcW w:w="9350" w:type="dxa"/>
          </w:tcPr>
          <w:p w14:paraId="49E766D9" w14:textId="77777777" w:rsidR="00066649" w:rsidRDefault="00066649" w:rsidP="006D3E15"/>
          <w:p w14:paraId="7BC58864" w14:textId="77777777" w:rsidR="002B264A" w:rsidRDefault="002B264A" w:rsidP="006D3E15">
            <w:r w:rsidRPr="002B264A">
              <w:t>@import url('//fonts.googleapis.com/css?family=Titillium+Web:400,300,200,600.css');</w:t>
            </w:r>
            <w:r>
              <w:t xml:space="preserve"> </w:t>
            </w:r>
          </w:p>
          <w:p w14:paraId="5FB75DC4" w14:textId="24D41B76" w:rsidR="00066649" w:rsidRDefault="00066649" w:rsidP="006D3E15"/>
        </w:tc>
      </w:tr>
    </w:tbl>
    <w:p w14:paraId="127AD8EA" w14:textId="77777777" w:rsidR="0072546B" w:rsidRDefault="0072546B" w:rsidP="006D3E15"/>
    <w:p w14:paraId="46C7780F" w14:textId="19BDDCF3" w:rsidR="00220AD5" w:rsidRDefault="00220AD5" w:rsidP="006D3E15">
      <w:r>
        <w:t xml:space="preserve">Để </w:t>
      </w:r>
      <w:hyperlink r:id="rId99" w:history="1">
        <w:r w:rsidRPr="00EA3775">
          <w:rPr>
            <w:rStyle w:val="Hyperlink"/>
          </w:rPr>
          <w:t>include the font</w:t>
        </w:r>
      </w:hyperlink>
      <w:r>
        <w:t xml:space="preserve"> vào trong tập tin CSS của theme của bạn, sử dụng </w:t>
      </w:r>
      <w:r w:rsidRPr="00EA3775">
        <w:rPr>
          <w:i/>
        </w:rPr>
        <w:t>@font-face</w:t>
      </w:r>
      <w:r>
        <w:t xml:space="preserve"> cho tốc độ load nhanh nhất. </w:t>
      </w:r>
    </w:p>
    <w:p w14:paraId="3F977942" w14:textId="77777777" w:rsidR="00635A45" w:rsidRDefault="00EA3775" w:rsidP="006D3E15">
      <w:r>
        <w:t>Theo cách này, ứng dụng sẽ bỏ qua chỉ thị @import trong khi giải quyết các đường dẫn đế</w:t>
      </w:r>
      <w:r w:rsidR="00635A45">
        <w:t xml:space="preserve">n local resources. </w:t>
      </w:r>
    </w:p>
    <w:p w14:paraId="25B13925" w14:textId="3113B42A" w:rsidR="0003748C" w:rsidRDefault="00EA3775" w:rsidP="006D3E15">
      <w:r>
        <w:t xml:space="preserve">  </w:t>
      </w:r>
    </w:p>
    <w:p w14:paraId="1AE9FB90" w14:textId="77777777" w:rsidR="0003748C" w:rsidRDefault="0003748C" w:rsidP="006D3E15"/>
    <w:p w14:paraId="0DE0493A" w14:textId="77777777" w:rsidR="0072546B" w:rsidRDefault="0072546B" w:rsidP="006D3E15"/>
    <w:p w14:paraId="26A870DF" w14:textId="18FF3AAE" w:rsidR="0072546B" w:rsidRDefault="0072546B" w:rsidP="0003748C">
      <w:pPr>
        <w:pStyle w:val="Heading4"/>
      </w:pPr>
      <w:r>
        <w:t xml:space="preserve">2.6.2 @magento_import directive </w:t>
      </w:r>
    </w:p>
    <w:p w14:paraId="26FED35C" w14:textId="77777777" w:rsidR="0072546B" w:rsidRDefault="0072546B" w:rsidP="006D3E15"/>
    <w:p w14:paraId="756CE379" w14:textId="5ACFC806" w:rsidR="0009391E" w:rsidRDefault="0009391E" w:rsidP="006D3E15">
      <w:r>
        <w:t xml:space="preserve">@magento_import là một ứng dụng Less Directive cụ thể để cho phép thêm nhiều file bởi một mẫu tên. </w:t>
      </w:r>
      <w:r w:rsidR="003642C7">
        <w:t xml:space="preserve">Nó được sử dụng để thêm các file với cùng tên từ các vị trí khác biệt, cho ví dụ, các module khác nhau. </w:t>
      </w:r>
      <w:r w:rsidR="009C1AA7">
        <w:t xml:space="preserve">Chuẩn @import directive sẽ chèn một file đơn, nó sẽ được tìm thấy thông qua </w:t>
      </w:r>
      <w:hyperlink r:id="rId100" w:anchor="override-static-assets" w:history="1">
        <w:r w:rsidR="009C1AA7" w:rsidRPr="009C1AA7">
          <w:rPr>
            <w:rStyle w:val="Hyperlink"/>
          </w:rPr>
          <w:t>static file fallback</w:t>
        </w:r>
      </w:hyperlink>
      <w:r w:rsidR="009C1AA7">
        <w:t xml:space="preserve">. </w:t>
      </w:r>
      <w:r>
        <w:t xml:space="preserve"> </w:t>
      </w:r>
    </w:p>
    <w:p w14:paraId="1459E906" w14:textId="77777777" w:rsidR="005503C0" w:rsidRDefault="005503C0" w:rsidP="006D3E15"/>
    <w:p w14:paraId="70397AC0" w14:textId="3A315277" w:rsidR="009C1AA7" w:rsidRDefault="009C1AA7" w:rsidP="006D3E15">
      <w:r w:rsidRPr="00F02626">
        <w:rPr>
          <w:i/>
        </w:rPr>
        <w:t>@magento_import</w:t>
      </w:r>
      <w:r>
        <w:t xml:space="preserve"> có thể sử dụng trong các tập tin gốc của một theme. </w:t>
      </w:r>
    </w:p>
    <w:p w14:paraId="04F51FD8" w14:textId="77777777" w:rsidR="0003748C" w:rsidRDefault="0003748C" w:rsidP="006D3E15"/>
    <w:p w14:paraId="4AD342A9" w14:textId="77777777" w:rsidR="0003748C" w:rsidRDefault="0003748C" w:rsidP="006D3E15"/>
    <w:p w14:paraId="63E568C6" w14:textId="30FEB0AF" w:rsidR="00344488" w:rsidRDefault="00344488" w:rsidP="00344488">
      <w:pPr>
        <w:pStyle w:val="Heading2"/>
      </w:pPr>
      <w:r>
        <w:lastRenderedPageBreak/>
        <w:t xml:space="preserve">Chương 3: Less </w:t>
      </w:r>
    </w:p>
    <w:p w14:paraId="72F1600C" w14:textId="77777777" w:rsidR="00344488" w:rsidRDefault="00344488" w:rsidP="00225908"/>
    <w:p w14:paraId="28E730AC" w14:textId="5389F2F0" w:rsidR="00952376" w:rsidRDefault="00952376" w:rsidP="00225908">
      <w:r>
        <w:t xml:space="preserve">Trong chương này chúng ta sẽ cùng nhau tìm hiểu thông tin về Less, nó là một loại mở rộng của ngôn ngữ cho CSS. </w:t>
      </w:r>
      <w:r w:rsidR="00094133">
        <w:t>Less.js, và c</w:t>
      </w:r>
      <w:r>
        <w:t xml:space="preserve">ác Javascript Tool sẽ convert Less Style tới CSS cho bạn. </w:t>
      </w:r>
    </w:p>
    <w:p w14:paraId="5C0F9832" w14:textId="6EED9F4F" w:rsidR="00AC7F7B" w:rsidRDefault="00AC7F7B" w:rsidP="00225908">
      <w:r>
        <w:t>Less ( chính là Learner Style Sheets)</w:t>
      </w:r>
      <w:r w:rsidR="00460410">
        <w:t xml:space="preserve"> là phần mở rộng ngôn ngữ tương thích ngược cho CSS.</w:t>
      </w:r>
    </w:p>
    <w:tbl>
      <w:tblPr>
        <w:tblStyle w:val="TableGrid"/>
        <w:tblW w:w="0" w:type="auto"/>
        <w:tblLook w:val="04A0" w:firstRow="1" w:lastRow="0" w:firstColumn="1" w:lastColumn="0" w:noHBand="0" w:noVBand="1"/>
      </w:tblPr>
      <w:tblGrid>
        <w:gridCol w:w="9350"/>
      </w:tblGrid>
      <w:tr w:rsidR="00094133" w14:paraId="2C333525" w14:textId="77777777" w:rsidTr="00094133">
        <w:tc>
          <w:tcPr>
            <w:tcW w:w="9350" w:type="dxa"/>
          </w:tcPr>
          <w:p w14:paraId="0BBEA7AC" w14:textId="7E63C743" w:rsidR="00094133" w:rsidRDefault="00AF7872" w:rsidP="00225908">
            <w:hyperlink r:id="rId101" w:history="1">
              <w:r w:rsidR="00094133" w:rsidRPr="005668A3">
                <w:rPr>
                  <w:rStyle w:val="Hyperlink"/>
                </w:rPr>
                <w:t>https://lesscss.org/</w:t>
              </w:r>
            </w:hyperlink>
            <w:r w:rsidR="00094133">
              <w:t xml:space="preserve"> </w:t>
            </w:r>
          </w:p>
        </w:tc>
      </w:tr>
    </w:tbl>
    <w:p w14:paraId="7203EF14" w14:textId="77777777" w:rsidR="007A3289" w:rsidRDefault="007A3289" w:rsidP="00225908"/>
    <w:p w14:paraId="52CFEEAD" w14:textId="5587675D" w:rsidR="00124868" w:rsidRDefault="00124868" w:rsidP="00225908">
      <w:r>
        <w:rPr>
          <w:noProof/>
        </w:rPr>
        <w:drawing>
          <wp:inline distT="0" distB="0" distL="0" distR="0" wp14:anchorId="46954841" wp14:editId="0B6C7229">
            <wp:extent cx="5127017" cy="46148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24-09-24 151757.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27741" cy="4615515"/>
                    </a:xfrm>
                    <a:prstGeom prst="rect">
                      <a:avLst/>
                    </a:prstGeom>
                  </pic:spPr>
                </pic:pic>
              </a:graphicData>
            </a:graphic>
          </wp:inline>
        </w:drawing>
      </w:r>
    </w:p>
    <w:p w14:paraId="0D76E14A" w14:textId="32033104" w:rsidR="00DD65A7" w:rsidRDefault="00DD65A7" w:rsidP="004D19D9">
      <w:pPr>
        <w:pStyle w:val="Heading3"/>
      </w:pPr>
      <w:r>
        <w:t xml:space="preserve">3.1 Variables in Less </w:t>
      </w:r>
    </w:p>
    <w:p w14:paraId="24AD9393" w14:textId="77777777" w:rsidR="00DD65A7" w:rsidRDefault="00DD65A7" w:rsidP="00225908"/>
    <w:p w14:paraId="63A6A371" w14:textId="18AB0945" w:rsidR="000B4CD6" w:rsidRDefault="000B4CD6" w:rsidP="00225908">
      <w:r>
        <w:t>Để định nghĩa biến trong Less chúng ta sử dụng @[name-variable], ví dụ chúng ta có thể sử dụng như sau:</w:t>
      </w:r>
    </w:p>
    <w:tbl>
      <w:tblPr>
        <w:tblStyle w:val="TableGrid"/>
        <w:tblW w:w="0" w:type="auto"/>
        <w:tblLook w:val="04A0" w:firstRow="1" w:lastRow="0" w:firstColumn="1" w:lastColumn="0" w:noHBand="0" w:noVBand="1"/>
      </w:tblPr>
      <w:tblGrid>
        <w:gridCol w:w="9350"/>
      </w:tblGrid>
      <w:tr w:rsidR="000B4CD6" w14:paraId="0D6D50A4" w14:textId="77777777" w:rsidTr="000B4CD6">
        <w:tc>
          <w:tcPr>
            <w:tcW w:w="9350" w:type="dxa"/>
          </w:tcPr>
          <w:p w14:paraId="6208FA0B" w14:textId="4215D56C" w:rsidR="000B4CD6" w:rsidRDefault="00F33126" w:rsidP="00225908">
            <w:r>
              <w:t>@background: #ffac;</w:t>
            </w:r>
          </w:p>
        </w:tc>
      </w:tr>
    </w:tbl>
    <w:p w14:paraId="1D386C9A" w14:textId="77777777" w:rsidR="000B4CD6" w:rsidRDefault="000B4CD6" w:rsidP="00225908"/>
    <w:p w14:paraId="35BB527C" w14:textId="77777777" w:rsidR="000B4CD6" w:rsidRDefault="000B4CD6" w:rsidP="00225908"/>
    <w:p w14:paraId="3F7C2C49" w14:textId="467E97AC" w:rsidR="00DD65A7" w:rsidRDefault="00460410" w:rsidP="004D19D9">
      <w:pPr>
        <w:pStyle w:val="Heading3"/>
      </w:pPr>
      <w:r>
        <w:lastRenderedPageBreak/>
        <w:t xml:space="preserve">3.2 </w:t>
      </w:r>
      <w:commentRangeStart w:id="37"/>
      <w:r>
        <w:t>Mixins</w:t>
      </w:r>
      <w:commentRangeEnd w:id="37"/>
      <w:r>
        <w:rPr>
          <w:rStyle w:val="CommentReference"/>
          <w:rFonts w:eastAsiaTheme="minorHAnsi" w:cstheme="minorBidi"/>
          <w:color w:val="auto"/>
        </w:rPr>
        <w:commentReference w:id="37"/>
      </w:r>
    </w:p>
    <w:p w14:paraId="1B5C70F8" w14:textId="77777777" w:rsidR="002A76BE" w:rsidRDefault="002A76BE" w:rsidP="002A76BE"/>
    <w:p w14:paraId="44668E9E" w14:textId="4117E5DC" w:rsidR="002A76BE" w:rsidRPr="002A76BE" w:rsidRDefault="002A76BE" w:rsidP="002A76BE">
      <w:bookmarkStart w:id="38" w:name="mixins_defined"/>
      <w:bookmarkEnd w:id="38"/>
      <w:r>
        <w:t xml:space="preserve">Mixin giúp cho code của chúng ta trở nên sạch sẽ hơn cho việc copy, nói cách khác thì mixins đó chính là các thuộc tính của một style đã được định nghĩa trước đó. </w:t>
      </w:r>
    </w:p>
    <w:tbl>
      <w:tblPr>
        <w:tblStyle w:val="TableGrid"/>
        <w:tblW w:w="0" w:type="auto"/>
        <w:tblLook w:val="04A0" w:firstRow="1" w:lastRow="0" w:firstColumn="1" w:lastColumn="0" w:noHBand="0" w:noVBand="1"/>
      </w:tblPr>
      <w:tblGrid>
        <w:gridCol w:w="4675"/>
        <w:gridCol w:w="4675"/>
      </w:tblGrid>
      <w:tr w:rsidR="00D12BFE" w14:paraId="7ABA0DEC" w14:textId="77777777" w:rsidTr="00D12BFE">
        <w:tc>
          <w:tcPr>
            <w:tcW w:w="4675" w:type="dxa"/>
          </w:tcPr>
          <w:p w14:paraId="21606DAF" w14:textId="5EDFBA41" w:rsidR="00D12BFE" w:rsidRPr="00D12BFE" w:rsidRDefault="00D12BFE" w:rsidP="00225908">
            <w:pPr>
              <w:rPr>
                <w:highlight w:val="yellow"/>
              </w:rPr>
            </w:pPr>
            <w:r w:rsidRPr="00D12BFE">
              <w:rPr>
                <w:highlight w:val="yellow"/>
              </w:rPr>
              <w:t>Less</w:t>
            </w:r>
          </w:p>
        </w:tc>
        <w:tc>
          <w:tcPr>
            <w:tcW w:w="4675" w:type="dxa"/>
          </w:tcPr>
          <w:p w14:paraId="0B5C9B2F" w14:textId="47F93956" w:rsidR="00D12BFE" w:rsidRPr="00D12BFE" w:rsidRDefault="00D12BFE" w:rsidP="00225908">
            <w:pPr>
              <w:rPr>
                <w:highlight w:val="yellow"/>
              </w:rPr>
            </w:pPr>
            <w:r w:rsidRPr="00D12BFE">
              <w:rPr>
                <w:highlight w:val="yellow"/>
              </w:rPr>
              <w:t>CSS</w:t>
            </w:r>
          </w:p>
        </w:tc>
      </w:tr>
      <w:tr w:rsidR="00D12BFE" w14:paraId="274D631B" w14:textId="77777777" w:rsidTr="00D12BFE">
        <w:tc>
          <w:tcPr>
            <w:tcW w:w="4675" w:type="dxa"/>
          </w:tcPr>
          <w:p w14:paraId="47727450" w14:textId="77777777" w:rsidR="00D12BFE" w:rsidRDefault="00D12BFE" w:rsidP="00D12BFE">
            <w:r>
              <w:t>#button {</w:t>
            </w:r>
          </w:p>
          <w:p w14:paraId="0CE4F92F" w14:textId="77777777" w:rsidR="00D12BFE" w:rsidRDefault="00D12BFE" w:rsidP="00D12BFE">
            <w:r>
              <w:t xml:space="preserve">  background:red;</w:t>
            </w:r>
          </w:p>
          <w:p w14:paraId="47383B91" w14:textId="77777777" w:rsidR="00D12BFE" w:rsidRDefault="00D12BFE" w:rsidP="00D12BFE">
            <w:r>
              <w:t xml:space="preserve">  border-radius: 5px;</w:t>
            </w:r>
          </w:p>
          <w:p w14:paraId="53520C0E" w14:textId="77777777" w:rsidR="00D12BFE" w:rsidRDefault="00D12BFE" w:rsidP="00D12BFE">
            <w:r>
              <w:t>}</w:t>
            </w:r>
          </w:p>
          <w:p w14:paraId="0DA561E3" w14:textId="77777777" w:rsidR="00D12BFE" w:rsidRDefault="00D12BFE" w:rsidP="00D12BFE"/>
          <w:p w14:paraId="1CA8EB0D" w14:textId="77777777" w:rsidR="00D12BFE" w:rsidRDefault="00D12BFE" w:rsidP="00D12BFE">
            <w:r>
              <w:t>#sbutton{</w:t>
            </w:r>
          </w:p>
          <w:p w14:paraId="174E244C" w14:textId="77777777" w:rsidR="00D12BFE" w:rsidRDefault="00D12BFE" w:rsidP="00D12BFE"/>
          <w:p w14:paraId="2BD33188" w14:textId="77777777" w:rsidR="00D12BFE" w:rsidRDefault="00D12BFE" w:rsidP="00D12BFE">
            <w:r>
              <w:t xml:space="preserve">  width:100px;</w:t>
            </w:r>
          </w:p>
          <w:p w14:paraId="601FF18A" w14:textId="77777777" w:rsidR="00D12BFE" w:rsidRDefault="00D12BFE" w:rsidP="00D12BFE">
            <w:r>
              <w:t xml:space="preserve">  height:100px;</w:t>
            </w:r>
          </w:p>
          <w:p w14:paraId="448231BF" w14:textId="77777777" w:rsidR="00D12BFE" w:rsidRDefault="00D12BFE" w:rsidP="00D12BFE">
            <w:r>
              <w:t xml:space="preserve">  #button</w:t>
            </w:r>
          </w:p>
          <w:p w14:paraId="51BB3478" w14:textId="77777777" w:rsidR="00D12BFE" w:rsidRDefault="00D12BFE" w:rsidP="00D12BFE">
            <w:r>
              <w:t xml:space="preserve">  </w:t>
            </w:r>
          </w:p>
          <w:p w14:paraId="15D8AF65" w14:textId="77777777" w:rsidR="00D12BFE" w:rsidRDefault="00D12BFE" w:rsidP="00D12BFE">
            <w:r>
              <w:t>}</w:t>
            </w:r>
          </w:p>
          <w:p w14:paraId="34CD7A54" w14:textId="77777777" w:rsidR="00D12BFE" w:rsidRDefault="00D12BFE" w:rsidP="00D12BFE"/>
          <w:p w14:paraId="49DAAAAD" w14:textId="77777777" w:rsidR="00D12BFE" w:rsidRDefault="00D12BFE" w:rsidP="00D12BFE">
            <w:r>
              <w:t>#lbutton{</w:t>
            </w:r>
          </w:p>
          <w:p w14:paraId="64D29798" w14:textId="77777777" w:rsidR="00D12BFE" w:rsidRDefault="00D12BFE" w:rsidP="00D12BFE">
            <w:r>
              <w:t xml:space="preserve">  width:500px;</w:t>
            </w:r>
          </w:p>
          <w:p w14:paraId="7E0E9FDF" w14:textId="77777777" w:rsidR="00D12BFE" w:rsidRDefault="00D12BFE" w:rsidP="00D12BFE">
            <w:r>
              <w:t xml:space="preserve">  height:500px;</w:t>
            </w:r>
          </w:p>
          <w:p w14:paraId="12181F4E" w14:textId="77777777" w:rsidR="00D12BFE" w:rsidRDefault="00D12BFE" w:rsidP="00D12BFE">
            <w:r>
              <w:t xml:space="preserve">  #button</w:t>
            </w:r>
          </w:p>
          <w:p w14:paraId="6D37B88B" w14:textId="4275BF63" w:rsidR="00D12BFE" w:rsidRDefault="00D12BFE" w:rsidP="00D12BFE">
            <w:r>
              <w:t>}</w:t>
            </w:r>
          </w:p>
        </w:tc>
        <w:tc>
          <w:tcPr>
            <w:tcW w:w="4675" w:type="dxa"/>
          </w:tcPr>
          <w:p w14:paraId="2E906110" w14:textId="77777777" w:rsidR="00D12BFE" w:rsidRDefault="00D12BFE" w:rsidP="00D12BFE">
            <w:r>
              <w:t>#button {</w:t>
            </w:r>
          </w:p>
          <w:p w14:paraId="73E88172" w14:textId="77777777" w:rsidR="00D12BFE" w:rsidRDefault="00D12BFE" w:rsidP="00D12BFE">
            <w:r>
              <w:t xml:space="preserve">  background: red;</w:t>
            </w:r>
          </w:p>
          <w:p w14:paraId="39BADC10" w14:textId="77777777" w:rsidR="00D12BFE" w:rsidRDefault="00D12BFE" w:rsidP="00D12BFE">
            <w:r>
              <w:t xml:space="preserve">  border-radius: 5px;</w:t>
            </w:r>
          </w:p>
          <w:p w14:paraId="50993026" w14:textId="77777777" w:rsidR="00D12BFE" w:rsidRDefault="00D12BFE" w:rsidP="00D12BFE">
            <w:r>
              <w:t>}</w:t>
            </w:r>
          </w:p>
          <w:p w14:paraId="294B5837" w14:textId="77777777" w:rsidR="00D12BFE" w:rsidRDefault="00D12BFE" w:rsidP="00D12BFE"/>
          <w:p w14:paraId="1FD8EF95" w14:textId="77777777" w:rsidR="00D12BFE" w:rsidRDefault="00D12BFE" w:rsidP="00D12BFE">
            <w:r>
              <w:t>#sbutton {</w:t>
            </w:r>
          </w:p>
          <w:p w14:paraId="606BEF6F" w14:textId="77777777" w:rsidR="00D12BFE" w:rsidRDefault="00D12BFE" w:rsidP="00D12BFE">
            <w:r>
              <w:t xml:space="preserve">  width: 100px;</w:t>
            </w:r>
          </w:p>
          <w:p w14:paraId="27CD5A08" w14:textId="77777777" w:rsidR="00D12BFE" w:rsidRDefault="00D12BFE" w:rsidP="00D12BFE">
            <w:r>
              <w:t xml:space="preserve">  height: 100px;</w:t>
            </w:r>
          </w:p>
          <w:p w14:paraId="0C039D2E" w14:textId="77777777" w:rsidR="00D12BFE" w:rsidRDefault="00D12BFE" w:rsidP="00D12BFE">
            <w:r>
              <w:t xml:space="preserve">  background: red;</w:t>
            </w:r>
          </w:p>
          <w:p w14:paraId="01B1B100" w14:textId="77777777" w:rsidR="00D12BFE" w:rsidRDefault="00D12BFE" w:rsidP="00D12BFE">
            <w:r>
              <w:t xml:space="preserve">  border-radius: 5px;</w:t>
            </w:r>
          </w:p>
          <w:p w14:paraId="18E004D3" w14:textId="77777777" w:rsidR="00D12BFE" w:rsidRDefault="00D12BFE" w:rsidP="00D12BFE">
            <w:r>
              <w:t>}</w:t>
            </w:r>
          </w:p>
          <w:p w14:paraId="22F19770" w14:textId="77777777" w:rsidR="00D12BFE" w:rsidRDefault="00D12BFE" w:rsidP="00D12BFE"/>
          <w:p w14:paraId="6525D27E" w14:textId="77777777" w:rsidR="00D12BFE" w:rsidRDefault="00D12BFE" w:rsidP="00D12BFE">
            <w:r>
              <w:t>#lbutton {</w:t>
            </w:r>
          </w:p>
          <w:p w14:paraId="77091352" w14:textId="77777777" w:rsidR="00D12BFE" w:rsidRDefault="00D12BFE" w:rsidP="00D12BFE">
            <w:r>
              <w:t xml:space="preserve">  width: 500px;</w:t>
            </w:r>
          </w:p>
          <w:p w14:paraId="3237320B" w14:textId="77777777" w:rsidR="00D12BFE" w:rsidRDefault="00D12BFE" w:rsidP="00D12BFE">
            <w:r>
              <w:t xml:space="preserve">  height: 500px;</w:t>
            </w:r>
          </w:p>
          <w:p w14:paraId="0A879037" w14:textId="77777777" w:rsidR="00D12BFE" w:rsidRDefault="00D12BFE" w:rsidP="00D12BFE">
            <w:r>
              <w:t xml:space="preserve">  background: red;</w:t>
            </w:r>
          </w:p>
          <w:p w14:paraId="0DB434A6" w14:textId="77777777" w:rsidR="00D12BFE" w:rsidRDefault="00D12BFE" w:rsidP="00D12BFE">
            <w:r>
              <w:t xml:space="preserve">  border-radius: 5px;</w:t>
            </w:r>
          </w:p>
          <w:p w14:paraId="0DAFAB5A" w14:textId="55546D4A" w:rsidR="00D12BFE" w:rsidRDefault="00D12BFE" w:rsidP="00D12BFE">
            <w:r>
              <w:t>}</w:t>
            </w:r>
          </w:p>
        </w:tc>
      </w:tr>
    </w:tbl>
    <w:p w14:paraId="19BBD173" w14:textId="77777777" w:rsidR="00DD65A7" w:rsidRDefault="00DD65A7" w:rsidP="00225908"/>
    <w:p w14:paraId="69628B2A" w14:textId="77777777" w:rsidR="00D12BFE" w:rsidRDefault="00D12BFE" w:rsidP="00225908"/>
    <w:p w14:paraId="370E6EED" w14:textId="1DECC66C" w:rsidR="00DD65A7" w:rsidRDefault="00DD65A7" w:rsidP="004D19D9">
      <w:pPr>
        <w:pStyle w:val="Heading3"/>
      </w:pPr>
      <w:r>
        <w:t xml:space="preserve">3.3 Use of </w:t>
      </w:r>
      <w:commentRangeStart w:id="39"/>
      <w:r>
        <w:t>Paramenters</w:t>
      </w:r>
      <w:commentRangeEnd w:id="39"/>
      <w:r w:rsidR="00460410">
        <w:rPr>
          <w:rStyle w:val="CommentReference"/>
          <w:rFonts w:eastAsiaTheme="minorHAnsi" w:cstheme="minorBidi"/>
          <w:color w:val="auto"/>
        </w:rPr>
        <w:commentReference w:id="39"/>
      </w:r>
      <w:r>
        <w:t xml:space="preserve"> </w:t>
      </w:r>
    </w:p>
    <w:p w14:paraId="7F9BB406" w14:textId="77777777" w:rsidR="004D19D9" w:rsidRDefault="004D19D9" w:rsidP="00225908"/>
    <w:p w14:paraId="316107ED" w14:textId="5884AFC4" w:rsidR="00D12BFE" w:rsidRPr="005A76C1" w:rsidRDefault="00D12BFE" w:rsidP="00225908">
      <w:pPr>
        <w:rPr>
          <w:i/>
          <w:color w:val="FF0000"/>
        </w:rPr>
      </w:pPr>
      <w:r>
        <w:t>Tiếp theo chúng ta sẽ tìm hiểu về việc sử dụng các tham số trong Less.js</w:t>
      </w:r>
      <w:r w:rsidR="00F2614F">
        <w:t xml:space="preserve">, đó </w:t>
      </w:r>
      <w:r>
        <w:t xml:space="preserve"> </w:t>
      </w:r>
      <w:r w:rsidR="00F2614F">
        <w:t xml:space="preserve">là khi chúng ta định nghĩa một style(id…) thì chúng ta có thể truyền đối số vào trong nó rồi sau đó copy đi các style khác. </w:t>
      </w:r>
      <w:r w:rsidR="00E708E8" w:rsidRPr="005A76C1">
        <w:rPr>
          <w:i/>
          <w:color w:val="FF0000"/>
        </w:rPr>
        <w:t xml:space="preserve">Thao tác này giúp chúng ta giảm đi độ phức tạp của File CSS và giúp ta có thể giảm thiểu số dòng code phải thực hiện. </w:t>
      </w:r>
    </w:p>
    <w:tbl>
      <w:tblPr>
        <w:tblStyle w:val="TableGrid"/>
        <w:tblW w:w="0" w:type="auto"/>
        <w:tblLook w:val="04A0" w:firstRow="1" w:lastRow="0" w:firstColumn="1" w:lastColumn="0" w:noHBand="0" w:noVBand="1"/>
      </w:tblPr>
      <w:tblGrid>
        <w:gridCol w:w="4675"/>
        <w:gridCol w:w="4675"/>
      </w:tblGrid>
      <w:tr w:rsidR="004C307B" w:rsidRPr="00D12BFE" w14:paraId="354E4CFD" w14:textId="77777777" w:rsidTr="008F7194">
        <w:tc>
          <w:tcPr>
            <w:tcW w:w="4675" w:type="dxa"/>
          </w:tcPr>
          <w:p w14:paraId="5FD145B9" w14:textId="77777777" w:rsidR="004C307B" w:rsidRPr="00D12BFE" w:rsidRDefault="004C307B" w:rsidP="008F7194">
            <w:pPr>
              <w:rPr>
                <w:highlight w:val="yellow"/>
              </w:rPr>
            </w:pPr>
            <w:r w:rsidRPr="00D12BFE">
              <w:rPr>
                <w:highlight w:val="yellow"/>
              </w:rPr>
              <w:t>Less</w:t>
            </w:r>
          </w:p>
        </w:tc>
        <w:tc>
          <w:tcPr>
            <w:tcW w:w="4675" w:type="dxa"/>
          </w:tcPr>
          <w:p w14:paraId="7A6CA6F7" w14:textId="77777777" w:rsidR="004C307B" w:rsidRPr="00D12BFE" w:rsidRDefault="004C307B" w:rsidP="008F7194">
            <w:pPr>
              <w:rPr>
                <w:highlight w:val="yellow"/>
              </w:rPr>
            </w:pPr>
            <w:r w:rsidRPr="00D12BFE">
              <w:rPr>
                <w:highlight w:val="yellow"/>
              </w:rPr>
              <w:t>CSS</w:t>
            </w:r>
          </w:p>
        </w:tc>
      </w:tr>
      <w:tr w:rsidR="004C307B" w14:paraId="00163177" w14:textId="77777777" w:rsidTr="008F7194">
        <w:tc>
          <w:tcPr>
            <w:tcW w:w="4675" w:type="dxa"/>
          </w:tcPr>
          <w:p w14:paraId="3F51841C" w14:textId="77777777" w:rsidR="004C307B" w:rsidRDefault="004C307B" w:rsidP="004C307B">
            <w:r>
              <w:t>.border-radius(@radius:5px) {</w:t>
            </w:r>
          </w:p>
          <w:p w14:paraId="3545EB55" w14:textId="77777777" w:rsidR="004C307B" w:rsidRDefault="004C307B" w:rsidP="004C307B">
            <w:r>
              <w:t xml:space="preserve">  -webkit-border-radius: @radius;</w:t>
            </w:r>
          </w:p>
          <w:p w14:paraId="5661E874" w14:textId="77777777" w:rsidR="004C307B" w:rsidRDefault="004C307B" w:rsidP="004C307B">
            <w:r>
              <w:t xml:space="preserve">     -moz-border-radius: @radius;</w:t>
            </w:r>
          </w:p>
          <w:p w14:paraId="051F9C69" w14:textId="77777777" w:rsidR="004C307B" w:rsidRDefault="004C307B" w:rsidP="004C307B">
            <w:r>
              <w:t xml:space="preserve">          border-radius: @radius;</w:t>
            </w:r>
          </w:p>
          <w:p w14:paraId="28C01BB2" w14:textId="77777777" w:rsidR="004C307B" w:rsidRDefault="004C307B" w:rsidP="004C307B">
            <w:r>
              <w:t>}</w:t>
            </w:r>
          </w:p>
          <w:p w14:paraId="6CF3544D" w14:textId="77777777" w:rsidR="004C307B" w:rsidRDefault="004C307B" w:rsidP="004C307B">
            <w:r>
              <w:t>#header {</w:t>
            </w:r>
          </w:p>
          <w:p w14:paraId="4DF6099B" w14:textId="77777777" w:rsidR="004C307B" w:rsidRDefault="004C307B" w:rsidP="004C307B">
            <w:r>
              <w:t xml:space="preserve">  .border-radius();</w:t>
            </w:r>
          </w:p>
          <w:p w14:paraId="72DB4E0E" w14:textId="77777777" w:rsidR="004C307B" w:rsidRDefault="004C307B" w:rsidP="004C307B">
            <w:r>
              <w:t>}</w:t>
            </w:r>
          </w:p>
          <w:p w14:paraId="624E6B9D" w14:textId="77777777" w:rsidR="004C307B" w:rsidRDefault="004C307B" w:rsidP="004C307B">
            <w:r>
              <w:t>.button {</w:t>
            </w:r>
          </w:p>
          <w:p w14:paraId="7583620A" w14:textId="77777777" w:rsidR="004C307B" w:rsidRDefault="004C307B" w:rsidP="004C307B">
            <w:r>
              <w:t xml:space="preserve">  .border-radius(6px);</w:t>
            </w:r>
          </w:p>
          <w:p w14:paraId="5564ADF8" w14:textId="4C550B13" w:rsidR="004C307B" w:rsidRDefault="004C307B" w:rsidP="004C307B">
            <w:r>
              <w:lastRenderedPageBreak/>
              <w:t>}</w:t>
            </w:r>
          </w:p>
        </w:tc>
        <w:tc>
          <w:tcPr>
            <w:tcW w:w="4675" w:type="dxa"/>
          </w:tcPr>
          <w:p w14:paraId="4EA586E3" w14:textId="77777777" w:rsidR="004C307B" w:rsidRDefault="004C307B" w:rsidP="004C307B">
            <w:r>
              <w:lastRenderedPageBreak/>
              <w:t>#header {</w:t>
            </w:r>
          </w:p>
          <w:p w14:paraId="3F349D9D" w14:textId="77777777" w:rsidR="004C307B" w:rsidRDefault="004C307B" w:rsidP="004C307B">
            <w:r>
              <w:t xml:space="preserve">  -webkit-border-radius: 5px;</w:t>
            </w:r>
          </w:p>
          <w:p w14:paraId="608F6022" w14:textId="77777777" w:rsidR="004C307B" w:rsidRDefault="004C307B" w:rsidP="004C307B">
            <w:r>
              <w:t xml:space="preserve">  -moz-border-radius: 5px;</w:t>
            </w:r>
          </w:p>
          <w:p w14:paraId="7767D8DB" w14:textId="77777777" w:rsidR="004C307B" w:rsidRDefault="004C307B" w:rsidP="004C307B">
            <w:r>
              <w:t xml:space="preserve">  border-radius: 5px;</w:t>
            </w:r>
          </w:p>
          <w:p w14:paraId="65F747F6" w14:textId="77777777" w:rsidR="004C307B" w:rsidRDefault="004C307B" w:rsidP="004C307B">
            <w:r>
              <w:t>}</w:t>
            </w:r>
          </w:p>
          <w:p w14:paraId="5A9092B0" w14:textId="77777777" w:rsidR="004C307B" w:rsidRDefault="004C307B" w:rsidP="004C307B">
            <w:r>
              <w:t>.button {</w:t>
            </w:r>
          </w:p>
          <w:p w14:paraId="77586079" w14:textId="77777777" w:rsidR="004C307B" w:rsidRDefault="004C307B" w:rsidP="004C307B">
            <w:r>
              <w:t xml:space="preserve">  -webkit-border-radius: 6px;</w:t>
            </w:r>
          </w:p>
          <w:p w14:paraId="1479E970" w14:textId="77777777" w:rsidR="004C307B" w:rsidRDefault="004C307B" w:rsidP="004C307B">
            <w:r>
              <w:t xml:space="preserve">  -moz-border-radius: 6px;</w:t>
            </w:r>
          </w:p>
          <w:p w14:paraId="23FD1B52" w14:textId="77777777" w:rsidR="004C307B" w:rsidRDefault="004C307B" w:rsidP="004C307B">
            <w:r>
              <w:t xml:space="preserve">  border-radius: 6px;</w:t>
            </w:r>
          </w:p>
          <w:p w14:paraId="61C93C2B" w14:textId="400DE404" w:rsidR="004C307B" w:rsidRDefault="004C307B" w:rsidP="004C307B">
            <w:r>
              <w:t>}</w:t>
            </w:r>
          </w:p>
        </w:tc>
      </w:tr>
    </w:tbl>
    <w:p w14:paraId="0FE30F16" w14:textId="77777777" w:rsidR="0062159E" w:rsidRDefault="0062159E" w:rsidP="00225908"/>
    <w:p w14:paraId="0A6DCD13" w14:textId="77777777" w:rsidR="00D12BFE" w:rsidRDefault="00D12BFE" w:rsidP="00225908"/>
    <w:p w14:paraId="3FC25968" w14:textId="461F3E17" w:rsidR="00DD65A7" w:rsidRDefault="00DD65A7" w:rsidP="004D19D9">
      <w:pPr>
        <w:pStyle w:val="Heading3"/>
      </w:pPr>
      <w:r>
        <w:t xml:space="preserve">3.4 Nesting and Scope </w:t>
      </w:r>
    </w:p>
    <w:p w14:paraId="1F84D655" w14:textId="77777777" w:rsidR="00DD65A7" w:rsidRDefault="00DD65A7" w:rsidP="00225908"/>
    <w:tbl>
      <w:tblPr>
        <w:tblStyle w:val="TableGrid"/>
        <w:tblW w:w="0" w:type="auto"/>
        <w:tblLook w:val="04A0" w:firstRow="1" w:lastRow="0" w:firstColumn="1" w:lastColumn="0" w:noHBand="0" w:noVBand="1"/>
      </w:tblPr>
      <w:tblGrid>
        <w:gridCol w:w="4675"/>
        <w:gridCol w:w="4675"/>
      </w:tblGrid>
      <w:tr w:rsidR="005A76C1" w:rsidRPr="00D12BFE" w14:paraId="0DCE49E4" w14:textId="77777777" w:rsidTr="008F7194">
        <w:tc>
          <w:tcPr>
            <w:tcW w:w="4675" w:type="dxa"/>
          </w:tcPr>
          <w:p w14:paraId="64F94407" w14:textId="77777777" w:rsidR="005A76C1" w:rsidRPr="00D12BFE" w:rsidRDefault="005A76C1" w:rsidP="008F7194">
            <w:pPr>
              <w:rPr>
                <w:highlight w:val="yellow"/>
              </w:rPr>
            </w:pPr>
            <w:r w:rsidRPr="00D12BFE">
              <w:rPr>
                <w:highlight w:val="yellow"/>
              </w:rPr>
              <w:t>Less</w:t>
            </w:r>
          </w:p>
        </w:tc>
        <w:tc>
          <w:tcPr>
            <w:tcW w:w="4675" w:type="dxa"/>
          </w:tcPr>
          <w:p w14:paraId="49B3B25C" w14:textId="77777777" w:rsidR="005A76C1" w:rsidRPr="00D12BFE" w:rsidRDefault="005A76C1" w:rsidP="008F7194">
            <w:pPr>
              <w:rPr>
                <w:highlight w:val="yellow"/>
              </w:rPr>
            </w:pPr>
            <w:r w:rsidRPr="00D12BFE">
              <w:rPr>
                <w:highlight w:val="yellow"/>
              </w:rPr>
              <w:t>CSS</w:t>
            </w:r>
          </w:p>
        </w:tc>
      </w:tr>
      <w:tr w:rsidR="005A76C1" w14:paraId="07FCAE89" w14:textId="77777777" w:rsidTr="008F7194">
        <w:tc>
          <w:tcPr>
            <w:tcW w:w="4675" w:type="dxa"/>
          </w:tcPr>
          <w:p w14:paraId="00C9D187" w14:textId="77777777" w:rsidR="005A76C1" w:rsidRDefault="005A76C1" w:rsidP="005A76C1">
            <w:r>
              <w:t>@color: red;</w:t>
            </w:r>
          </w:p>
          <w:p w14:paraId="5977DD64" w14:textId="77777777" w:rsidR="005A76C1" w:rsidRDefault="005A76C1" w:rsidP="005A76C1">
            <w:r>
              <w:t>@padding: 10px;</w:t>
            </w:r>
          </w:p>
          <w:p w14:paraId="66752BC1" w14:textId="77777777" w:rsidR="005A76C1" w:rsidRDefault="005A76C1" w:rsidP="005A76C1">
            <w:r>
              <w:t>ul {</w:t>
            </w:r>
          </w:p>
          <w:p w14:paraId="75FB3ACA" w14:textId="420B4BAC" w:rsidR="00EC4417" w:rsidRDefault="00EC4417" w:rsidP="005A76C1">
            <w:r>
              <w:t xml:space="preserve">  @color:white;</w:t>
            </w:r>
          </w:p>
          <w:p w14:paraId="381C7C08" w14:textId="77777777" w:rsidR="005A76C1" w:rsidRDefault="005A76C1" w:rsidP="005A76C1">
            <w:r>
              <w:t xml:space="preserve">  list-style:none;</w:t>
            </w:r>
          </w:p>
          <w:p w14:paraId="37CF0E7B" w14:textId="77777777" w:rsidR="005A76C1" w:rsidRDefault="005A76C1" w:rsidP="005A76C1">
            <w:r>
              <w:t xml:space="preserve">  padding:@padding;</w:t>
            </w:r>
          </w:p>
          <w:p w14:paraId="1D6B5AC7" w14:textId="77777777" w:rsidR="005A76C1" w:rsidRDefault="005A76C1" w:rsidP="005A76C1">
            <w:r>
              <w:t xml:space="preserve">  li{</w:t>
            </w:r>
          </w:p>
          <w:p w14:paraId="3A8652D2" w14:textId="77777777" w:rsidR="005A76C1" w:rsidRDefault="005A76C1" w:rsidP="005A76C1">
            <w:r>
              <w:t xml:space="preserve">    color:@color;</w:t>
            </w:r>
          </w:p>
          <w:p w14:paraId="4E24038D" w14:textId="77777777" w:rsidR="005A76C1" w:rsidRDefault="005A76C1" w:rsidP="005A76C1">
            <w:r>
              <w:t xml:space="preserve">  }</w:t>
            </w:r>
          </w:p>
          <w:p w14:paraId="1F8B39AC" w14:textId="77777777" w:rsidR="005A76C1" w:rsidRDefault="005A76C1" w:rsidP="005A76C1">
            <w:r>
              <w:t>}</w:t>
            </w:r>
          </w:p>
          <w:p w14:paraId="366EAE1A" w14:textId="56A91A14" w:rsidR="00310C04" w:rsidRDefault="00310C04" w:rsidP="005A76C1"/>
        </w:tc>
        <w:tc>
          <w:tcPr>
            <w:tcW w:w="4675" w:type="dxa"/>
          </w:tcPr>
          <w:p w14:paraId="5232A62E" w14:textId="77777777" w:rsidR="00AA6C1D" w:rsidRDefault="00AA6C1D" w:rsidP="00AA6C1D">
            <w:r>
              <w:t>ul {</w:t>
            </w:r>
          </w:p>
          <w:p w14:paraId="7C1E21D4" w14:textId="77777777" w:rsidR="00AA6C1D" w:rsidRDefault="00AA6C1D" w:rsidP="00AA6C1D">
            <w:r>
              <w:t xml:space="preserve">  list-style: none;</w:t>
            </w:r>
          </w:p>
          <w:p w14:paraId="2B04AA2B" w14:textId="77777777" w:rsidR="00AA6C1D" w:rsidRDefault="00AA6C1D" w:rsidP="00AA6C1D">
            <w:r>
              <w:t xml:space="preserve">  padding: 10px;</w:t>
            </w:r>
          </w:p>
          <w:p w14:paraId="6D00F9AD" w14:textId="77777777" w:rsidR="00AA6C1D" w:rsidRDefault="00AA6C1D" w:rsidP="00AA6C1D">
            <w:r>
              <w:t>}</w:t>
            </w:r>
          </w:p>
          <w:p w14:paraId="59775BAE" w14:textId="77777777" w:rsidR="00AA6C1D" w:rsidRDefault="00AA6C1D" w:rsidP="00AA6C1D">
            <w:r>
              <w:t>ul li {</w:t>
            </w:r>
          </w:p>
          <w:p w14:paraId="53050989" w14:textId="02835107" w:rsidR="00AA6C1D" w:rsidRDefault="00AA6C1D" w:rsidP="00AA6C1D">
            <w:r>
              <w:t xml:space="preserve">  color: </w:t>
            </w:r>
            <w:r w:rsidR="008A4D45">
              <w:t>white</w:t>
            </w:r>
            <w:r>
              <w:t>;</w:t>
            </w:r>
          </w:p>
          <w:p w14:paraId="2E40D373" w14:textId="034BB91F" w:rsidR="005A76C1" w:rsidRDefault="00AA6C1D" w:rsidP="00AA6C1D">
            <w:r>
              <w:t>}</w:t>
            </w:r>
          </w:p>
        </w:tc>
      </w:tr>
    </w:tbl>
    <w:p w14:paraId="2865D06A" w14:textId="77777777" w:rsidR="005A76C1" w:rsidRDefault="005A76C1" w:rsidP="00225908"/>
    <w:p w14:paraId="18154FD1" w14:textId="0F963431" w:rsidR="005A76C1" w:rsidRDefault="00DF2911" w:rsidP="00225908">
      <w:r>
        <w:t xml:space="preserve">Trong ví dụ này thì chúng ta thấy rằng variables trong less thì không cần định nghĩa trước khi sử dụng và nó cũng có thể nạp chồng được thông qua việc định nghĩa biến ở trong lớp cha của Less trong trường hợp ví dụ bên trên chúng ta thấy rằng đó là @color được định nghĩa là </w:t>
      </w:r>
      <w:r w:rsidRPr="007A6CD5">
        <w:rPr>
          <w:color w:val="FF0000"/>
        </w:rPr>
        <w:t xml:space="preserve">red </w:t>
      </w:r>
      <w:r>
        <w:t xml:space="preserve">nhưng khi nạp chồng thì cuối cùng dữ liệu của nó chính là </w:t>
      </w:r>
      <w:r w:rsidRPr="007A6CD5">
        <w:rPr>
          <w:color w:val="70AD47" w:themeColor="accent6"/>
        </w:rPr>
        <w:t>white</w:t>
      </w:r>
      <w:r>
        <w:t xml:space="preserve">. </w:t>
      </w:r>
    </w:p>
    <w:p w14:paraId="7B425D98" w14:textId="0E3A60DC" w:rsidR="00103E7F" w:rsidRDefault="00103E7F" w:rsidP="00225908">
      <w:r>
        <w:t>Ngoài ra nếu chúng ta định nghĩa @color ngoài nesting ul bên trên thì giá trị của biến @color vẫn là red đó chính là khi nạp chồng lên thì nó cũng quy định phần nạp chồng này chỉ có giá trị khi nó ở trong nesting của ul</w:t>
      </w:r>
      <w:r w:rsidR="00A5584F">
        <w:t xml:space="preserve"> được định nghĩa trước đó</w:t>
      </w:r>
      <w:r>
        <w:t xml:space="preserve">. </w:t>
      </w:r>
    </w:p>
    <w:p w14:paraId="6CADE375" w14:textId="77777777" w:rsidR="00DF2911" w:rsidRDefault="00DF2911" w:rsidP="00225908"/>
    <w:p w14:paraId="379DCF93" w14:textId="3E9B05F5" w:rsidR="00DD65A7" w:rsidRDefault="00DD65A7" w:rsidP="004D19D9">
      <w:pPr>
        <w:pStyle w:val="Heading3"/>
      </w:pPr>
      <w:r>
        <w:t xml:space="preserve">3.5 Operators </w:t>
      </w:r>
    </w:p>
    <w:p w14:paraId="174CB203" w14:textId="77777777" w:rsidR="00310C04" w:rsidRDefault="00310C04" w:rsidP="00310C04"/>
    <w:p w14:paraId="5C43F524" w14:textId="4341455D" w:rsidR="002D48D8" w:rsidRDefault="002D48D8" w:rsidP="00310C04">
      <w:r>
        <w:t>Các toán tử có thể sử dụng trong Less bao gồ</w:t>
      </w:r>
      <w:r w:rsidR="000E653A">
        <w:t xml:space="preserve">m +,-,x, / như các ngôn ngữ lập trình thông </w:t>
      </w:r>
      <w:r w:rsidR="00B35D44">
        <w:t>thường</w:t>
      </w:r>
      <w:r w:rsidR="000E653A">
        <w:t xml:space="preserve"> mà bạn sử dụng hằng ngày. </w:t>
      </w:r>
    </w:p>
    <w:tbl>
      <w:tblPr>
        <w:tblStyle w:val="TableGrid"/>
        <w:tblW w:w="0" w:type="auto"/>
        <w:tblLook w:val="04A0" w:firstRow="1" w:lastRow="0" w:firstColumn="1" w:lastColumn="0" w:noHBand="0" w:noVBand="1"/>
      </w:tblPr>
      <w:tblGrid>
        <w:gridCol w:w="4675"/>
        <w:gridCol w:w="4675"/>
      </w:tblGrid>
      <w:tr w:rsidR="00B35D44" w:rsidRPr="00D12BFE" w14:paraId="10199274" w14:textId="77777777" w:rsidTr="008F7194">
        <w:tc>
          <w:tcPr>
            <w:tcW w:w="4675" w:type="dxa"/>
          </w:tcPr>
          <w:p w14:paraId="4D857A0D" w14:textId="77777777" w:rsidR="00B35D44" w:rsidRPr="00D12BFE" w:rsidRDefault="00B35D44" w:rsidP="008F7194">
            <w:pPr>
              <w:rPr>
                <w:highlight w:val="yellow"/>
              </w:rPr>
            </w:pPr>
            <w:r w:rsidRPr="00D12BFE">
              <w:rPr>
                <w:highlight w:val="yellow"/>
              </w:rPr>
              <w:t>Less</w:t>
            </w:r>
          </w:p>
        </w:tc>
        <w:tc>
          <w:tcPr>
            <w:tcW w:w="4675" w:type="dxa"/>
          </w:tcPr>
          <w:p w14:paraId="14A81AD1" w14:textId="77777777" w:rsidR="00B35D44" w:rsidRPr="00D12BFE" w:rsidRDefault="00B35D44" w:rsidP="008F7194">
            <w:pPr>
              <w:rPr>
                <w:highlight w:val="yellow"/>
              </w:rPr>
            </w:pPr>
            <w:r w:rsidRPr="00D12BFE">
              <w:rPr>
                <w:highlight w:val="yellow"/>
              </w:rPr>
              <w:t>CSS</w:t>
            </w:r>
          </w:p>
        </w:tc>
      </w:tr>
      <w:tr w:rsidR="00B35D44" w14:paraId="23616AA9" w14:textId="77777777" w:rsidTr="008F7194">
        <w:tc>
          <w:tcPr>
            <w:tcW w:w="4675" w:type="dxa"/>
          </w:tcPr>
          <w:p w14:paraId="5A6BC318" w14:textId="77777777" w:rsidR="00274E34" w:rsidRDefault="00274E34" w:rsidP="00274E34">
            <w:r>
              <w:t>@color: red;</w:t>
            </w:r>
          </w:p>
          <w:p w14:paraId="73284FA0" w14:textId="77777777" w:rsidR="00274E34" w:rsidRDefault="00274E34" w:rsidP="00274E34">
            <w:r>
              <w:t>@size:14px;</w:t>
            </w:r>
          </w:p>
          <w:p w14:paraId="6C839A25" w14:textId="77777777" w:rsidR="00274E34" w:rsidRDefault="00274E34" w:rsidP="00274E34">
            <w:r>
              <w:t>@padding: 10px;</w:t>
            </w:r>
          </w:p>
          <w:p w14:paraId="0FBD6260" w14:textId="77777777" w:rsidR="00274E34" w:rsidRDefault="00274E34" w:rsidP="00274E34"/>
          <w:p w14:paraId="6F73A3C3" w14:textId="77777777" w:rsidR="00274E34" w:rsidRDefault="00274E34" w:rsidP="00274E34">
            <w:r>
              <w:t>ul {</w:t>
            </w:r>
          </w:p>
          <w:p w14:paraId="425E5418" w14:textId="77777777" w:rsidR="00274E34" w:rsidRDefault="00274E34" w:rsidP="00274E34">
            <w:r>
              <w:t xml:space="preserve">  list-style:none;</w:t>
            </w:r>
          </w:p>
          <w:p w14:paraId="37CCF80F" w14:textId="77777777" w:rsidR="00274E34" w:rsidRDefault="00274E34" w:rsidP="00274E34">
            <w:r>
              <w:t xml:space="preserve">  padding:@padding;</w:t>
            </w:r>
          </w:p>
          <w:p w14:paraId="4D551B09" w14:textId="77777777" w:rsidR="00274E34" w:rsidRDefault="00274E34" w:rsidP="00274E34">
            <w:r>
              <w:t xml:space="preserve">  li{</w:t>
            </w:r>
          </w:p>
          <w:p w14:paraId="54FAFBF7" w14:textId="77777777" w:rsidR="00274E34" w:rsidRDefault="00274E34" w:rsidP="00274E34">
            <w:r>
              <w:t xml:space="preserve">    </w:t>
            </w:r>
          </w:p>
          <w:p w14:paraId="3BA10873" w14:textId="77777777" w:rsidR="00274E34" w:rsidRDefault="00274E34" w:rsidP="00274E34">
            <w:r>
              <w:lastRenderedPageBreak/>
              <w:t xml:space="preserve">    color:@color;</w:t>
            </w:r>
          </w:p>
          <w:p w14:paraId="2BCDF5D3" w14:textId="741E6E56" w:rsidR="00274E34" w:rsidRDefault="00C164D5" w:rsidP="00274E34">
            <w:r>
              <w:t xml:space="preserve">    font-size:@size ./</w:t>
            </w:r>
            <w:r w:rsidR="00274E34">
              <w:t xml:space="preserve"> 2;</w:t>
            </w:r>
          </w:p>
          <w:p w14:paraId="175C7586" w14:textId="77777777" w:rsidR="00274E34" w:rsidRDefault="00274E34" w:rsidP="00274E34">
            <w:r>
              <w:t xml:space="preserve">    </w:t>
            </w:r>
          </w:p>
          <w:p w14:paraId="51154F4D" w14:textId="77777777" w:rsidR="00274E34" w:rsidRDefault="00274E34" w:rsidP="00274E34">
            <w:r>
              <w:t xml:space="preserve">  }</w:t>
            </w:r>
          </w:p>
          <w:p w14:paraId="239F35C6" w14:textId="39900A99" w:rsidR="00B35D44" w:rsidRDefault="00274E34" w:rsidP="00274E34">
            <w:r>
              <w:t>}</w:t>
            </w:r>
          </w:p>
        </w:tc>
        <w:tc>
          <w:tcPr>
            <w:tcW w:w="4675" w:type="dxa"/>
          </w:tcPr>
          <w:p w14:paraId="1D1F08B3" w14:textId="77777777" w:rsidR="00274E34" w:rsidRDefault="00274E34" w:rsidP="00274E34">
            <w:r>
              <w:lastRenderedPageBreak/>
              <w:t>ul {</w:t>
            </w:r>
          </w:p>
          <w:p w14:paraId="4A9D8D26" w14:textId="77777777" w:rsidR="00274E34" w:rsidRDefault="00274E34" w:rsidP="00274E34">
            <w:r>
              <w:t xml:space="preserve">  list-style: none;</w:t>
            </w:r>
          </w:p>
          <w:p w14:paraId="193CC7A5" w14:textId="77777777" w:rsidR="00274E34" w:rsidRDefault="00274E34" w:rsidP="00274E34">
            <w:r>
              <w:t xml:space="preserve">  padding: 10px;</w:t>
            </w:r>
          </w:p>
          <w:p w14:paraId="4BC3BA71" w14:textId="77777777" w:rsidR="00274E34" w:rsidRDefault="00274E34" w:rsidP="00274E34">
            <w:r>
              <w:t>}</w:t>
            </w:r>
          </w:p>
          <w:p w14:paraId="2ED44F0D" w14:textId="77777777" w:rsidR="00274E34" w:rsidRDefault="00274E34" w:rsidP="00274E34">
            <w:r>
              <w:t>ul li {</w:t>
            </w:r>
          </w:p>
          <w:p w14:paraId="21E982F0" w14:textId="77777777" w:rsidR="00274E34" w:rsidRDefault="00274E34" w:rsidP="00274E34">
            <w:r>
              <w:t xml:space="preserve">  color: red;</w:t>
            </w:r>
          </w:p>
          <w:p w14:paraId="1650E32B" w14:textId="77777777" w:rsidR="00274E34" w:rsidRDefault="00274E34" w:rsidP="00274E34">
            <w:r>
              <w:t xml:space="preserve">  font-size: 16px;</w:t>
            </w:r>
          </w:p>
          <w:p w14:paraId="301EA9B6" w14:textId="3827A204" w:rsidR="00B35D44" w:rsidRDefault="00274E34" w:rsidP="00274E34">
            <w:r>
              <w:t>}</w:t>
            </w:r>
          </w:p>
        </w:tc>
      </w:tr>
    </w:tbl>
    <w:p w14:paraId="78179C3F" w14:textId="77777777" w:rsidR="000E653A" w:rsidRDefault="000E653A" w:rsidP="00310C04"/>
    <w:p w14:paraId="7455D68C" w14:textId="2B7C8973" w:rsidR="00310C04" w:rsidRDefault="00C164D5" w:rsidP="00310C04">
      <w:r>
        <w:t xml:space="preserve">Chú ý trong phiên bản mới nhất </w:t>
      </w:r>
      <w:r w:rsidRPr="007C6C25">
        <w:rPr>
          <w:i/>
          <w:color w:val="70AD47" w:themeColor="accent6"/>
        </w:rPr>
        <w:t>4.2.0</w:t>
      </w:r>
      <w:r w:rsidRPr="007C6C25">
        <w:rPr>
          <w:color w:val="70AD47" w:themeColor="accent6"/>
        </w:rPr>
        <w:t xml:space="preserve"> </w:t>
      </w:r>
      <w:r>
        <w:t xml:space="preserve">của Less.js thì để sử dụng được phép chia trong phần tính toán thì phải sử dụng thêm </w:t>
      </w:r>
      <w:commentRangeStart w:id="40"/>
      <w:r>
        <w:t>dấu</w:t>
      </w:r>
      <w:commentRangeEnd w:id="40"/>
      <w:r w:rsidR="007C6C25">
        <w:rPr>
          <w:rStyle w:val="CommentReference"/>
        </w:rPr>
        <w:commentReference w:id="40"/>
      </w:r>
      <w:r>
        <w:t xml:space="preserve"> . (./)</w:t>
      </w:r>
      <w:r w:rsidR="007C6C25">
        <w:t>.</w:t>
      </w:r>
    </w:p>
    <w:tbl>
      <w:tblPr>
        <w:tblStyle w:val="TableGrid"/>
        <w:tblW w:w="0" w:type="auto"/>
        <w:tblLook w:val="04A0" w:firstRow="1" w:lastRow="0" w:firstColumn="1" w:lastColumn="0" w:noHBand="0" w:noVBand="1"/>
      </w:tblPr>
      <w:tblGrid>
        <w:gridCol w:w="9350"/>
      </w:tblGrid>
      <w:tr w:rsidR="007C6C25" w14:paraId="615849FA" w14:textId="77777777" w:rsidTr="007C6C25">
        <w:tc>
          <w:tcPr>
            <w:tcW w:w="9350" w:type="dxa"/>
          </w:tcPr>
          <w:p w14:paraId="3DC24831" w14:textId="1932B860" w:rsidR="007C6C25" w:rsidRDefault="00AF7872" w:rsidP="00310C04">
            <w:hyperlink r:id="rId103" w:anchor="less-options-math" w:history="1">
              <w:r w:rsidR="007C6C25" w:rsidRPr="005668A3">
                <w:rPr>
                  <w:rStyle w:val="Hyperlink"/>
                </w:rPr>
                <w:t>https://lesscss.org/usage/#less-options-math</w:t>
              </w:r>
            </w:hyperlink>
            <w:r w:rsidR="007C6C25">
              <w:t xml:space="preserve"> </w:t>
            </w:r>
          </w:p>
        </w:tc>
      </w:tr>
    </w:tbl>
    <w:p w14:paraId="503E2635" w14:textId="77777777" w:rsidR="007C6C25" w:rsidRDefault="007C6C25" w:rsidP="00310C04"/>
    <w:p w14:paraId="4F55D942" w14:textId="39956BA4" w:rsidR="007C6C25" w:rsidRPr="00310C04" w:rsidRDefault="007C6C25" w:rsidP="00310C04">
      <w:r>
        <w:rPr>
          <w:noProof/>
        </w:rPr>
        <w:drawing>
          <wp:inline distT="0" distB="0" distL="0" distR="0" wp14:anchorId="344F3856" wp14:editId="2A0656D6">
            <wp:extent cx="4772025" cy="325170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6-29 084308.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73026" cy="3252389"/>
                    </a:xfrm>
                    <a:prstGeom prst="rect">
                      <a:avLst/>
                    </a:prstGeom>
                  </pic:spPr>
                </pic:pic>
              </a:graphicData>
            </a:graphic>
          </wp:inline>
        </w:drawing>
      </w:r>
    </w:p>
    <w:p w14:paraId="3C30FE5D" w14:textId="77777777" w:rsidR="00DD65A7" w:rsidRDefault="00DD65A7" w:rsidP="00225908"/>
    <w:p w14:paraId="5C406F7A" w14:textId="109EDEED" w:rsidR="00DD65A7" w:rsidRDefault="00723074" w:rsidP="004D19D9">
      <w:pPr>
        <w:pStyle w:val="Heading3"/>
      </w:pPr>
      <w:r>
        <w:t xml:space="preserve"> </w:t>
      </w:r>
      <w:r w:rsidR="00DD65A7">
        <w:t xml:space="preserve">3.6 Functions and Advices </w:t>
      </w:r>
    </w:p>
    <w:p w14:paraId="2F01959B" w14:textId="77777777" w:rsidR="00DD65A7" w:rsidRDefault="00DD65A7" w:rsidP="00225908"/>
    <w:p w14:paraId="115D26A9" w14:textId="55F72D6E" w:rsidR="00F816EC" w:rsidRDefault="00F816EC" w:rsidP="00225908">
      <w:r>
        <w:t>Chúng ta sẽ tìm hiểu về</w:t>
      </w:r>
      <w:r w:rsidR="007E1BD8">
        <w:t xml:space="preserve"> các hàm trong Less.js, nó đã định nghĩa sẵn các hàm cho chúng ta dễ dàng thao tác và bạn có thể tìm hiểu thêm về các đối số của hàm tại:</w:t>
      </w:r>
    </w:p>
    <w:tbl>
      <w:tblPr>
        <w:tblStyle w:val="TableGrid"/>
        <w:tblW w:w="0" w:type="auto"/>
        <w:tblLook w:val="04A0" w:firstRow="1" w:lastRow="0" w:firstColumn="1" w:lastColumn="0" w:noHBand="0" w:noVBand="1"/>
      </w:tblPr>
      <w:tblGrid>
        <w:gridCol w:w="4675"/>
        <w:gridCol w:w="4675"/>
      </w:tblGrid>
      <w:tr w:rsidR="007E1BD8" w14:paraId="5A419EC8" w14:textId="77777777" w:rsidTr="007E1BD8">
        <w:tc>
          <w:tcPr>
            <w:tcW w:w="9350" w:type="dxa"/>
            <w:gridSpan w:val="2"/>
          </w:tcPr>
          <w:p w14:paraId="21A1E101" w14:textId="0F5DA3F6" w:rsidR="007E1BD8" w:rsidRDefault="00AF7872" w:rsidP="00225908">
            <w:hyperlink r:id="rId105" w:anchor="color-operations-fadein" w:history="1">
              <w:r w:rsidR="007E1BD8" w:rsidRPr="005668A3">
                <w:rPr>
                  <w:rStyle w:val="Hyperlink"/>
                </w:rPr>
                <w:t>https://lesscss.org/functions/#color-operations-fadein</w:t>
              </w:r>
            </w:hyperlink>
            <w:r w:rsidR="007E1BD8">
              <w:t xml:space="preserve"> </w:t>
            </w:r>
          </w:p>
        </w:tc>
      </w:tr>
      <w:tr w:rsidR="00942165" w:rsidRPr="00D12BFE" w14:paraId="2C867612" w14:textId="77777777" w:rsidTr="008F7194">
        <w:tc>
          <w:tcPr>
            <w:tcW w:w="4675" w:type="dxa"/>
          </w:tcPr>
          <w:p w14:paraId="39C230AA" w14:textId="77777777" w:rsidR="00942165" w:rsidRPr="00D12BFE" w:rsidRDefault="00942165" w:rsidP="008F7194">
            <w:pPr>
              <w:rPr>
                <w:highlight w:val="yellow"/>
              </w:rPr>
            </w:pPr>
            <w:commentRangeStart w:id="41"/>
            <w:r w:rsidRPr="00D12BFE">
              <w:rPr>
                <w:highlight w:val="yellow"/>
              </w:rPr>
              <w:t>Less</w:t>
            </w:r>
            <w:commentRangeEnd w:id="41"/>
            <w:r w:rsidR="008F7194">
              <w:rPr>
                <w:rStyle w:val="CommentReference"/>
              </w:rPr>
              <w:commentReference w:id="41"/>
            </w:r>
          </w:p>
        </w:tc>
        <w:tc>
          <w:tcPr>
            <w:tcW w:w="4675" w:type="dxa"/>
          </w:tcPr>
          <w:p w14:paraId="69D1B12A" w14:textId="77777777" w:rsidR="00942165" w:rsidRPr="00D12BFE" w:rsidRDefault="00942165" w:rsidP="008F7194">
            <w:pPr>
              <w:rPr>
                <w:highlight w:val="yellow"/>
              </w:rPr>
            </w:pPr>
            <w:r w:rsidRPr="00D12BFE">
              <w:rPr>
                <w:highlight w:val="yellow"/>
              </w:rPr>
              <w:t>CSS</w:t>
            </w:r>
          </w:p>
        </w:tc>
      </w:tr>
      <w:tr w:rsidR="00942165" w14:paraId="7BAF196C" w14:textId="77777777" w:rsidTr="008F7194">
        <w:tc>
          <w:tcPr>
            <w:tcW w:w="4675" w:type="dxa"/>
          </w:tcPr>
          <w:p w14:paraId="41A8AAF3" w14:textId="77777777" w:rsidR="000E464F" w:rsidRDefault="000E464F" w:rsidP="000E464F">
            <w:r>
              <w:t>@color: red;</w:t>
            </w:r>
          </w:p>
          <w:p w14:paraId="7EB30B6F" w14:textId="77777777" w:rsidR="000E464F" w:rsidRDefault="000E464F" w:rsidP="000E464F"/>
          <w:p w14:paraId="35CA9564" w14:textId="77777777" w:rsidR="000E464F" w:rsidRDefault="000E464F" w:rsidP="000E464F">
            <w:r>
              <w:t>div{</w:t>
            </w:r>
          </w:p>
          <w:p w14:paraId="37D1DEBE" w14:textId="77777777" w:rsidR="000E464F" w:rsidRDefault="000E464F" w:rsidP="000E464F">
            <w:r>
              <w:t xml:space="preserve">  background-color:@color;</w:t>
            </w:r>
          </w:p>
          <w:p w14:paraId="095AE875" w14:textId="77777777" w:rsidR="000E464F" w:rsidRDefault="000E464F" w:rsidP="000E464F">
            <w:r>
              <w:t xml:space="preserve">  &amp;:hover {</w:t>
            </w:r>
          </w:p>
          <w:p w14:paraId="7F948447" w14:textId="77777777" w:rsidR="000E464F" w:rsidRDefault="000E464F" w:rsidP="000E464F">
            <w:r>
              <w:t xml:space="preserve">    background-color:fadeout(@color,20%)</w:t>
            </w:r>
          </w:p>
          <w:p w14:paraId="7FA38556" w14:textId="77777777" w:rsidR="000E464F" w:rsidRDefault="000E464F" w:rsidP="000E464F">
            <w:r>
              <w:lastRenderedPageBreak/>
              <w:t xml:space="preserve">  }</w:t>
            </w:r>
          </w:p>
          <w:p w14:paraId="52905EC7" w14:textId="3F3F23A9" w:rsidR="00942165" w:rsidRDefault="000E464F" w:rsidP="000E464F">
            <w:r>
              <w:t>}</w:t>
            </w:r>
          </w:p>
        </w:tc>
        <w:tc>
          <w:tcPr>
            <w:tcW w:w="4675" w:type="dxa"/>
          </w:tcPr>
          <w:p w14:paraId="3DB81BF5" w14:textId="77777777" w:rsidR="000E464F" w:rsidRDefault="000E464F" w:rsidP="000E464F">
            <w:r>
              <w:lastRenderedPageBreak/>
              <w:t>div {</w:t>
            </w:r>
          </w:p>
          <w:p w14:paraId="5B15488A" w14:textId="77777777" w:rsidR="000E464F" w:rsidRDefault="000E464F" w:rsidP="000E464F">
            <w:r>
              <w:t xml:space="preserve">  background-color: red;</w:t>
            </w:r>
          </w:p>
          <w:p w14:paraId="5A8CBB5C" w14:textId="77777777" w:rsidR="000E464F" w:rsidRDefault="000E464F" w:rsidP="000E464F">
            <w:r>
              <w:t>}</w:t>
            </w:r>
          </w:p>
          <w:p w14:paraId="63FCA178" w14:textId="77777777" w:rsidR="000E464F" w:rsidRDefault="000E464F" w:rsidP="000E464F">
            <w:r>
              <w:t>div:hover {</w:t>
            </w:r>
          </w:p>
          <w:p w14:paraId="6DCB6BC2" w14:textId="77777777" w:rsidR="000E464F" w:rsidRDefault="000E464F" w:rsidP="000E464F">
            <w:r>
              <w:t xml:space="preserve">  background-color: rgba(255, 0, 0, 0.8);</w:t>
            </w:r>
          </w:p>
          <w:p w14:paraId="26112B19" w14:textId="2FF1D249" w:rsidR="00942165" w:rsidRDefault="000E464F" w:rsidP="000E464F">
            <w:r>
              <w:t>}</w:t>
            </w:r>
          </w:p>
        </w:tc>
      </w:tr>
    </w:tbl>
    <w:p w14:paraId="30AB18C8" w14:textId="77777777" w:rsidR="004D19D9" w:rsidRDefault="004D19D9" w:rsidP="00225908"/>
    <w:p w14:paraId="39DADDE0" w14:textId="7EA32C4C" w:rsidR="00723074" w:rsidRDefault="00723074" w:rsidP="00225908">
      <w:r>
        <w:t xml:space="preserve">Hàm fadeout(@color,20%) làm tăng độ trong suốt (hoặc làm giảm độ mờ) của màu, làm cho nó bớt đục hơn. Để làm mờ dần theo hướng khác thì có thể sử dụng fadein. </w:t>
      </w:r>
    </w:p>
    <w:p w14:paraId="4B58A35C" w14:textId="53CB744D" w:rsidR="00942165" w:rsidRDefault="000E464F" w:rsidP="00225908">
      <w:r>
        <w:rPr>
          <w:noProof/>
        </w:rPr>
        <w:drawing>
          <wp:inline distT="0" distB="0" distL="0" distR="0" wp14:anchorId="3F399F31" wp14:editId="6C2A977B">
            <wp:extent cx="4248150" cy="458355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6-29 08575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55513" cy="4591500"/>
                    </a:xfrm>
                    <a:prstGeom prst="rect">
                      <a:avLst/>
                    </a:prstGeom>
                  </pic:spPr>
                </pic:pic>
              </a:graphicData>
            </a:graphic>
          </wp:inline>
        </w:drawing>
      </w:r>
    </w:p>
    <w:p w14:paraId="39024AC9" w14:textId="77777777" w:rsidR="002B13D8" w:rsidRDefault="002B13D8" w:rsidP="00225908"/>
    <w:p w14:paraId="2EE26D6D" w14:textId="6D0182DE" w:rsidR="004D19D9" w:rsidRDefault="004D19D9" w:rsidP="00310C04">
      <w:pPr>
        <w:pStyle w:val="Heading2"/>
      </w:pPr>
      <w:r>
        <w:t xml:space="preserve">Chương 4: Layout and resources </w:t>
      </w:r>
    </w:p>
    <w:p w14:paraId="492008E1" w14:textId="77777777" w:rsidR="004D19D9" w:rsidRDefault="004D19D9" w:rsidP="00225908"/>
    <w:p w14:paraId="08678AAD" w14:textId="32205212" w:rsidR="008D4555" w:rsidRDefault="008D4555" w:rsidP="008E2A0A">
      <w:pPr>
        <w:pStyle w:val="Heading3"/>
      </w:pPr>
      <w:r>
        <w:t xml:space="preserve">4.1 Override of a view </w:t>
      </w:r>
    </w:p>
    <w:p w14:paraId="56BF51B9" w14:textId="77777777" w:rsidR="008E2A0A" w:rsidRDefault="008E2A0A" w:rsidP="008E2A0A"/>
    <w:p w14:paraId="6DCA1101" w14:textId="2F753A0C" w:rsidR="00CE4327" w:rsidRDefault="00CE4327" w:rsidP="008E2A0A">
      <w:r>
        <w:t>Để bắt đầu chỉnh sửa theme cho Magento thì chúng ta cần biết cấu trúc theme của nó, ví dụ trong trường hợp chúng ta muốn thêm từ “</w:t>
      </w:r>
      <w:commentRangeStart w:id="42"/>
      <w:r w:rsidRPr="00EC5666">
        <w:rPr>
          <w:i/>
        </w:rPr>
        <w:t>Hello Magento</w:t>
      </w:r>
      <w:commentRangeEnd w:id="42"/>
      <w:r w:rsidR="00EC5666">
        <w:rPr>
          <w:rStyle w:val="CommentReference"/>
        </w:rPr>
        <w:commentReference w:id="42"/>
      </w:r>
      <w:r>
        <w:t>” vào bên dưới nút bấm “Add to Cart” trong phần chi tiết sản phẩm thì chúng ta làm như sau:</w:t>
      </w:r>
    </w:p>
    <w:p w14:paraId="30E3D528" w14:textId="33DA8A1E" w:rsidR="00CE4327" w:rsidRDefault="00CE4327" w:rsidP="001D336E">
      <w:pPr>
        <w:pStyle w:val="ListParagraph"/>
        <w:numPr>
          <w:ilvl w:val="0"/>
          <w:numId w:val="10"/>
        </w:numPr>
      </w:pPr>
      <w:r>
        <w:t xml:space="preserve">Vào trong </w:t>
      </w:r>
      <w:r w:rsidR="00A82730" w:rsidRPr="0076787B">
        <w:rPr>
          <w:i/>
          <w:color w:val="FF0000"/>
        </w:rPr>
        <w:t>C:\xampp\htdocs\mage2rock\vendor\magento\module-catalog\view\frontend</w:t>
      </w:r>
      <w:r w:rsidR="00A82730" w:rsidRPr="0076787B">
        <w:rPr>
          <w:color w:val="FF0000"/>
        </w:rPr>
        <w:t xml:space="preserve"> </w:t>
      </w:r>
      <w:r w:rsidR="00A82730">
        <w:t xml:space="preserve">sau đó bốc toàn bộ File trong đó chính là phần hiển thị toàn bộ Module Catalog của </w:t>
      </w:r>
      <w:r w:rsidR="00A82730">
        <w:lastRenderedPageBreak/>
        <w:t xml:space="preserve">Magento 2 và chúng ta sẽ điều chỉnh sau này. </w:t>
      </w:r>
      <w:r w:rsidR="000B79E1">
        <w:t xml:space="preserve">Copy toàn bộ phần này vào trong </w:t>
      </w:r>
      <w:r w:rsidR="000B79E1" w:rsidRPr="00FB005C">
        <w:rPr>
          <w:i/>
          <w:color w:val="70AD47" w:themeColor="accent6"/>
        </w:rPr>
        <w:t>C:\xampp\htdocs\mage2rock\app\design\frontend\Pixelpro\themepro\Magento_Catalog</w:t>
      </w:r>
      <w:r w:rsidR="000B79E1" w:rsidRPr="00FB005C">
        <w:rPr>
          <w:color w:val="70AD47" w:themeColor="accent6"/>
        </w:rPr>
        <w:t xml:space="preserve"> </w:t>
      </w:r>
      <w:r w:rsidR="000B79E1">
        <w:t xml:space="preserve">để ta tiếp tục chỉnh sửa tiếp. </w:t>
      </w:r>
    </w:p>
    <w:tbl>
      <w:tblPr>
        <w:tblStyle w:val="TableGrid"/>
        <w:tblW w:w="0" w:type="auto"/>
        <w:tblLook w:val="04A0" w:firstRow="1" w:lastRow="0" w:firstColumn="1" w:lastColumn="0" w:noHBand="0" w:noVBand="1"/>
      </w:tblPr>
      <w:tblGrid>
        <w:gridCol w:w="9350"/>
      </w:tblGrid>
      <w:tr w:rsidR="00F3431C" w14:paraId="334FD4EF" w14:textId="77777777" w:rsidTr="00F3431C">
        <w:tc>
          <w:tcPr>
            <w:tcW w:w="9350" w:type="dxa"/>
          </w:tcPr>
          <w:p w14:paraId="71CC680F" w14:textId="49C0F3DF" w:rsidR="00F3431C" w:rsidRDefault="00F3431C" w:rsidP="00F3431C">
            <w:r>
              <w:t xml:space="preserve">Chúng ta thấy rằng khi copy trong Theme thì sẽ chuyển đổi từ </w:t>
            </w:r>
            <w:r w:rsidRPr="00D725CC">
              <w:rPr>
                <w:i/>
              </w:rPr>
              <w:t>module-catalog</w:t>
            </w:r>
            <w:r>
              <w:t xml:space="preserve"> thành </w:t>
            </w:r>
            <w:r w:rsidRPr="00D725CC">
              <w:rPr>
                <w:b/>
                <w:color w:val="FF0000"/>
              </w:rPr>
              <w:t>Magento_Catalog</w:t>
            </w:r>
            <w:r w:rsidR="00F73BC5">
              <w:t>; tương tự với đó là module-catal</w:t>
            </w:r>
            <w:r w:rsidR="00F14DD6">
              <w:t>og-search thành Mangeto_Catalog</w:t>
            </w:r>
            <w:r w:rsidR="00F73BC5">
              <w:t>Search</w:t>
            </w:r>
            <w:r w:rsidR="00F14DD6">
              <w:t xml:space="preserve"> </w:t>
            </w:r>
          </w:p>
          <w:p w14:paraId="32DF15B0" w14:textId="010886BC" w:rsidR="00F14DD6" w:rsidRDefault="00F14DD6" w:rsidP="00F3431C">
            <w:r>
              <w:t xml:space="preserve">Vẫn chưa hiểu rõ cách đặt tên cho Module ghi đè trong </w:t>
            </w:r>
            <w:commentRangeStart w:id="43"/>
            <w:r>
              <w:t>Magento</w:t>
            </w:r>
            <w:commentRangeEnd w:id="43"/>
            <w:r w:rsidR="00D725CC">
              <w:rPr>
                <w:rStyle w:val="CommentReference"/>
              </w:rPr>
              <w:commentReference w:id="43"/>
            </w:r>
            <w:r>
              <w:t xml:space="preserve"> </w:t>
            </w:r>
          </w:p>
        </w:tc>
      </w:tr>
    </w:tbl>
    <w:p w14:paraId="3CAB7ACA" w14:textId="77777777" w:rsidR="00F3431C" w:rsidRDefault="00F3431C" w:rsidP="00F3431C"/>
    <w:p w14:paraId="69C8A2D0" w14:textId="6C18354D" w:rsidR="0076787B" w:rsidRDefault="0076787B" w:rsidP="0076787B">
      <w:r>
        <w:rPr>
          <w:noProof/>
        </w:rPr>
        <w:drawing>
          <wp:inline distT="0" distB="0" distL="0" distR="0" wp14:anchorId="77C1C1A8" wp14:editId="36E5DB77">
            <wp:extent cx="5943600" cy="1763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6-29 091813.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763395"/>
                    </a:xfrm>
                    <a:prstGeom prst="rect">
                      <a:avLst/>
                    </a:prstGeom>
                  </pic:spPr>
                </pic:pic>
              </a:graphicData>
            </a:graphic>
          </wp:inline>
        </w:drawing>
      </w:r>
    </w:p>
    <w:p w14:paraId="2B2138C1" w14:textId="064907C0" w:rsidR="0076787B" w:rsidRDefault="00D9474A" w:rsidP="001D336E">
      <w:pPr>
        <w:pStyle w:val="ListParagraph"/>
        <w:numPr>
          <w:ilvl w:val="0"/>
          <w:numId w:val="10"/>
        </w:numPr>
      </w:pPr>
      <w:r>
        <w:t xml:space="preserve">Truy cập vào trong </w:t>
      </w:r>
      <w:r w:rsidRPr="00D9474A">
        <w:t>C:\xampp\htdocs\mage2rock\app\design\frontend\Pixelpro\themepro\Magento_Catalog\templates\product\view</w:t>
      </w:r>
      <w:r>
        <w:t>\addto.phtml</w:t>
      </w:r>
      <w:r w:rsidR="00614E94">
        <w:t>, mở bằng VSCode chúng ta có giao diện như sau:</w:t>
      </w:r>
    </w:p>
    <w:p w14:paraId="54C43599" w14:textId="5CB55B1E" w:rsidR="00614E94" w:rsidRDefault="00F30869" w:rsidP="00614E94">
      <w:r>
        <w:rPr>
          <w:noProof/>
        </w:rPr>
        <w:drawing>
          <wp:inline distT="0" distB="0" distL="0" distR="0" wp14:anchorId="34757A9F" wp14:editId="57ECC5B7">
            <wp:extent cx="4767297" cy="21717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6-29 092152.png"/>
                    <pic:cNvPicPr/>
                  </pic:nvPicPr>
                  <pic:blipFill>
                    <a:blip r:embed="rId108">
                      <a:extLst>
                        <a:ext uri="{28A0092B-C50C-407E-A947-70E740481C1C}">
                          <a14:useLocalDpi xmlns:a14="http://schemas.microsoft.com/office/drawing/2010/main" val="0"/>
                        </a:ext>
                      </a:extLst>
                    </a:blip>
                    <a:stretch>
                      <a:fillRect/>
                    </a:stretch>
                  </pic:blipFill>
                  <pic:spPr>
                    <a:xfrm>
                      <a:off x="0" y="0"/>
                      <a:ext cx="4767297" cy="2171716"/>
                    </a:xfrm>
                    <a:prstGeom prst="rect">
                      <a:avLst/>
                    </a:prstGeom>
                  </pic:spPr>
                </pic:pic>
              </a:graphicData>
            </a:graphic>
          </wp:inline>
        </w:drawing>
      </w:r>
    </w:p>
    <w:p w14:paraId="04AEFA48" w14:textId="51532236" w:rsidR="008E2A0A" w:rsidRDefault="009008C3" w:rsidP="008E2A0A">
      <w:r>
        <w:t xml:space="preserve">Sau quay lại trang chủ và di chuyển đến một phần chi tiết sản phẩm bất kỳ để xem sự thay đổi </w:t>
      </w:r>
    </w:p>
    <w:p w14:paraId="238FF2FF" w14:textId="3DEC320E" w:rsidR="00B306F9" w:rsidRPr="008E2A0A" w:rsidRDefault="00EC5666" w:rsidP="008E2A0A">
      <w:r>
        <w:rPr>
          <w:noProof/>
        </w:rPr>
        <w:lastRenderedPageBreak/>
        <w:drawing>
          <wp:inline distT="0" distB="0" distL="0" distR="0" wp14:anchorId="29490F24" wp14:editId="33A341E2">
            <wp:extent cx="4766945" cy="312041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6-29 09492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80884" cy="3129538"/>
                    </a:xfrm>
                    <a:prstGeom prst="rect">
                      <a:avLst/>
                    </a:prstGeom>
                  </pic:spPr>
                </pic:pic>
              </a:graphicData>
            </a:graphic>
          </wp:inline>
        </w:drawing>
      </w:r>
    </w:p>
    <w:p w14:paraId="073FB571" w14:textId="69C3F423" w:rsidR="008D4555" w:rsidRDefault="008D4555" w:rsidP="008E2A0A">
      <w:pPr>
        <w:pStyle w:val="Heading3"/>
      </w:pPr>
      <w:r>
        <w:t xml:space="preserve">4.2 PHTML </w:t>
      </w:r>
      <w:commentRangeStart w:id="44"/>
      <w:r>
        <w:t>Hints</w:t>
      </w:r>
      <w:commentRangeEnd w:id="44"/>
      <w:r w:rsidR="003B0119">
        <w:rPr>
          <w:rStyle w:val="CommentReference"/>
          <w:rFonts w:eastAsiaTheme="minorHAnsi" w:cstheme="minorBidi"/>
          <w:color w:val="auto"/>
        </w:rPr>
        <w:commentReference w:id="44"/>
      </w:r>
      <w:r>
        <w:t xml:space="preserve"> </w:t>
      </w:r>
      <w:r w:rsidR="00504E1C">
        <w:t xml:space="preserve">– gợi ý vị trí của giao diện – template </w:t>
      </w:r>
    </w:p>
    <w:p w14:paraId="1CF941DA" w14:textId="77777777" w:rsidR="008D4555" w:rsidRDefault="008D4555" w:rsidP="00225908"/>
    <w:p w14:paraId="7B4FF617" w14:textId="631DA9DB" w:rsidR="00F264B2" w:rsidRDefault="00F264B2" w:rsidP="00225908">
      <w:r>
        <w:t>Tiếp theo chúng ta sẽ tìm hiểu về ph</w:t>
      </w:r>
      <w:r w:rsidR="00F2466C">
        <w:t xml:space="preserve">tml hints, chúng ta có thể vào </w:t>
      </w:r>
      <w:r w:rsidR="00F2466C" w:rsidRPr="00F01823">
        <w:rPr>
          <w:i/>
          <w:color w:val="FF0000"/>
        </w:rPr>
        <w:t>Stores/Configurations/Advanced/Developer</w:t>
      </w:r>
      <w:r w:rsidR="00F2466C">
        <w:t xml:space="preserve"> rồi sau đó chọn vào </w:t>
      </w:r>
      <w:r w:rsidR="00F2466C" w:rsidRPr="00354991">
        <w:rPr>
          <w:i/>
          <w:color w:val="70AD47" w:themeColor="accent6"/>
        </w:rPr>
        <w:t>Enabled Template Path Hints for Storefront</w:t>
      </w:r>
      <w:r w:rsidR="00F2466C">
        <w:t xml:space="preserve"> để hiện nó. </w:t>
      </w:r>
    </w:p>
    <w:p w14:paraId="47C447FD" w14:textId="52EE6BDA" w:rsidR="008E2A0A" w:rsidRDefault="00354991" w:rsidP="00225908">
      <w:r>
        <w:rPr>
          <w:noProof/>
        </w:rPr>
        <w:drawing>
          <wp:inline distT="0" distB="0" distL="0" distR="0" wp14:anchorId="1FAC67EF" wp14:editId="51571E4F">
            <wp:extent cx="4852988" cy="2712696"/>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6-30 02260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861081" cy="2717220"/>
                    </a:xfrm>
                    <a:prstGeom prst="rect">
                      <a:avLst/>
                    </a:prstGeom>
                  </pic:spPr>
                </pic:pic>
              </a:graphicData>
            </a:graphic>
          </wp:inline>
        </w:drawing>
      </w:r>
    </w:p>
    <w:p w14:paraId="16329711" w14:textId="57446209" w:rsidR="00354991" w:rsidRDefault="00144C73" w:rsidP="00225908">
      <w:r>
        <w:t>Sau khi chúng flush cache thì chúng ta sẽ nhận được thay đổi trên phần frontend như sau:</w:t>
      </w:r>
    </w:p>
    <w:p w14:paraId="64CAE873" w14:textId="2CBC1B7B" w:rsidR="00144C73" w:rsidRDefault="00144C73" w:rsidP="00225908">
      <w:r>
        <w:rPr>
          <w:noProof/>
        </w:rPr>
        <w:lastRenderedPageBreak/>
        <w:drawing>
          <wp:inline distT="0" distB="0" distL="0" distR="0" wp14:anchorId="4776FBA6" wp14:editId="0A4D28E4">
            <wp:extent cx="4495800" cy="390212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6-30 022816.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496147" cy="3902425"/>
                    </a:xfrm>
                    <a:prstGeom prst="rect">
                      <a:avLst/>
                    </a:prstGeom>
                  </pic:spPr>
                </pic:pic>
              </a:graphicData>
            </a:graphic>
          </wp:inline>
        </w:drawing>
      </w:r>
    </w:p>
    <w:p w14:paraId="7E953C2E" w14:textId="77777777" w:rsidR="005F6665" w:rsidRDefault="00E45D15" w:rsidP="00225908">
      <w:r>
        <w:t xml:space="preserve">Nó sẽ đưa chúng ta đến nơi mà có các đường dẫn để có thể chỉnh sửa file </w:t>
      </w:r>
      <w:r w:rsidR="003A78E6">
        <w:t>để điều chỉnh cấu hình trên hệ thố</w:t>
      </w:r>
      <w:r w:rsidR="00ED573D">
        <w:t xml:space="preserve">ng, hoặc tuỳ chỉnh các loại giao diện yêu cầu. </w:t>
      </w:r>
      <w:r w:rsidR="005F6665">
        <w:t>Với tư duy như vậy nó sẽ chỉ ra cho chúng ta phần có thể chỉnh sửa phần nút bấm Add to Cart đó là tại:</w:t>
      </w:r>
    </w:p>
    <w:tbl>
      <w:tblPr>
        <w:tblStyle w:val="TableGrid"/>
        <w:tblW w:w="0" w:type="auto"/>
        <w:tblLook w:val="04A0" w:firstRow="1" w:lastRow="0" w:firstColumn="1" w:lastColumn="0" w:noHBand="0" w:noVBand="1"/>
      </w:tblPr>
      <w:tblGrid>
        <w:gridCol w:w="9350"/>
      </w:tblGrid>
      <w:tr w:rsidR="005F6665" w14:paraId="38111FC7" w14:textId="77777777" w:rsidTr="005F6665">
        <w:tc>
          <w:tcPr>
            <w:tcW w:w="9350" w:type="dxa"/>
            <w:shd w:val="clear" w:color="auto" w:fill="auto"/>
          </w:tcPr>
          <w:p w14:paraId="4712D20D" w14:textId="65B3C69D" w:rsidR="005F6665" w:rsidRPr="00966BD0" w:rsidRDefault="005F6665" w:rsidP="005F6665">
            <w:pPr>
              <w:rPr>
                <w:i/>
                <w:color w:val="70AD47" w:themeColor="accent6"/>
              </w:rPr>
            </w:pPr>
            <w:r w:rsidRPr="00966BD0">
              <w:rPr>
                <w:i/>
              </w:rPr>
              <w:t>C:/xampp/htdocs/mage2rock/vendor/magento/module-instant-purchase/view/frontend/templates/button.phtml</w:t>
            </w:r>
          </w:p>
        </w:tc>
      </w:tr>
    </w:tbl>
    <w:p w14:paraId="6A2BAF65" w14:textId="6C114A8A" w:rsidR="003A78E6" w:rsidRDefault="003A78E6" w:rsidP="00225908">
      <w:r>
        <w:t xml:space="preserve"> </w:t>
      </w:r>
    </w:p>
    <w:p w14:paraId="7A60A5FD" w14:textId="1153EDDE" w:rsidR="008D4555" w:rsidRDefault="008D4555" w:rsidP="008E2A0A">
      <w:pPr>
        <w:pStyle w:val="Heading3"/>
      </w:pPr>
      <w:r>
        <w:t xml:space="preserve">4.3 Layouts in Magento </w:t>
      </w:r>
      <w:r w:rsidR="00B40083">
        <w:t xml:space="preserve">– Bố cục trong Magento </w:t>
      </w:r>
    </w:p>
    <w:p w14:paraId="68CCDBEF" w14:textId="77777777" w:rsidR="008D4555" w:rsidRDefault="008D4555" w:rsidP="00225908"/>
    <w:p w14:paraId="500A98B7" w14:textId="3029DBE7" w:rsidR="008E2A0A" w:rsidRDefault="005B6FDF" w:rsidP="00225908">
      <w:r>
        <w:t>Trong phần này chúng ta sẽ tìm hiểu bố cục</w:t>
      </w:r>
      <w:r w:rsidR="0070421B">
        <w:t xml:space="preserve"> (</w:t>
      </w:r>
      <w:r w:rsidR="0070421B" w:rsidRPr="003130BF">
        <w:rPr>
          <w:i/>
        </w:rPr>
        <w:t>Layouts</w:t>
      </w:r>
      <w:r w:rsidR="0070421B">
        <w:t>)</w:t>
      </w:r>
      <w:r>
        <w:t xml:space="preserve"> của Magento 2 được bố trí như thế nào </w:t>
      </w:r>
      <w:r w:rsidR="00DA325E">
        <w:t>?</w:t>
      </w:r>
      <w:r w:rsidR="000707AD">
        <w:t xml:space="preserve"> Cách để có thể định nghĩa Layout như thế nào ?</w:t>
      </w:r>
    </w:p>
    <w:tbl>
      <w:tblPr>
        <w:tblStyle w:val="TableGrid"/>
        <w:tblW w:w="0" w:type="auto"/>
        <w:tblLook w:val="04A0" w:firstRow="1" w:lastRow="0" w:firstColumn="1" w:lastColumn="0" w:noHBand="0" w:noVBand="1"/>
      </w:tblPr>
      <w:tblGrid>
        <w:gridCol w:w="9350"/>
      </w:tblGrid>
      <w:tr w:rsidR="00DA325E" w14:paraId="2B76003B" w14:textId="77777777" w:rsidTr="00DA325E">
        <w:tc>
          <w:tcPr>
            <w:tcW w:w="9350" w:type="dxa"/>
          </w:tcPr>
          <w:p w14:paraId="515F2A4A" w14:textId="77777777" w:rsidR="00DB2CC7" w:rsidRDefault="00DB2CC7" w:rsidP="00225908"/>
          <w:p w14:paraId="1680418B" w14:textId="77777777" w:rsidR="00DA325E" w:rsidRDefault="00AF7872" w:rsidP="00225908">
            <w:hyperlink r:id="rId112" w:history="1">
              <w:r w:rsidR="00DA325E" w:rsidRPr="0097240D">
                <w:rPr>
                  <w:rStyle w:val="Hyperlink"/>
                </w:rPr>
                <w:t>https://developer.adobe.com/commerce/frontend-core/guide/layouts/</w:t>
              </w:r>
            </w:hyperlink>
            <w:r w:rsidR="00DA325E">
              <w:t xml:space="preserve"> </w:t>
            </w:r>
          </w:p>
          <w:p w14:paraId="792F6D03" w14:textId="5150BADC" w:rsidR="00DB2CC7" w:rsidRDefault="00DB2CC7" w:rsidP="00225908"/>
        </w:tc>
      </w:tr>
    </w:tbl>
    <w:p w14:paraId="748E2108" w14:textId="77777777" w:rsidR="00DA325E" w:rsidRDefault="00DA325E" w:rsidP="00225908"/>
    <w:p w14:paraId="5788DC21" w14:textId="4B32A831" w:rsidR="00E27CE6" w:rsidRDefault="00E27CE6" w:rsidP="00225908">
      <w:r>
        <w:t xml:space="preserve">Về cơ bản khi làm việc với </w:t>
      </w:r>
      <w:r w:rsidR="003B3718">
        <w:t xml:space="preserve">Theme </w:t>
      </w:r>
      <w:r>
        <w:t xml:space="preserve">Layout (bố cục) trong Magento thì chúng ta sẽ làm việc với các thành phần </w:t>
      </w:r>
      <w:r w:rsidR="00353107">
        <w:t>đó là l</w:t>
      </w:r>
      <w:r w:rsidR="003B3718">
        <w:t>ayout, container, và blocks</w:t>
      </w:r>
      <w:r w:rsidR="007959F8">
        <w:t>.</w:t>
      </w:r>
      <w:r w:rsidR="00E63BDF">
        <w:t xml:space="preserve"> Một Layout sẽ đại diện cho cấu trúc của trang web</w:t>
      </w:r>
      <w:r w:rsidR="005049ED">
        <w:t xml:space="preserve"> (Structure of Web Page)</w:t>
      </w:r>
      <w:r w:rsidR="00E63BDF">
        <w:t>. Containers sẽ đại diện cho phần được đặt vào (placeholders</w:t>
      </w:r>
      <w:r w:rsidR="00411D1A">
        <w:t xml:space="preserve"> – chỗ giữ chỗ</w:t>
      </w:r>
      <w:r w:rsidR="00E63BDF">
        <w:t>) trong phạm vi cấu trúc trang web. Blocks đại diện cho UI Control</w:t>
      </w:r>
      <w:r w:rsidR="00980952">
        <w:t>s</w:t>
      </w:r>
      <w:r w:rsidR="000A0927">
        <w:t xml:space="preserve"> (trình điều khiển giao diện)</w:t>
      </w:r>
      <w:r w:rsidR="00E63BDF">
        <w:t xml:space="preserve"> hoặc Component</w:t>
      </w:r>
      <w:r w:rsidR="000A0927">
        <w:t>s (các thành phần)</w:t>
      </w:r>
      <w:r w:rsidR="00E63BDF">
        <w:t xml:space="preserve"> trong phạm vi</w:t>
      </w:r>
      <w:r w:rsidR="00DB2CC7">
        <w:t xml:space="preserve"> </w:t>
      </w:r>
      <w:r w:rsidR="002700A4">
        <w:t xml:space="preserve">phần giữ chỗ của container </w:t>
      </w:r>
      <w:r w:rsidR="002702E5">
        <w:t xml:space="preserve">. Các điều kiện đó được minh hoạ với hình ảnh bên dưới. </w:t>
      </w:r>
    </w:p>
    <w:p w14:paraId="0D47A061" w14:textId="2FB30EBD" w:rsidR="00CC677F" w:rsidRDefault="00CC677F" w:rsidP="00225908">
      <w:r>
        <w:rPr>
          <w:noProof/>
        </w:rPr>
        <w:lastRenderedPageBreak/>
        <w:drawing>
          <wp:inline distT="0" distB="0" distL="0" distR="0" wp14:anchorId="03492462" wp14:editId="4439AD97">
            <wp:extent cx="5943600" cy="2381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6-30 025205.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p>
    <w:p w14:paraId="73C55F3B" w14:textId="77777777" w:rsidR="00CC677F" w:rsidRDefault="00CC677F" w:rsidP="00225908"/>
    <w:p w14:paraId="6A1919E7" w14:textId="53EC3010" w:rsidR="00F2211F" w:rsidRDefault="00F2211F" w:rsidP="00225908">
      <w:r>
        <w:t xml:space="preserve">(1) </w:t>
      </w:r>
      <w:r w:rsidRPr="00C8116C">
        <w:rPr>
          <w:i/>
          <w:color w:val="FF0000"/>
        </w:rPr>
        <w:t>Layout</w:t>
      </w:r>
      <w:r w:rsidRPr="00C8116C">
        <w:rPr>
          <w:color w:val="FF0000"/>
        </w:rPr>
        <w:t xml:space="preserve"> </w:t>
      </w:r>
      <w:r>
        <w:t xml:space="preserve">cung cấp cấu trúc của các trang web sử dụng file XML để định </w:t>
      </w:r>
      <w:r w:rsidR="00BE1B72">
        <w:t xml:space="preserve">danh </w:t>
      </w:r>
      <w:r>
        <w:t xml:space="preserve">tất cả các containers và blocks </w:t>
      </w:r>
      <w:r w:rsidR="00BE1B72">
        <w:t xml:space="preserve">của </w:t>
      </w:r>
      <w:r>
        <w:t xml:space="preserve">trang. Chi tiết của các layout sẽ được miêu tả trong các phần bên </w:t>
      </w:r>
      <w:commentRangeStart w:id="45"/>
      <w:r>
        <w:t>dưới</w:t>
      </w:r>
      <w:commentRangeEnd w:id="45"/>
      <w:r w:rsidR="00C8116C">
        <w:rPr>
          <w:rStyle w:val="CommentReference"/>
        </w:rPr>
        <w:commentReference w:id="45"/>
      </w:r>
      <w:r>
        <w:t xml:space="preserve">. </w:t>
      </w:r>
    </w:p>
    <w:p w14:paraId="534DB919" w14:textId="0DC02834" w:rsidR="00C4782B" w:rsidRDefault="00C4782B" w:rsidP="00225908">
      <w:r>
        <w:t xml:space="preserve">(2) </w:t>
      </w:r>
      <w:r w:rsidRPr="00C8116C">
        <w:rPr>
          <w:i/>
          <w:color w:val="FF0000"/>
        </w:rPr>
        <w:t>Containers</w:t>
      </w:r>
      <w:r w:rsidRPr="00C8116C">
        <w:rPr>
          <w:color w:val="FF0000"/>
        </w:rPr>
        <w:t xml:space="preserve"> </w:t>
      </w:r>
      <w:r>
        <w:t xml:space="preserve">là </w:t>
      </w:r>
      <w:r w:rsidR="00FA630C">
        <w:t>giao phó cấu trúc</w:t>
      </w:r>
      <w:r>
        <w:t xml:space="preserve"> nội dung để một trang sử dụng container tags </w:t>
      </w:r>
      <w:r w:rsidR="00E13612">
        <w:t xml:space="preserve">ở </w:t>
      </w:r>
      <w:r>
        <w:t>tro</w:t>
      </w:r>
      <w:r w:rsidR="00E13612">
        <w:t xml:space="preserve">ng </w:t>
      </w:r>
      <w:r>
        <w:t xml:space="preserve">một bố cục </w:t>
      </w:r>
      <w:r w:rsidR="00FA630C">
        <w:t xml:space="preserve">layout </w:t>
      </w:r>
      <w:r>
        <w:t xml:space="preserve">XML file. </w:t>
      </w:r>
      <w:r w:rsidR="003358A0">
        <w:t>Một Container không nó nội dung bổ sung nào ngoại trừ nội dung các phần tử có trong đó</w:t>
      </w:r>
      <w:r w:rsidR="00B337C0">
        <w:t xml:space="preserve">. Cho ví dụ containers </w:t>
      </w:r>
      <w:r w:rsidR="0095264B">
        <w:t xml:space="preserve">bao gồm </w:t>
      </w:r>
      <w:r w:rsidR="00B337C0">
        <w:t xml:space="preserve">header,left column,main column, và </w:t>
      </w:r>
      <w:commentRangeStart w:id="46"/>
      <w:r w:rsidR="00B337C0">
        <w:t>footer</w:t>
      </w:r>
      <w:commentRangeEnd w:id="46"/>
      <w:r w:rsidR="00C8116C">
        <w:rPr>
          <w:rStyle w:val="CommentReference"/>
        </w:rPr>
        <w:commentReference w:id="46"/>
      </w:r>
      <w:r w:rsidR="0001780A">
        <w:t xml:space="preserve">. </w:t>
      </w:r>
    </w:p>
    <w:p w14:paraId="5E18C5C4" w14:textId="13FEE564" w:rsidR="00106D56" w:rsidRDefault="00106D56" w:rsidP="00225908">
      <w:r>
        <w:t xml:space="preserve">(3) </w:t>
      </w:r>
      <w:r w:rsidRPr="00C8116C">
        <w:rPr>
          <w:i/>
          <w:color w:val="FF0000"/>
        </w:rPr>
        <w:t>Blocks</w:t>
      </w:r>
      <w:r w:rsidRPr="00C8116C">
        <w:rPr>
          <w:color w:val="FF0000"/>
        </w:rPr>
        <w:t xml:space="preserve"> </w:t>
      </w:r>
      <w:r>
        <w:t xml:space="preserve">kết xuất các </w:t>
      </w:r>
      <w:r w:rsidR="0095264B">
        <w:t xml:space="preserve">thành phần giao diện </w:t>
      </w:r>
      <w:r w:rsidR="00006579">
        <w:t xml:space="preserve">- </w:t>
      </w:r>
      <w:r>
        <w:t xml:space="preserve">UI Elements trên </w:t>
      </w:r>
      <w:r w:rsidR="0095264B">
        <w:t>t</w:t>
      </w:r>
      <w:r>
        <w:t>rang sử dụng block tag trong một layout XML</w:t>
      </w:r>
      <w:r w:rsidR="00B32BD7">
        <w:t xml:space="preserve">. Block sử dụng các templates để sinh ra HTML để chèn vào trong cấu trúc block cha. Ví dụ Blocks bao gồm category list, a mini cart, product tags, và product </w:t>
      </w:r>
      <w:commentRangeStart w:id="47"/>
      <w:r w:rsidR="00B32BD7">
        <w:t>listing</w:t>
      </w:r>
      <w:commentRangeEnd w:id="47"/>
      <w:r w:rsidR="00C8116C">
        <w:rPr>
          <w:rStyle w:val="CommentReference"/>
        </w:rPr>
        <w:commentReference w:id="47"/>
      </w:r>
      <w:r w:rsidR="00B32BD7">
        <w:t xml:space="preserve">. </w:t>
      </w:r>
    </w:p>
    <w:p w14:paraId="41917C39" w14:textId="1FD31D86" w:rsidR="008E2A0A" w:rsidRPr="00F5043D" w:rsidRDefault="00F5043D" w:rsidP="001D336E">
      <w:pPr>
        <w:pStyle w:val="ListParagraph"/>
        <w:numPr>
          <w:ilvl w:val="0"/>
          <w:numId w:val="11"/>
        </w:numPr>
        <w:rPr>
          <w:b/>
          <w:color w:val="FF0000"/>
        </w:rPr>
      </w:pPr>
      <w:r w:rsidRPr="00F5043D">
        <w:rPr>
          <w:b/>
          <w:color w:val="FF0000"/>
        </w:rPr>
        <w:t>Mục tiêu của các</w:t>
      </w:r>
      <w:r w:rsidR="00006579">
        <w:rPr>
          <w:b/>
          <w:color w:val="FF0000"/>
        </w:rPr>
        <w:t xml:space="preserve"> page</w:t>
      </w:r>
      <w:r w:rsidRPr="00F5043D">
        <w:rPr>
          <w:b/>
          <w:color w:val="FF0000"/>
        </w:rPr>
        <w:t xml:space="preserve"> Layouts</w:t>
      </w:r>
      <w:r w:rsidR="00006579">
        <w:rPr>
          <w:b/>
          <w:color w:val="FF0000"/>
        </w:rPr>
        <w:t xml:space="preserve"> (trang bố cục)</w:t>
      </w:r>
    </w:p>
    <w:p w14:paraId="617DEB96" w14:textId="0E00EE67" w:rsidR="00F5043D" w:rsidRDefault="00F5043D" w:rsidP="00F5043D">
      <w:r>
        <w:t xml:space="preserve">Mục tiêu của </w:t>
      </w:r>
      <w:r w:rsidR="005202CA">
        <w:t xml:space="preserve">các bố cục trang - </w:t>
      </w:r>
      <w:r>
        <w:t xml:space="preserve">page layouts là để tạo ra một cấu trúc, và bộ các hướng dẫn về bố cục để có thể kết xuất ra </w:t>
      </w:r>
      <w:r w:rsidR="005202CA">
        <w:t>các trang - pages</w:t>
      </w:r>
      <w:r>
        <w:t xml:space="preserve">. Hầu hết các trang trên website thì được phân loại phù hợp trong việc sử dụng 1,2, hoặc 3 cột trong hệ thống khung chứa. </w:t>
      </w:r>
      <w:r w:rsidR="00DE2C5F">
        <w:t xml:space="preserve">Các bố cục trang (Page Layouts) có thể </w:t>
      </w:r>
      <w:r w:rsidR="00DE2C5F" w:rsidRPr="00EF7ED0">
        <w:rPr>
          <w:i/>
          <w:color w:val="70AD47" w:themeColor="accent6"/>
        </w:rPr>
        <w:t>chọn trong admin panel</w:t>
      </w:r>
      <w:r w:rsidR="00DE2C5F">
        <w:t xml:space="preserve"> để cung cấp một bố cục cụ thể cho mỗi trang. </w:t>
      </w:r>
    </w:p>
    <w:p w14:paraId="07094F71" w14:textId="7CE35DEF" w:rsidR="00EF7ED0" w:rsidRDefault="00EF7ED0" w:rsidP="001D336E">
      <w:pPr>
        <w:pStyle w:val="ListParagraph"/>
        <w:numPr>
          <w:ilvl w:val="0"/>
          <w:numId w:val="11"/>
        </w:numPr>
      </w:pPr>
      <w:r>
        <w:t>Layout cơ bản (Basic Layout)</w:t>
      </w:r>
    </w:p>
    <w:p w14:paraId="67E9ABCF" w14:textId="3A84CFB7" w:rsidR="00D34D97" w:rsidRDefault="00D34D97" w:rsidP="00F20114">
      <w:r>
        <w:t>Cơ bản khung nhìn của tất cả các trang cửa hàng được định nghĩa trong 2 files cấu hình bố cục trang đặt tại Magento_Theme module:</w:t>
      </w:r>
    </w:p>
    <w:tbl>
      <w:tblPr>
        <w:tblStyle w:val="TableGrid"/>
        <w:tblW w:w="0" w:type="auto"/>
        <w:tblLayout w:type="fixed"/>
        <w:tblLook w:val="04A0" w:firstRow="1" w:lastRow="0" w:firstColumn="1" w:lastColumn="0" w:noHBand="0" w:noVBand="1"/>
      </w:tblPr>
      <w:tblGrid>
        <w:gridCol w:w="5665"/>
        <w:gridCol w:w="3685"/>
      </w:tblGrid>
      <w:tr w:rsidR="00497C59" w14:paraId="1009892A" w14:textId="77777777" w:rsidTr="007051CF">
        <w:trPr>
          <w:trHeight w:val="796"/>
        </w:trPr>
        <w:tc>
          <w:tcPr>
            <w:tcW w:w="5665" w:type="dxa"/>
          </w:tcPr>
          <w:p w14:paraId="5A245FA5" w14:textId="0F912A71" w:rsidR="00497C59" w:rsidRDefault="00497C59" w:rsidP="00497C59">
            <w:r>
              <w:rPr>
                <w:shd w:val="clear" w:color="auto" w:fill="F8F8F8"/>
              </w:rPr>
              <w:t>&lt;Magento_Theme_module_dir&gt;/view/frontend/layout/</w:t>
            </w:r>
            <w:r w:rsidRPr="00497C59">
              <w:rPr>
                <w:color w:val="70AD47" w:themeColor="accent6"/>
                <w:shd w:val="clear" w:color="auto" w:fill="F8F8F8"/>
              </w:rPr>
              <w:t>default.xml</w:t>
            </w:r>
          </w:p>
        </w:tc>
        <w:tc>
          <w:tcPr>
            <w:tcW w:w="3685" w:type="dxa"/>
          </w:tcPr>
          <w:p w14:paraId="407628D7" w14:textId="3B97913F" w:rsidR="00497C59" w:rsidRDefault="00D34D97" w:rsidP="00D34D97">
            <w:r>
              <w:t xml:space="preserve">Các định </w:t>
            </w:r>
            <w:r w:rsidR="00B3241A">
              <w:t>nghĩa bố cục trang – page layout</w:t>
            </w:r>
          </w:p>
        </w:tc>
      </w:tr>
      <w:tr w:rsidR="00497C59" w14:paraId="7E521FE7" w14:textId="77777777" w:rsidTr="00497C59">
        <w:tc>
          <w:tcPr>
            <w:tcW w:w="5665" w:type="dxa"/>
          </w:tcPr>
          <w:p w14:paraId="58DFC78E" w14:textId="1EAC3459" w:rsidR="00497C59" w:rsidRDefault="00497C59" w:rsidP="00497C59">
            <w:r>
              <w:rPr>
                <w:shd w:val="clear" w:color="auto" w:fill="F8F8F8"/>
              </w:rPr>
              <w:t>&lt;Magento_Theme_module_dir&gt;/view/frontend/layout/</w:t>
            </w:r>
            <w:r w:rsidRPr="00497C59">
              <w:rPr>
                <w:color w:val="70AD47" w:themeColor="accent6"/>
                <w:shd w:val="clear" w:color="auto" w:fill="F8F8F8"/>
              </w:rPr>
              <w:t>default_head_blocks.xml</w:t>
            </w:r>
          </w:p>
        </w:tc>
        <w:tc>
          <w:tcPr>
            <w:tcW w:w="3685" w:type="dxa"/>
          </w:tcPr>
          <w:p w14:paraId="1BF76E60" w14:textId="04B697CA" w:rsidR="00497C59" w:rsidRDefault="000E0DBB" w:rsidP="00D34D97">
            <w:r>
              <w:t xml:space="preserve">Định nghĩa scripts, images và meta data </w:t>
            </w:r>
            <w:r w:rsidR="00D34D97">
              <w:t>đặt trong</w:t>
            </w:r>
            <w:r>
              <w:t xml:space="preserve"> trong khu vực &lt;head&gt;</w:t>
            </w:r>
          </w:p>
        </w:tc>
      </w:tr>
    </w:tbl>
    <w:p w14:paraId="2621D0B7" w14:textId="77777777" w:rsidR="00497C59" w:rsidRDefault="00497C59" w:rsidP="00F20114"/>
    <w:p w14:paraId="37922D94" w14:textId="7F7A7292" w:rsidR="002A2302" w:rsidRDefault="002A2302" w:rsidP="00F20114">
      <w:r>
        <w:lastRenderedPageBreak/>
        <w:t>Đây là các bố cục cấu hình trang cơ bản được mở rộng trong các modules và trong themes.</w:t>
      </w:r>
      <w:r w:rsidR="003F41F8">
        <w:t xml:space="preserve"> Bạn có thể extend – mở rộng hoặc override - ghi đè các files này trong theme tuỳ chỉnh của bạn. </w:t>
      </w:r>
    </w:p>
    <w:p w14:paraId="7C0BE811" w14:textId="77777777" w:rsidR="00965E46" w:rsidRDefault="00965E46" w:rsidP="00F20114"/>
    <w:p w14:paraId="16A63C05" w14:textId="33AF167A" w:rsidR="00EF7ED0" w:rsidRDefault="00B40083" w:rsidP="00B40083">
      <w:pPr>
        <w:pStyle w:val="Heading4"/>
      </w:pPr>
      <w:r>
        <w:t>4.3.1 Layout handles</w:t>
      </w:r>
      <w:r w:rsidR="00D544FE">
        <w:t xml:space="preserve"> – Các xử lý bố cục </w:t>
      </w:r>
    </w:p>
    <w:p w14:paraId="465CB494" w14:textId="77777777" w:rsidR="00B40083" w:rsidRDefault="00B40083" w:rsidP="00EF7ED0"/>
    <w:p w14:paraId="2A0ABF83" w14:textId="2CF55E30" w:rsidR="00F36B90" w:rsidRDefault="00F36B90" w:rsidP="00965E46">
      <w:r>
        <w:t>Một Layout handle là tập hợp định danh duy nhất của bố cục các hướng dẫn này để phục vụ như là tên của một file bố cục. Có 3 loại của việc xử lý bố cục</w:t>
      </w:r>
      <w:r w:rsidR="00C859EC">
        <w:t xml:space="preserve"> theo các tiêu chí</w:t>
      </w:r>
      <w:r>
        <w:t xml:space="preserve"> (layout handles):</w:t>
      </w:r>
    </w:p>
    <w:p w14:paraId="0CDF574B" w14:textId="1E2C4AD0" w:rsidR="00AF1908" w:rsidRDefault="00300AC2" w:rsidP="001D336E">
      <w:pPr>
        <w:pStyle w:val="ListParagraph"/>
        <w:numPr>
          <w:ilvl w:val="0"/>
          <w:numId w:val="11"/>
        </w:numPr>
      </w:pPr>
      <w:r w:rsidRPr="00CD5163">
        <w:rPr>
          <w:color w:val="70AD47" w:themeColor="accent6"/>
        </w:rPr>
        <w:t>Page-ty</w:t>
      </w:r>
      <w:r w:rsidR="00B862EA" w:rsidRPr="00CD5163">
        <w:rPr>
          <w:color w:val="70AD47" w:themeColor="accent6"/>
        </w:rPr>
        <w:t>p</w:t>
      </w:r>
      <w:r w:rsidRPr="00CD5163">
        <w:rPr>
          <w:color w:val="70AD47" w:themeColor="accent6"/>
        </w:rPr>
        <w:t xml:space="preserve">e layout handles </w:t>
      </w:r>
      <w:r>
        <w:t xml:space="preserve">– đồng nghĩa với </w:t>
      </w:r>
      <w:r w:rsidR="00E603BA">
        <w:t xml:space="preserve">các định danh kiểu trang </w:t>
      </w:r>
      <w:r>
        <w:t xml:space="preserve">– page type indentifiers. </w:t>
      </w:r>
      <w:r w:rsidR="00470E26">
        <w:t>Tương ứng với “</w:t>
      </w:r>
      <w:r w:rsidR="00470E26" w:rsidRPr="00241919">
        <w:rPr>
          <w:i/>
        </w:rPr>
        <w:t>full action names</w:t>
      </w:r>
      <w:r w:rsidR="00470E26">
        <w:t>” của controller actions, cho ví dụ catalog_product_</w:t>
      </w:r>
      <w:commentRangeStart w:id="48"/>
      <w:r w:rsidR="00470E26">
        <w:t>view</w:t>
      </w:r>
      <w:commentRangeEnd w:id="48"/>
      <w:r w:rsidR="002A124D">
        <w:rPr>
          <w:rStyle w:val="CommentReference"/>
        </w:rPr>
        <w:commentReference w:id="48"/>
      </w:r>
    </w:p>
    <w:p w14:paraId="79FC0A0F" w14:textId="764BBD12" w:rsidR="00B862EA" w:rsidRDefault="00B862EA" w:rsidP="001D336E">
      <w:pPr>
        <w:pStyle w:val="ListParagraph"/>
        <w:numPr>
          <w:ilvl w:val="0"/>
          <w:numId w:val="11"/>
        </w:numPr>
      </w:pPr>
      <w:r w:rsidRPr="00CD5163">
        <w:rPr>
          <w:color w:val="70AD47" w:themeColor="accent6"/>
        </w:rPr>
        <w:t xml:space="preserve">Page layout handles </w:t>
      </w:r>
      <w:r w:rsidR="00DF637A">
        <w:t xml:space="preserve">– nhận dạng các trang cụ thể. Tương ứng với </w:t>
      </w:r>
      <w:r w:rsidR="005902AB">
        <w:t xml:space="preserve">việc điều khiển các hành động - </w:t>
      </w:r>
      <w:r w:rsidR="00DF637A">
        <w:t xml:space="preserve">controller actions với đối số để định danh trang đó. </w:t>
      </w:r>
      <w:r w:rsidR="001F1E60">
        <w:t>Cho ví dụ catalog_product_view_type_simple_id_128 hoặc cho CMS Page, cms_page_view_id_home.</w:t>
      </w:r>
      <w:commentRangeStart w:id="49"/>
      <w:r w:rsidR="001F1E60">
        <w:t>xml</w:t>
      </w:r>
      <w:commentRangeEnd w:id="49"/>
      <w:r w:rsidR="002A124D">
        <w:rPr>
          <w:rStyle w:val="CommentReference"/>
        </w:rPr>
        <w:commentReference w:id="49"/>
      </w:r>
    </w:p>
    <w:p w14:paraId="0097344A" w14:textId="7825E33C" w:rsidR="001F1E60" w:rsidRDefault="00656B0A" w:rsidP="001D336E">
      <w:pPr>
        <w:pStyle w:val="ListParagraph"/>
        <w:numPr>
          <w:ilvl w:val="0"/>
          <w:numId w:val="11"/>
        </w:numPr>
      </w:pPr>
      <w:r w:rsidRPr="00CD5163">
        <w:rPr>
          <w:color w:val="70AD47" w:themeColor="accent6"/>
        </w:rPr>
        <w:t xml:space="preserve">Arbitrary handles </w:t>
      </w:r>
      <w:r>
        <w:t>– không tương ứng với bất cứ kiểu trang</w:t>
      </w:r>
      <w:r w:rsidR="005902AB">
        <w:t xml:space="preserve"> – page type</w:t>
      </w:r>
      <w:r>
        <w:t xml:space="preserve"> nào, nhưng có thể sử dụng chúng </w:t>
      </w:r>
      <w:r w:rsidR="001D403D">
        <w:t>bởi cách</w:t>
      </w:r>
      <w:r>
        <w:t xml:space="preserve"> </w:t>
      </w:r>
      <w:commentRangeStart w:id="50"/>
      <w:r>
        <w:t>including</w:t>
      </w:r>
      <w:commentRangeEnd w:id="50"/>
      <w:r w:rsidR="002A124D">
        <w:rPr>
          <w:rStyle w:val="CommentReference"/>
        </w:rPr>
        <w:commentReference w:id="50"/>
      </w:r>
      <w:r>
        <w:t xml:space="preserve">. </w:t>
      </w:r>
    </w:p>
    <w:p w14:paraId="60A3E9F1" w14:textId="77777777" w:rsidR="00AF1908" w:rsidRDefault="00AF1908" w:rsidP="00EF7ED0"/>
    <w:p w14:paraId="012F7015" w14:textId="6BE78C11" w:rsidR="00CD5163" w:rsidRDefault="00CD5163" w:rsidP="00CD5163">
      <w:pPr>
        <w:pStyle w:val="Heading4"/>
      </w:pPr>
      <w:r>
        <w:t>4.3.2 Layout file types and conventions</w:t>
      </w:r>
      <w:r w:rsidR="001D403D">
        <w:t xml:space="preserve"> – Các kiểu file bố cục và các quy ước</w:t>
      </w:r>
    </w:p>
    <w:p w14:paraId="4B821ECE" w14:textId="77777777" w:rsidR="00CD5163" w:rsidRDefault="00CD5163" w:rsidP="00EF7ED0"/>
    <w:p w14:paraId="3195A0D5" w14:textId="1C7171AB" w:rsidR="00CD5163" w:rsidRDefault="00705454" w:rsidP="00705454">
      <w:pPr>
        <w:pStyle w:val="Heading5"/>
      </w:pPr>
      <w:r>
        <w:t xml:space="preserve">4.3.2.1 Layout file types: by role </w:t>
      </w:r>
      <w:r w:rsidR="009E178C">
        <w:t>– bố cục trang theo vài trò</w:t>
      </w:r>
    </w:p>
    <w:p w14:paraId="08B10FBF" w14:textId="77777777" w:rsidR="00705454" w:rsidRDefault="00705454" w:rsidP="00705454"/>
    <w:p w14:paraId="7AB9DA14" w14:textId="75156CDD" w:rsidR="00705454" w:rsidRDefault="00705454" w:rsidP="00705454">
      <w:r>
        <w:t xml:space="preserve">Cho một </w:t>
      </w:r>
      <w:r w:rsidR="00241919">
        <w:t xml:space="preserve">trang - </w:t>
      </w:r>
      <w:r>
        <w:t xml:space="preserve">Page cụ thể, Layout được định nghĩa bởi 2 thành phần bố cục: </w:t>
      </w:r>
      <w:r w:rsidR="00241919">
        <w:t xml:space="preserve">file bố cục trang - </w:t>
      </w:r>
      <w:r>
        <w:t xml:space="preserve">page layout file và </w:t>
      </w:r>
      <w:r w:rsidR="00241919">
        <w:t xml:space="preserve">file cấu hình trang - </w:t>
      </w:r>
      <w:r>
        <w:t>page configuration file (hoặc generic layout – bố cục chung cho các trang được trả về trong Ajax request, email, …)</w:t>
      </w:r>
      <w:r w:rsidR="00014596">
        <w:t>. Sau đây là định nghĩa của từng loại file bố cục – layout file type như sau:</w:t>
      </w:r>
    </w:p>
    <w:p w14:paraId="00C0C79F" w14:textId="6E9A28B8" w:rsidR="00014596" w:rsidRDefault="00014596" w:rsidP="001D336E">
      <w:pPr>
        <w:pStyle w:val="ListParagraph"/>
        <w:numPr>
          <w:ilvl w:val="0"/>
          <w:numId w:val="12"/>
        </w:numPr>
      </w:pPr>
      <w:r w:rsidRPr="002F4A59">
        <w:rPr>
          <w:color w:val="FF0000"/>
        </w:rPr>
        <w:t>Page Layout</w:t>
      </w:r>
      <w:r>
        <w:t xml:space="preserve">: là một file </w:t>
      </w:r>
      <w:r w:rsidRPr="00C859EC">
        <w:rPr>
          <w:highlight w:val="lightGray"/>
        </w:rPr>
        <w:t>XML</w:t>
      </w:r>
      <w:r>
        <w:t xml:space="preserve"> khai báo một bộ khung của trang – page Wireframe bên trong &lt;body&gt; section của HTML markup cho ví dụ bố cục trang 2 cột – 2 column page </w:t>
      </w:r>
      <w:commentRangeStart w:id="51"/>
      <w:r>
        <w:t>layout</w:t>
      </w:r>
      <w:commentRangeEnd w:id="51"/>
      <w:r w:rsidR="002A008C">
        <w:rPr>
          <w:rStyle w:val="CommentReference"/>
        </w:rPr>
        <w:commentReference w:id="51"/>
      </w:r>
    </w:p>
    <w:p w14:paraId="55B08ECE" w14:textId="3A1479EA" w:rsidR="00014596" w:rsidRDefault="00014596" w:rsidP="001D336E">
      <w:pPr>
        <w:pStyle w:val="ListParagraph"/>
        <w:numPr>
          <w:ilvl w:val="0"/>
          <w:numId w:val="12"/>
        </w:numPr>
      </w:pPr>
      <w:r w:rsidRPr="002F4A59">
        <w:rPr>
          <w:color w:val="FF0000"/>
        </w:rPr>
        <w:t xml:space="preserve">Page Configuration </w:t>
      </w:r>
      <w:r w:rsidR="00E818D5">
        <w:t xml:space="preserve">một </w:t>
      </w:r>
      <w:r w:rsidR="00E818D5" w:rsidRPr="00C859EC">
        <w:rPr>
          <w:highlight w:val="lightGray"/>
        </w:rPr>
        <w:t>XML</w:t>
      </w:r>
      <w:r w:rsidR="00E818D5">
        <w:t xml:space="preserve"> file khai bao chi tiết cấu trúc, nội dung, meta-information của trang (bao gồm &lt;html&gt;, &lt;head&gt; và &lt;body&gt; trong định dạng HTML </w:t>
      </w:r>
      <w:commentRangeStart w:id="52"/>
      <w:r w:rsidR="00E818D5">
        <w:t>Markup</w:t>
      </w:r>
      <w:commentRangeEnd w:id="52"/>
      <w:r w:rsidR="002A008C">
        <w:rPr>
          <w:rStyle w:val="CommentReference"/>
        </w:rPr>
        <w:commentReference w:id="52"/>
      </w:r>
      <w:r w:rsidR="00E818D5">
        <w:t>)</w:t>
      </w:r>
    </w:p>
    <w:p w14:paraId="0BB3DEAB" w14:textId="736FBCF2" w:rsidR="00014596" w:rsidRDefault="00014596" w:rsidP="001D336E">
      <w:pPr>
        <w:pStyle w:val="ListParagraph"/>
        <w:numPr>
          <w:ilvl w:val="0"/>
          <w:numId w:val="12"/>
        </w:numPr>
      </w:pPr>
      <w:r w:rsidRPr="002F4A59">
        <w:rPr>
          <w:color w:val="FF0000"/>
        </w:rPr>
        <w:t>Generic Layout</w:t>
      </w:r>
      <w:r w:rsidR="00555843" w:rsidRPr="002F4A59">
        <w:rPr>
          <w:color w:val="FF0000"/>
        </w:rPr>
        <w:t xml:space="preserve"> </w:t>
      </w:r>
      <w:r w:rsidR="00555843">
        <w:t xml:space="preserve">đó là </w:t>
      </w:r>
      <w:r w:rsidR="00555843" w:rsidRPr="00C859EC">
        <w:rPr>
          <w:highlight w:val="lightGray"/>
        </w:rPr>
        <w:t>XML</w:t>
      </w:r>
      <w:r w:rsidR="00555843">
        <w:t xml:space="preserve"> file khai báo chi tiết cấu trúc trang và nội dung bên trong &lt;body&gt; với định dạng là HTML markup. Sử dụng cho các trang trả về bởi Ajax requests, email, HTML snippets và hơn </w:t>
      </w:r>
      <w:commentRangeStart w:id="53"/>
      <w:r w:rsidR="00555843">
        <w:t>thế</w:t>
      </w:r>
      <w:commentRangeEnd w:id="53"/>
      <w:r w:rsidR="002A008C">
        <w:rPr>
          <w:rStyle w:val="CommentReference"/>
        </w:rPr>
        <w:commentReference w:id="53"/>
      </w:r>
      <w:r w:rsidR="00555843">
        <w:t xml:space="preserve">. </w:t>
      </w:r>
    </w:p>
    <w:p w14:paraId="406F6548" w14:textId="0A1ED79A" w:rsidR="002F4A59" w:rsidRDefault="002F4A59" w:rsidP="002F4A59">
      <w:r>
        <w:t xml:space="preserve">Cho chi tiết, nhắc đến </w:t>
      </w:r>
      <w:commentRangeStart w:id="54"/>
      <w:r w:rsidRPr="00135EB4">
        <w:rPr>
          <w:b/>
          <w:color w:val="FF0000"/>
        </w:rPr>
        <w:t>Layout file types</w:t>
      </w:r>
      <w:commentRangeEnd w:id="54"/>
      <w:r w:rsidR="00135EB4">
        <w:rPr>
          <w:rStyle w:val="CommentReference"/>
        </w:rPr>
        <w:commentReference w:id="54"/>
      </w:r>
      <w:r>
        <w:t xml:space="preserve">. Trong hướng dẫn này chúng ta sử dụng layout files khi nói về nó khi chúng ta đã quen thuộc với tất cả các kiểu layout files. </w:t>
      </w:r>
    </w:p>
    <w:tbl>
      <w:tblPr>
        <w:tblStyle w:val="TableGrid"/>
        <w:tblW w:w="0" w:type="auto"/>
        <w:tblLook w:val="04A0" w:firstRow="1" w:lastRow="0" w:firstColumn="1" w:lastColumn="0" w:noHBand="0" w:noVBand="1"/>
      </w:tblPr>
      <w:tblGrid>
        <w:gridCol w:w="9350"/>
      </w:tblGrid>
      <w:tr w:rsidR="00135EB4" w14:paraId="7BCA162B" w14:textId="77777777" w:rsidTr="00135EB4">
        <w:tc>
          <w:tcPr>
            <w:tcW w:w="9350" w:type="dxa"/>
          </w:tcPr>
          <w:p w14:paraId="00C5210B" w14:textId="77777777" w:rsidR="00167D72" w:rsidRDefault="00167D72" w:rsidP="002F4A59"/>
          <w:p w14:paraId="127E8D9B" w14:textId="77777777" w:rsidR="00B17944" w:rsidRDefault="00AF7872" w:rsidP="002F4A59">
            <w:hyperlink r:id="rId114" w:history="1">
              <w:r w:rsidR="00135EB4" w:rsidRPr="0097240D">
                <w:rPr>
                  <w:rStyle w:val="Hyperlink"/>
                </w:rPr>
                <w:t>https://developer.adobe.com/commerce/frontend-core/guide/layouts/types/</w:t>
              </w:r>
            </w:hyperlink>
            <w:r w:rsidR="00135EB4">
              <w:t xml:space="preserve"> </w:t>
            </w:r>
          </w:p>
          <w:p w14:paraId="11EE3DEB" w14:textId="6030A41D" w:rsidR="00167D72" w:rsidRDefault="00167D72" w:rsidP="002F4A59"/>
        </w:tc>
      </w:tr>
    </w:tbl>
    <w:p w14:paraId="7697E77E" w14:textId="77777777" w:rsidR="00135EB4" w:rsidRDefault="00135EB4" w:rsidP="002F4A59"/>
    <w:p w14:paraId="60D50965" w14:textId="3F2F5125" w:rsidR="00167D72" w:rsidRDefault="00167D72" w:rsidP="002F4A59">
      <w:r>
        <w:t>Trong hướng dẫn này chúng ta sử dụng các file bố cục – layout files khi nói về các khái niệm nó giống với áp dụng tới tất cả các kiểu của các file bố cục.</w:t>
      </w:r>
    </w:p>
    <w:p w14:paraId="720BE1A2" w14:textId="77777777" w:rsidR="00D81D42" w:rsidRDefault="00D81D42" w:rsidP="002F4A59"/>
    <w:p w14:paraId="4CDC0A33" w14:textId="3080143B" w:rsidR="00D81D42" w:rsidRDefault="00D81D42" w:rsidP="00D81D42">
      <w:pPr>
        <w:pStyle w:val="IntenseQuote"/>
      </w:pPr>
      <w:r>
        <w:t xml:space="preserve">Những thứ mà chúng ta đang làm trong việc thêm sửa xoá các khối trong trang thì thực chất đó chính là đang sửa trên page configuration của trang. </w:t>
      </w:r>
    </w:p>
    <w:p w14:paraId="581E1953" w14:textId="470C3CE1" w:rsidR="00705454" w:rsidRDefault="00705454" w:rsidP="00705454">
      <w:pPr>
        <w:pStyle w:val="Heading5"/>
      </w:pPr>
      <w:r>
        <w:t xml:space="preserve">4.3.2.2 Module and theme layout files </w:t>
      </w:r>
    </w:p>
    <w:p w14:paraId="30D5B9B3" w14:textId="77777777" w:rsidR="00135EB4" w:rsidRDefault="00135EB4" w:rsidP="00705454"/>
    <w:p w14:paraId="15BE77F2" w14:textId="48490A25" w:rsidR="00705454" w:rsidRDefault="00C74B7D" w:rsidP="00705454">
      <w:r>
        <w:t>Theo c</w:t>
      </w:r>
      <w:r w:rsidR="00135EB4">
        <w:t xml:space="preserve">ác </w:t>
      </w:r>
      <w:r w:rsidR="00176D93">
        <w:t xml:space="preserve">điều khoản </w:t>
      </w:r>
      <w:r w:rsidR="00135EB4">
        <w:t>sau đây được sử dụng để phân biệt các bố cục – layouts cung cấp bởi các thành phần ứng dụng khác nhau:</w:t>
      </w:r>
      <w:r w:rsidR="0089354A">
        <w:t xml:space="preserve"> (Base Layout</w:t>
      </w:r>
      <w:r w:rsidR="007E0B3B">
        <w:t xml:space="preserve"> – ở </w:t>
      </w:r>
      <w:r w:rsidR="007E0B3B" w:rsidRPr="007E0B3B">
        <w:rPr>
          <w:color w:val="FF0000"/>
        </w:rPr>
        <w:t>Module</w:t>
      </w:r>
      <w:r w:rsidR="0089354A">
        <w:t>, Theme Layout</w:t>
      </w:r>
      <w:r w:rsidR="007E0B3B">
        <w:t xml:space="preserve"> - ở </w:t>
      </w:r>
      <w:r w:rsidR="007E0B3B" w:rsidRPr="007E0B3B">
        <w:rPr>
          <w:color w:val="FF0000"/>
        </w:rPr>
        <w:t xml:space="preserve">Theme </w:t>
      </w:r>
      <w:r w:rsidR="0089354A">
        <w:t>)</w:t>
      </w:r>
    </w:p>
    <w:p w14:paraId="3E922D3B" w14:textId="308949E5" w:rsidR="00135EB4" w:rsidRDefault="00F14F12" w:rsidP="001D336E">
      <w:pPr>
        <w:pStyle w:val="ListParagraph"/>
        <w:numPr>
          <w:ilvl w:val="0"/>
          <w:numId w:val="13"/>
        </w:numPr>
      </w:pPr>
      <w:r w:rsidRPr="005C3191">
        <w:rPr>
          <w:i/>
        </w:rPr>
        <w:t>Base Layout</w:t>
      </w:r>
      <w:r>
        <w:t xml:space="preserve">: Layout files được cung cấp bởi các </w:t>
      </w:r>
      <w:r w:rsidRPr="002E6896">
        <w:rPr>
          <w:b/>
        </w:rPr>
        <w:t>module</w:t>
      </w:r>
      <w:r w:rsidR="009346A7" w:rsidRPr="002E6896">
        <w:rPr>
          <w:b/>
        </w:rPr>
        <w:t>s</w:t>
      </w:r>
      <w:r w:rsidR="00176D93">
        <w:t>.</w:t>
      </w:r>
      <w:r w:rsidR="00DE1FA0">
        <w:t xml:space="preserve"> </w:t>
      </w:r>
      <w:r w:rsidR="00176D93">
        <w:t xml:space="preserve">Nó sẽ có vị trí quy ước như </w:t>
      </w:r>
      <w:commentRangeStart w:id="55"/>
      <w:r w:rsidR="00176D93">
        <w:t>sau</w:t>
      </w:r>
      <w:commentRangeEnd w:id="55"/>
      <w:r w:rsidR="009346A7">
        <w:rPr>
          <w:rStyle w:val="CommentReference"/>
        </w:rPr>
        <w:commentReference w:id="55"/>
      </w:r>
      <w:r w:rsidR="00176D93">
        <w:t>:</w:t>
      </w:r>
    </w:p>
    <w:tbl>
      <w:tblPr>
        <w:tblStyle w:val="TableGrid"/>
        <w:tblW w:w="0" w:type="auto"/>
        <w:tblLook w:val="04A0" w:firstRow="1" w:lastRow="0" w:firstColumn="1" w:lastColumn="0" w:noHBand="0" w:noVBand="1"/>
      </w:tblPr>
      <w:tblGrid>
        <w:gridCol w:w="4446"/>
        <w:gridCol w:w="4904"/>
      </w:tblGrid>
      <w:tr w:rsidR="00801405" w14:paraId="61DECC9E" w14:textId="77777777" w:rsidTr="00801405">
        <w:tc>
          <w:tcPr>
            <w:tcW w:w="4390" w:type="dxa"/>
          </w:tcPr>
          <w:p w14:paraId="56F4C5E2" w14:textId="620AE7D4" w:rsidR="00801405" w:rsidRDefault="00801405" w:rsidP="00801405">
            <w:r>
              <w:rPr>
                <w:shd w:val="clear" w:color="auto" w:fill="FFFFFF"/>
              </w:rPr>
              <w:t>Page configuration and generic layout files</w:t>
            </w:r>
          </w:p>
        </w:tc>
        <w:tc>
          <w:tcPr>
            <w:tcW w:w="4960" w:type="dxa"/>
          </w:tcPr>
          <w:p w14:paraId="07584F17" w14:textId="756D4260" w:rsidR="00801405" w:rsidRDefault="00801405" w:rsidP="00801405">
            <w:r>
              <w:rPr>
                <w:shd w:val="clear" w:color="auto" w:fill="F8F8F8"/>
              </w:rPr>
              <w:t>&lt;module_dir&gt;/view/frontend/layout</w:t>
            </w:r>
          </w:p>
        </w:tc>
      </w:tr>
      <w:tr w:rsidR="00801405" w14:paraId="72E5CEB5" w14:textId="77777777" w:rsidTr="00801405">
        <w:tc>
          <w:tcPr>
            <w:tcW w:w="4390" w:type="dxa"/>
          </w:tcPr>
          <w:p w14:paraId="3B5CAA22" w14:textId="42FE5A74" w:rsidR="00801405" w:rsidRDefault="00801405" w:rsidP="00801405">
            <w:r>
              <w:rPr>
                <w:shd w:val="clear" w:color="auto" w:fill="FFFFFF"/>
              </w:rPr>
              <w:t>Page layout files</w:t>
            </w:r>
          </w:p>
        </w:tc>
        <w:tc>
          <w:tcPr>
            <w:tcW w:w="4960" w:type="dxa"/>
          </w:tcPr>
          <w:p w14:paraId="6CF7A0EE" w14:textId="0F1AD5F4" w:rsidR="00801405" w:rsidRDefault="00801405" w:rsidP="00801405">
            <w:r>
              <w:rPr>
                <w:shd w:val="clear" w:color="auto" w:fill="F8F8F8"/>
              </w:rPr>
              <w:t>&lt;module_dir&gt;/view/frontend/page_layout</w:t>
            </w:r>
          </w:p>
        </w:tc>
      </w:tr>
      <w:tr w:rsidR="005C3191" w14:paraId="25A687B9" w14:textId="77777777" w:rsidTr="00801405">
        <w:tc>
          <w:tcPr>
            <w:tcW w:w="4390" w:type="dxa"/>
          </w:tcPr>
          <w:p w14:paraId="04F93BA9" w14:textId="77777777" w:rsidR="005C3191" w:rsidRDefault="005C3191" w:rsidP="00801405">
            <w:pPr>
              <w:rPr>
                <w:shd w:val="clear" w:color="auto" w:fill="FFFFFF"/>
              </w:rPr>
            </w:pPr>
          </w:p>
          <w:p w14:paraId="0C9C6DE7" w14:textId="77777777" w:rsidR="005C3191" w:rsidRDefault="005C3191" w:rsidP="00801405">
            <w:pPr>
              <w:rPr>
                <w:shd w:val="clear" w:color="auto" w:fill="FFFFFF"/>
              </w:rPr>
            </w:pPr>
            <w:r>
              <w:rPr>
                <w:noProof/>
                <w:shd w:val="clear" w:color="auto" w:fill="FFFFFF"/>
              </w:rPr>
              <w:drawing>
                <wp:inline distT="0" distB="0" distL="0" distR="0" wp14:anchorId="57BBEC95" wp14:editId="7B72FA4C">
                  <wp:extent cx="2681307" cy="1285884"/>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7-06 034311.png"/>
                          <pic:cNvPicPr/>
                        </pic:nvPicPr>
                        <pic:blipFill>
                          <a:blip r:embed="rId115">
                            <a:extLst>
                              <a:ext uri="{28A0092B-C50C-407E-A947-70E740481C1C}">
                                <a14:useLocalDpi xmlns:a14="http://schemas.microsoft.com/office/drawing/2010/main" val="0"/>
                              </a:ext>
                            </a:extLst>
                          </a:blip>
                          <a:stretch>
                            <a:fillRect/>
                          </a:stretch>
                        </pic:blipFill>
                        <pic:spPr>
                          <a:xfrm>
                            <a:off x="0" y="0"/>
                            <a:ext cx="2681307" cy="1285884"/>
                          </a:xfrm>
                          <a:prstGeom prst="rect">
                            <a:avLst/>
                          </a:prstGeom>
                        </pic:spPr>
                      </pic:pic>
                    </a:graphicData>
                  </a:graphic>
                </wp:inline>
              </w:drawing>
            </w:r>
          </w:p>
          <w:p w14:paraId="57183238" w14:textId="35ECC7DB" w:rsidR="00FC71F3" w:rsidRDefault="00FC71F3" w:rsidP="00801405">
            <w:pPr>
              <w:rPr>
                <w:shd w:val="clear" w:color="auto" w:fill="FFFFFF"/>
              </w:rPr>
            </w:pPr>
          </w:p>
        </w:tc>
        <w:tc>
          <w:tcPr>
            <w:tcW w:w="4960" w:type="dxa"/>
          </w:tcPr>
          <w:p w14:paraId="564B6675" w14:textId="324FA048" w:rsidR="005C3191" w:rsidRDefault="005C3191" w:rsidP="00070612">
            <w:pPr>
              <w:rPr>
                <w:shd w:val="clear" w:color="auto" w:fill="F8F8F8"/>
              </w:rPr>
            </w:pPr>
            <w:r>
              <w:rPr>
                <w:shd w:val="clear" w:color="auto" w:fill="F8F8F8"/>
              </w:rPr>
              <w:t xml:space="preserve">Ví dụ về </w:t>
            </w:r>
            <w:r w:rsidR="00070612">
              <w:rPr>
                <w:shd w:val="clear" w:color="auto" w:fill="F8F8F8"/>
              </w:rPr>
              <w:t xml:space="preserve">Page configuration và Page Layout của bố cục trang nằm trong </w:t>
            </w:r>
            <w:r>
              <w:rPr>
                <w:shd w:val="clear" w:color="auto" w:fill="F8F8F8"/>
              </w:rPr>
              <w:t>module-catalog</w:t>
            </w:r>
          </w:p>
        </w:tc>
      </w:tr>
    </w:tbl>
    <w:p w14:paraId="29319CF7" w14:textId="77777777" w:rsidR="00F14F12" w:rsidRDefault="00F14F12" w:rsidP="00F14F12"/>
    <w:p w14:paraId="1B0989F6" w14:textId="18AE2622" w:rsidR="00F14F12" w:rsidRDefault="00F14F12" w:rsidP="001D336E">
      <w:pPr>
        <w:pStyle w:val="ListParagraph"/>
        <w:numPr>
          <w:ilvl w:val="0"/>
          <w:numId w:val="13"/>
        </w:numPr>
      </w:pPr>
      <w:r w:rsidRPr="005C3191">
        <w:rPr>
          <w:i/>
        </w:rPr>
        <w:t>Theme Layout</w:t>
      </w:r>
      <w:r>
        <w:t xml:space="preserve">: Layout file cung cấp bởi </w:t>
      </w:r>
      <w:r w:rsidRPr="002E6896">
        <w:rPr>
          <w:b/>
        </w:rPr>
        <w:t>themes</w:t>
      </w:r>
      <w:r w:rsidR="00932397">
        <w:t xml:space="preserve">. Quy ước về vị </w:t>
      </w:r>
      <w:commentRangeStart w:id="56"/>
      <w:r w:rsidR="00932397">
        <w:t>trí</w:t>
      </w:r>
      <w:commentRangeEnd w:id="56"/>
      <w:r w:rsidR="009346A7">
        <w:rPr>
          <w:rStyle w:val="CommentReference"/>
        </w:rPr>
        <w:commentReference w:id="56"/>
      </w:r>
      <w:r w:rsidR="00932397">
        <w:t xml:space="preserve">: </w:t>
      </w:r>
    </w:p>
    <w:p w14:paraId="5E59E73E" w14:textId="77777777" w:rsidR="006F06E2" w:rsidRDefault="006F06E2" w:rsidP="006F06E2"/>
    <w:tbl>
      <w:tblPr>
        <w:tblStyle w:val="TableGrid"/>
        <w:tblW w:w="0" w:type="auto"/>
        <w:tblLook w:val="04A0" w:firstRow="1" w:lastRow="0" w:firstColumn="1" w:lastColumn="0" w:noHBand="0" w:noVBand="1"/>
      </w:tblPr>
      <w:tblGrid>
        <w:gridCol w:w="4045"/>
        <w:gridCol w:w="5305"/>
      </w:tblGrid>
      <w:tr w:rsidR="00801405" w14:paraId="2935CA80" w14:textId="77777777" w:rsidTr="003130BF">
        <w:tc>
          <w:tcPr>
            <w:tcW w:w="4390" w:type="dxa"/>
          </w:tcPr>
          <w:p w14:paraId="17224311" w14:textId="77777777" w:rsidR="00801405" w:rsidRDefault="00801405" w:rsidP="003130BF">
            <w:r>
              <w:rPr>
                <w:shd w:val="clear" w:color="auto" w:fill="FFFFFF"/>
              </w:rPr>
              <w:t>Page configuration and generic layout files</w:t>
            </w:r>
          </w:p>
        </w:tc>
        <w:tc>
          <w:tcPr>
            <w:tcW w:w="4960" w:type="dxa"/>
          </w:tcPr>
          <w:p w14:paraId="1873B00E" w14:textId="1CA27D81" w:rsidR="00801405" w:rsidRDefault="00801405" w:rsidP="00246F38">
            <w:r>
              <w:rPr>
                <w:shd w:val="clear" w:color="auto" w:fill="F8F8F8"/>
              </w:rPr>
              <w:t>&lt;theme_dir&gt;/&lt;Namespace&gt;_&lt;Module&gt;/layout</w:t>
            </w:r>
          </w:p>
        </w:tc>
      </w:tr>
      <w:tr w:rsidR="00801405" w14:paraId="2FACB021" w14:textId="77777777" w:rsidTr="003130BF">
        <w:tc>
          <w:tcPr>
            <w:tcW w:w="4390" w:type="dxa"/>
          </w:tcPr>
          <w:p w14:paraId="0FA659EF" w14:textId="77777777" w:rsidR="00801405" w:rsidRDefault="00801405" w:rsidP="003130BF">
            <w:r>
              <w:rPr>
                <w:shd w:val="clear" w:color="auto" w:fill="FFFFFF"/>
              </w:rPr>
              <w:t>Page layout files</w:t>
            </w:r>
          </w:p>
        </w:tc>
        <w:tc>
          <w:tcPr>
            <w:tcW w:w="4960" w:type="dxa"/>
          </w:tcPr>
          <w:p w14:paraId="7BD4D999" w14:textId="6A317402" w:rsidR="00801405" w:rsidRDefault="00CC35FC" w:rsidP="00246F38">
            <w:r>
              <w:rPr>
                <w:shd w:val="clear" w:color="auto" w:fill="F8F8F8"/>
              </w:rPr>
              <w:t>&lt;theme_dir&gt;/&lt;Namespace&gt;_&lt;Module&gt;/page_layout</w:t>
            </w:r>
          </w:p>
        </w:tc>
      </w:tr>
      <w:tr w:rsidR="005C3191" w14:paraId="74C0C0A3" w14:textId="77777777" w:rsidTr="003130BF">
        <w:tc>
          <w:tcPr>
            <w:tcW w:w="4390" w:type="dxa"/>
          </w:tcPr>
          <w:p w14:paraId="5E9F1C09" w14:textId="77777777" w:rsidR="005C3191" w:rsidRDefault="005C3191" w:rsidP="003130BF">
            <w:pPr>
              <w:rPr>
                <w:shd w:val="clear" w:color="auto" w:fill="FFFFFF"/>
              </w:rPr>
            </w:pPr>
          </w:p>
          <w:p w14:paraId="4404F0F3" w14:textId="77777777" w:rsidR="005C3191" w:rsidRDefault="005C3191" w:rsidP="003130BF">
            <w:pPr>
              <w:rPr>
                <w:shd w:val="clear" w:color="auto" w:fill="FFFFFF"/>
              </w:rPr>
            </w:pPr>
            <w:r>
              <w:rPr>
                <w:noProof/>
                <w:shd w:val="clear" w:color="auto" w:fill="FFFFFF"/>
              </w:rPr>
              <w:lastRenderedPageBreak/>
              <w:drawing>
                <wp:inline distT="0" distB="0" distL="0" distR="0" wp14:anchorId="31B1667E" wp14:editId="5E2D4555">
                  <wp:extent cx="2371725" cy="2175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4-07-06 03452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388056" cy="2190947"/>
                          </a:xfrm>
                          <a:prstGeom prst="rect">
                            <a:avLst/>
                          </a:prstGeom>
                        </pic:spPr>
                      </pic:pic>
                    </a:graphicData>
                  </a:graphic>
                </wp:inline>
              </w:drawing>
            </w:r>
          </w:p>
          <w:p w14:paraId="2B0CA25F" w14:textId="60798A09" w:rsidR="00FC71F3" w:rsidRDefault="00FC71F3" w:rsidP="003130BF">
            <w:pPr>
              <w:rPr>
                <w:shd w:val="clear" w:color="auto" w:fill="FFFFFF"/>
              </w:rPr>
            </w:pPr>
          </w:p>
        </w:tc>
        <w:tc>
          <w:tcPr>
            <w:tcW w:w="4960" w:type="dxa"/>
          </w:tcPr>
          <w:p w14:paraId="588D88F2" w14:textId="77777777" w:rsidR="005C3191" w:rsidRDefault="005C3191" w:rsidP="00246F38">
            <w:pPr>
              <w:rPr>
                <w:shd w:val="clear" w:color="auto" w:fill="F8F8F8"/>
              </w:rPr>
            </w:pPr>
          </w:p>
          <w:p w14:paraId="1EBDDC7F" w14:textId="0B30F815" w:rsidR="00E82A24" w:rsidRDefault="00E82A24" w:rsidP="00246F38">
            <w:pPr>
              <w:rPr>
                <w:shd w:val="clear" w:color="auto" w:fill="F8F8F8"/>
              </w:rPr>
            </w:pPr>
            <w:r>
              <w:rPr>
                <w:shd w:val="clear" w:color="auto" w:fill="F8F8F8"/>
              </w:rPr>
              <w:t xml:space="preserve">Ví dụ về Layout trong </w:t>
            </w:r>
            <w:r w:rsidR="006A269C">
              <w:rPr>
                <w:shd w:val="clear" w:color="auto" w:fill="F8F8F8"/>
              </w:rPr>
              <w:t xml:space="preserve">Custom </w:t>
            </w:r>
            <w:r>
              <w:rPr>
                <w:shd w:val="clear" w:color="auto" w:fill="F8F8F8"/>
              </w:rPr>
              <w:t>Theme</w:t>
            </w:r>
            <w:r w:rsidR="00B70D02">
              <w:rPr>
                <w:shd w:val="clear" w:color="auto" w:fill="F8F8F8"/>
              </w:rPr>
              <w:t>: Pixel</w:t>
            </w:r>
            <w:r w:rsidR="006A269C">
              <w:rPr>
                <w:shd w:val="clear" w:color="auto" w:fill="F8F8F8"/>
              </w:rPr>
              <w:t>Pro</w:t>
            </w:r>
          </w:p>
        </w:tc>
      </w:tr>
    </w:tbl>
    <w:p w14:paraId="3B8865E5" w14:textId="77777777" w:rsidR="00705454" w:rsidRDefault="00705454" w:rsidP="00705454"/>
    <w:p w14:paraId="4601AB50" w14:textId="1757A32C" w:rsidR="003A79DF" w:rsidRDefault="003A79DF" w:rsidP="003A79DF">
      <w:pPr>
        <w:pStyle w:val="Heading4"/>
      </w:pPr>
      <w:r>
        <w:t xml:space="preserve">4.3.3 Customize layout </w:t>
      </w:r>
    </w:p>
    <w:p w14:paraId="7CB06D22" w14:textId="77777777" w:rsidR="003A79DF" w:rsidRDefault="003A79DF" w:rsidP="00705454"/>
    <w:p w14:paraId="38E0477F" w14:textId="6F8B8476" w:rsidR="00582651" w:rsidRDefault="00582651" w:rsidP="00705454">
      <w:r>
        <w:t xml:space="preserve">Để chắc chắn sự ổn định và bảo bật của việc tuỳ chỉnh của bạn đang bị xoá trong xuốt quá trình cập nhật, đừng thay đổi module và bố cục đã có sẵn. Để làm các thay đổi cần thiết, hãy tạo mở rộng – </w:t>
      </w:r>
      <w:r w:rsidRPr="00F01378">
        <w:rPr>
          <w:highlight w:val="lightGray"/>
        </w:rPr>
        <w:t>extending</w:t>
      </w:r>
      <w:r>
        <w:t xml:space="preserve"> hoặc ghi đè – </w:t>
      </w:r>
      <w:r w:rsidRPr="00F01378">
        <w:rPr>
          <w:highlight w:val="lightGray"/>
        </w:rPr>
        <w:t>override</w:t>
      </w:r>
      <w:r>
        <w:t xml:space="preserve"> các files bố cục trong theme tuỳ chính của bạn. </w:t>
      </w:r>
    </w:p>
    <w:p w14:paraId="51203207" w14:textId="77777777" w:rsidR="00046137" w:rsidRDefault="00046137" w:rsidP="00705454"/>
    <w:tbl>
      <w:tblPr>
        <w:tblStyle w:val="TableGrid"/>
        <w:tblW w:w="0" w:type="auto"/>
        <w:tblLook w:val="04A0" w:firstRow="1" w:lastRow="0" w:firstColumn="1" w:lastColumn="0" w:noHBand="0" w:noVBand="1"/>
      </w:tblPr>
      <w:tblGrid>
        <w:gridCol w:w="9350"/>
      </w:tblGrid>
      <w:tr w:rsidR="00801440" w14:paraId="5EB1F392" w14:textId="77777777" w:rsidTr="00801440">
        <w:tc>
          <w:tcPr>
            <w:tcW w:w="9350" w:type="dxa"/>
          </w:tcPr>
          <w:p w14:paraId="662E6FF7" w14:textId="77777777" w:rsidR="00801440" w:rsidRDefault="00AF7872" w:rsidP="00705454">
            <w:hyperlink r:id="rId117" w:history="1">
              <w:r w:rsidR="00801440" w:rsidRPr="00326E67">
                <w:rPr>
                  <w:rStyle w:val="Hyperlink"/>
                </w:rPr>
                <w:t>https://developer.adobe.com/commerce/frontend-core/guide/layouts/extend/</w:t>
              </w:r>
            </w:hyperlink>
            <w:r w:rsidR="00801440">
              <w:t xml:space="preserve"> </w:t>
            </w:r>
          </w:p>
          <w:p w14:paraId="6BCAD09C" w14:textId="1A46BFD3" w:rsidR="00801440" w:rsidRDefault="00801440" w:rsidP="00705454"/>
        </w:tc>
      </w:tr>
      <w:tr w:rsidR="00801440" w14:paraId="2769D0AF" w14:textId="77777777" w:rsidTr="00801440">
        <w:tc>
          <w:tcPr>
            <w:tcW w:w="9350" w:type="dxa"/>
          </w:tcPr>
          <w:p w14:paraId="1E8A36DE" w14:textId="77777777" w:rsidR="00801440" w:rsidRDefault="00AF7872" w:rsidP="00705454">
            <w:hyperlink r:id="rId118" w:history="1">
              <w:r w:rsidR="00801440" w:rsidRPr="00326E67">
                <w:rPr>
                  <w:rStyle w:val="Hyperlink"/>
                </w:rPr>
                <w:t>https://developer.adobe.com/commerce/frontend-core/guide/layouts/override/</w:t>
              </w:r>
            </w:hyperlink>
            <w:r w:rsidR="00801440">
              <w:t xml:space="preserve"> </w:t>
            </w:r>
          </w:p>
          <w:p w14:paraId="6BDA0E77" w14:textId="1E14F1E4" w:rsidR="00801440" w:rsidRDefault="00BC49E8" w:rsidP="00705454">
            <w:r>
              <w:t>(rất hiếm khi sử dụng nhưng có thể tham khảo)</w:t>
            </w:r>
          </w:p>
        </w:tc>
      </w:tr>
    </w:tbl>
    <w:p w14:paraId="67866229" w14:textId="77777777" w:rsidR="00801440" w:rsidRDefault="00801440" w:rsidP="00705454"/>
    <w:p w14:paraId="7ECCED09" w14:textId="1E784A6C" w:rsidR="00246F38" w:rsidRDefault="003A79DF" w:rsidP="00246F38">
      <w:pPr>
        <w:pStyle w:val="Heading4"/>
      </w:pPr>
      <w:r>
        <w:t>4.3.4</w:t>
      </w:r>
      <w:r w:rsidR="00246F38">
        <w:t xml:space="preserve"> Layout files processing</w:t>
      </w:r>
      <w:r w:rsidR="00174353">
        <w:t xml:space="preserve"> – Quá trình xử lý các files bố cục</w:t>
      </w:r>
    </w:p>
    <w:p w14:paraId="16AE8043" w14:textId="77777777" w:rsidR="00246F38" w:rsidRDefault="00246F38" w:rsidP="00705454"/>
    <w:p w14:paraId="1AB8428B" w14:textId="33DCCCFB" w:rsidR="00246F38" w:rsidRDefault="00246F38" w:rsidP="00705454">
      <w:r>
        <w:t>Ứng dụng sẽ xử lý các file bố cục – layout files theo thứ tự như sau:</w:t>
      </w:r>
    </w:p>
    <w:p w14:paraId="252C699F" w14:textId="7DE91486" w:rsidR="00246F38" w:rsidRDefault="00246F38" w:rsidP="00BC49E8">
      <w:pPr>
        <w:pStyle w:val="ListParagraph"/>
        <w:numPr>
          <w:ilvl w:val="0"/>
          <w:numId w:val="92"/>
        </w:numPr>
      </w:pPr>
      <w:r>
        <w:t xml:space="preserve">Module base file </w:t>
      </w:r>
      <w:r w:rsidR="00F1745D">
        <w:t xml:space="preserve">– các tập </w:t>
      </w:r>
      <w:r w:rsidR="000875C3">
        <w:t>tin</w:t>
      </w:r>
      <w:r w:rsidR="00F1745D">
        <w:t xml:space="preserve"> cơ sở của module </w:t>
      </w:r>
      <w:r>
        <w:t>được nạp</w:t>
      </w:r>
    </w:p>
    <w:p w14:paraId="2F7A4545" w14:textId="1383F30F" w:rsidR="00246F38" w:rsidRDefault="00246F38" w:rsidP="001D336E">
      <w:pPr>
        <w:pStyle w:val="ListParagraph"/>
        <w:numPr>
          <w:ilvl w:val="0"/>
          <w:numId w:val="14"/>
        </w:numPr>
      </w:pPr>
      <w:r>
        <w:t xml:space="preserve">Khu vực Module file được nạp </w:t>
      </w:r>
    </w:p>
    <w:p w14:paraId="48738A0D" w14:textId="6B7EECDB" w:rsidR="00246F38" w:rsidRDefault="00246F38" w:rsidP="001D336E">
      <w:pPr>
        <w:pStyle w:val="ListParagraph"/>
        <w:numPr>
          <w:ilvl w:val="0"/>
          <w:numId w:val="14"/>
        </w:numPr>
      </w:pPr>
      <w:r>
        <w:t xml:space="preserve">Tập hợp tất cả </w:t>
      </w:r>
      <w:r w:rsidR="00F01378">
        <w:t xml:space="preserve">các files bố cục - </w:t>
      </w:r>
      <w:r>
        <w:t>layout files</w:t>
      </w:r>
      <w:r w:rsidR="00F01378">
        <w:t xml:space="preserve"> </w:t>
      </w:r>
      <w:r>
        <w:t xml:space="preserve">từ các modules. Thứ tự các module được xác định bởi các danh sách module từ </w:t>
      </w:r>
      <w:r w:rsidRPr="004D0632">
        <w:rPr>
          <w:i/>
          <w:color w:val="FF0000"/>
        </w:rPr>
        <w:t>app/etc/config.php</w:t>
      </w:r>
      <w:r w:rsidRPr="004D0632">
        <w:rPr>
          <w:color w:val="FF0000"/>
        </w:rPr>
        <w:t xml:space="preserve"> </w:t>
      </w:r>
      <w:r>
        <w:t>file. (nếu thứ tự ưu tiên của chúng bình đẳng bởi nhau, chúng sẽ sắp sếp theo alphabet)</w:t>
      </w:r>
    </w:p>
    <w:tbl>
      <w:tblPr>
        <w:tblStyle w:val="TableGrid"/>
        <w:tblW w:w="0" w:type="auto"/>
        <w:tblLook w:val="04A0" w:firstRow="1" w:lastRow="0" w:firstColumn="1" w:lastColumn="0" w:noHBand="0" w:noVBand="1"/>
      </w:tblPr>
      <w:tblGrid>
        <w:gridCol w:w="9350"/>
      </w:tblGrid>
      <w:tr w:rsidR="009D3807" w14:paraId="230C314C" w14:textId="77777777" w:rsidTr="009D3807">
        <w:tc>
          <w:tcPr>
            <w:tcW w:w="9350" w:type="dxa"/>
          </w:tcPr>
          <w:p w14:paraId="2C27252C" w14:textId="77777777" w:rsidR="009D3807" w:rsidRDefault="009D3807" w:rsidP="009D3807"/>
          <w:p w14:paraId="08491D27" w14:textId="77777777" w:rsidR="009D3807" w:rsidRDefault="00AF7872" w:rsidP="009D3807">
            <w:hyperlink r:id="rId119" w:history="1">
              <w:r w:rsidR="009D3807" w:rsidRPr="003B326F">
                <w:rPr>
                  <w:rStyle w:val="Hyperlink"/>
                </w:rPr>
                <w:t>https://github.com/magento/magento2/tree/2.4/app/etc</w:t>
              </w:r>
            </w:hyperlink>
            <w:r w:rsidR="009D3807">
              <w:t xml:space="preserve"> </w:t>
            </w:r>
          </w:p>
          <w:p w14:paraId="27AC963C" w14:textId="539BA6D9" w:rsidR="009D3807" w:rsidRDefault="009D3807" w:rsidP="009D3807"/>
        </w:tc>
      </w:tr>
    </w:tbl>
    <w:p w14:paraId="231A411C" w14:textId="77777777" w:rsidR="009D3807" w:rsidRDefault="009D3807" w:rsidP="009D3807"/>
    <w:p w14:paraId="66D94ADC" w14:textId="46D44988" w:rsidR="004D0632" w:rsidRPr="004D0632" w:rsidRDefault="004D0632" w:rsidP="001D336E">
      <w:pPr>
        <w:pStyle w:val="ListParagraph"/>
        <w:numPr>
          <w:ilvl w:val="0"/>
          <w:numId w:val="14"/>
        </w:numPr>
      </w:pPr>
      <w:r>
        <w:t xml:space="preserve">Xác định trình tự các themes kế thừa </w:t>
      </w:r>
      <w:r>
        <w:rPr>
          <w:rFonts w:ascii="Courier" w:hAnsi="Courier"/>
          <w:color w:val="222222"/>
          <w:shd w:val="clear" w:color="auto" w:fill="F8F8F8"/>
        </w:rPr>
        <w:t xml:space="preserve">&lt;parent_theme&gt;, ..., &lt;parent1_theme&gt;] &lt;current_theme&gt; </w:t>
      </w:r>
    </w:p>
    <w:p w14:paraId="2EE6D193" w14:textId="77777777" w:rsidR="00424366" w:rsidRDefault="004D0632" w:rsidP="001D336E">
      <w:pPr>
        <w:pStyle w:val="ListParagraph"/>
        <w:numPr>
          <w:ilvl w:val="0"/>
          <w:numId w:val="14"/>
        </w:numPr>
      </w:pPr>
      <w:r>
        <w:t xml:space="preserve">Lặp lại </w:t>
      </w:r>
      <w:r w:rsidR="00F01378">
        <w:t xml:space="preserve">tuần </w:t>
      </w:r>
      <w:r>
        <w:t xml:space="preserve">tự của các themes từ tổ tiên của chúng tới hiện tại; </w:t>
      </w:r>
    </w:p>
    <w:p w14:paraId="202AC1F3" w14:textId="2B005C1D" w:rsidR="00424366" w:rsidRDefault="00424366" w:rsidP="00424366">
      <w:pPr>
        <w:pStyle w:val="ListParagraph"/>
        <w:numPr>
          <w:ilvl w:val="0"/>
          <w:numId w:val="86"/>
        </w:numPr>
      </w:pPr>
      <w:r>
        <w:lastRenderedPageBreak/>
        <w:t>Thêm tất cả mở rộng theme layout files tới danh sách (extending theme layout file)</w:t>
      </w:r>
    </w:p>
    <w:p w14:paraId="1C734421" w14:textId="6151BA93" w:rsidR="00424366" w:rsidRDefault="00424366" w:rsidP="00424366">
      <w:pPr>
        <w:pStyle w:val="ListParagraph"/>
        <w:numPr>
          <w:ilvl w:val="0"/>
          <w:numId w:val="86"/>
        </w:numPr>
      </w:pPr>
      <w:r>
        <w:t>Thay thế các bố cục file được ghi đè từ danh sách</w:t>
      </w:r>
    </w:p>
    <w:p w14:paraId="6BC806FC" w14:textId="4A7D61AE" w:rsidR="006B1F3F" w:rsidRDefault="006B1F3F" w:rsidP="001D336E">
      <w:pPr>
        <w:pStyle w:val="ListParagraph"/>
        <w:numPr>
          <w:ilvl w:val="0"/>
          <w:numId w:val="14"/>
        </w:numPr>
      </w:pPr>
      <w:r>
        <w:t>Hợp nhất tất cả các layout files từ danh sách</w:t>
      </w:r>
    </w:p>
    <w:p w14:paraId="38379949" w14:textId="77777777" w:rsidR="00CE35C3" w:rsidRPr="004D0632" w:rsidRDefault="00CE35C3" w:rsidP="00CE35C3"/>
    <w:tbl>
      <w:tblPr>
        <w:tblStyle w:val="TableGrid"/>
        <w:tblW w:w="0" w:type="auto"/>
        <w:tblLook w:val="04A0" w:firstRow="1" w:lastRow="0" w:firstColumn="1" w:lastColumn="0" w:noHBand="0" w:noVBand="1"/>
      </w:tblPr>
      <w:tblGrid>
        <w:gridCol w:w="9350"/>
      </w:tblGrid>
      <w:tr w:rsidR="006B1F3F" w14:paraId="6AE89A2F" w14:textId="77777777" w:rsidTr="006B1F3F">
        <w:tc>
          <w:tcPr>
            <w:tcW w:w="9350" w:type="dxa"/>
          </w:tcPr>
          <w:p w14:paraId="2ADC9263" w14:textId="068F15EE" w:rsidR="006B1F3F" w:rsidRPr="009713EF" w:rsidRDefault="006B1F3F" w:rsidP="006B1F3F">
            <w:pPr>
              <w:rPr>
                <w:i/>
              </w:rPr>
            </w:pPr>
            <w:r w:rsidRPr="009713EF">
              <w:rPr>
                <w:i/>
                <w:color w:val="FF0000"/>
              </w:rPr>
              <w:t>Các Layout file thuộc về các module không được kích hoạt</w:t>
            </w:r>
            <w:r w:rsidR="009713EF">
              <w:rPr>
                <w:i/>
                <w:color w:val="FF0000"/>
              </w:rPr>
              <w:t xml:space="preserve"> (inactive)</w:t>
            </w:r>
            <w:r w:rsidRPr="009713EF">
              <w:rPr>
                <w:i/>
                <w:color w:val="FF0000"/>
              </w:rPr>
              <w:t xml:space="preserve"> hoặc đã bị chối bỏ disable thì sẽ được bỏ qua. </w:t>
            </w:r>
          </w:p>
        </w:tc>
      </w:tr>
    </w:tbl>
    <w:p w14:paraId="346136A5" w14:textId="77777777" w:rsidR="004D0632" w:rsidRPr="004D0632" w:rsidRDefault="004D0632" w:rsidP="006B1F3F"/>
    <w:p w14:paraId="13A54853" w14:textId="56E23F33" w:rsidR="004D0632" w:rsidRDefault="005F3D91" w:rsidP="005F3D91">
      <w:pPr>
        <w:pStyle w:val="Heading4"/>
      </w:pPr>
      <w:r>
        <w:t xml:space="preserve">4.3.4 Layout files validation </w:t>
      </w:r>
    </w:p>
    <w:p w14:paraId="2609893A" w14:textId="77777777" w:rsidR="005F3D91" w:rsidRDefault="005F3D91" w:rsidP="004D0632"/>
    <w:p w14:paraId="67D8C393" w14:textId="6C097306" w:rsidR="005F3D91" w:rsidRDefault="005F3D91" w:rsidP="004D0632">
      <w:r>
        <w:t xml:space="preserve">Sau khi mà </w:t>
      </w:r>
      <w:r w:rsidR="00674699">
        <w:t xml:space="preserve">các bố cục -  </w:t>
      </w:r>
      <w:r>
        <w:t xml:space="preserve">Layout được </w:t>
      </w:r>
      <w:r w:rsidR="008F290D">
        <w:t xml:space="preserve">sáp nhập – Merge, ứng dụng sẽ xác nhận - Validates chúng </w:t>
      </w:r>
      <w:r w:rsidR="00430885">
        <w:t>. Xác nhận bố cục (Layout Validation)</w:t>
      </w:r>
      <w:r w:rsidR="008F290D">
        <w:t xml:space="preserve"> </w:t>
      </w:r>
      <w:r w:rsidR="00430885">
        <w:t xml:space="preserve"> và </w:t>
      </w:r>
      <w:r w:rsidR="00674699">
        <w:t>xử</w:t>
      </w:r>
      <w:r w:rsidR="00430885">
        <w:t xml:space="preserve"> lý lỗi (error handling) phụ thuộc trên mode của ứng dụng mà bạn đang chạy (default,dev,production).</w:t>
      </w:r>
    </w:p>
    <w:p w14:paraId="48ECA54D" w14:textId="50133569" w:rsidR="00CE6D88" w:rsidRDefault="00945825" w:rsidP="001D336E">
      <w:pPr>
        <w:pStyle w:val="ListParagraph"/>
        <w:numPr>
          <w:ilvl w:val="0"/>
          <w:numId w:val="13"/>
        </w:numPr>
      </w:pPr>
      <w:r>
        <w:t xml:space="preserve">Nếu ở </w:t>
      </w:r>
      <w:r w:rsidRPr="00701829">
        <w:rPr>
          <w:highlight w:val="lightGray"/>
        </w:rPr>
        <w:t>developer mode</w:t>
      </w:r>
      <w:r>
        <w:t xml:space="preserve"> cú pháp được xác nhận – validate trong .xml và .xsd files, và .xml được xác nhận – validate </w:t>
      </w:r>
      <w:r w:rsidR="00511339">
        <w:t>theo</w:t>
      </w:r>
      <w:r>
        <w:t xml:space="preserve"> xsd schema. Nếu bất kỳ xác nhận nào thất bại , lỗi cứng được phát sinh và </w:t>
      </w:r>
      <w:r w:rsidR="00701829">
        <w:rPr>
          <w:color w:val="FF0000"/>
        </w:rPr>
        <w:t>quá</w:t>
      </w:r>
      <w:r w:rsidRPr="002B6200">
        <w:rPr>
          <w:color w:val="FF0000"/>
        </w:rPr>
        <w:t xml:space="preserve"> trình </w:t>
      </w:r>
      <w:r w:rsidR="00792D47" w:rsidRPr="002B6200">
        <w:rPr>
          <w:color w:val="FF0000"/>
        </w:rPr>
        <w:t>dừng</w:t>
      </w:r>
      <w:r w:rsidR="00701829">
        <w:rPr>
          <w:color w:val="FF0000"/>
        </w:rPr>
        <w:t xml:space="preserve"> sẽ xảy ra</w:t>
      </w:r>
      <w:r w:rsidR="00792D47">
        <w:t>.</w:t>
      </w:r>
    </w:p>
    <w:p w14:paraId="657B77A6" w14:textId="21E435B7" w:rsidR="00430885" w:rsidRDefault="00CE6D88" w:rsidP="001D336E">
      <w:pPr>
        <w:pStyle w:val="ListParagraph"/>
        <w:numPr>
          <w:ilvl w:val="0"/>
          <w:numId w:val="13"/>
        </w:numPr>
      </w:pPr>
      <w:r>
        <w:t xml:space="preserve">Nếu ở </w:t>
      </w:r>
      <w:r w:rsidRPr="00701829">
        <w:rPr>
          <w:highlight w:val="lightGray"/>
        </w:rPr>
        <w:t>production hoặc default mode</w:t>
      </w:r>
      <w:r>
        <w:t xml:space="preserve">: cú pháp được xác nhận trong .xml và .xsd. Nếu xác nhận thất bại thì nó sẽ ghi vào thư mục </w:t>
      </w:r>
      <w:r w:rsidRPr="002B6200">
        <w:rPr>
          <w:b/>
          <w:color w:val="FF0000"/>
        </w:rPr>
        <w:t>var/log</w:t>
      </w:r>
      <w:r w:rsidR="00945825" w:rsidRPr="002B6200">
        <w:rPr>
          <w:color w:val="FF0000"/>
        </w:rPr>
        <w:t xml:space="preserve"> </w:t>
      </w:r>
      <w:r>
        <w:t>không ném ra một ngoại lệ (</w:t>
      </w:r>
      <w:r w:rsidRPr="002B6200">
        <w:rPr>
          <w:i/>
        </w:rPr>
        <w:t>exception</w:t>
      </w:r>
      <w:r>
        <w:t xml:space="preserve">). Validation thông qua xsd schema – lược đồ sẽ không được thực hiện. </w:t>
      </w:r>
    </w:p>
    <w:p w14:paraId="7735BEA1" w14:textId="4AD9019C" w:rsidR="00246F38" w:rsidRDefault="00542D17" w:rsidP="00542D17">
      <w:pPr>
        <w:pStyle w:val="Heading4"/>
      </w:pPr>
      <w:r>
        <w:t>4.3.5 Layout Instructions</w:t>
      </w:r>
    </w:p>
    <w:p w14:paraId="4044FD9F" w14:textId="77777777" w:rsidR="00FA3D3B" w:rsidRPr="00FA3D3B" w:rsidRDefault="00FA3D3B" w:rsidP="00FA3D3B"/>
    <w:tbl>
      <w:tblPr>
        <w:tblStyle w:val="TableGrid"/>
        <w:tblW w:w="0" w:type="auto"/>
        <w:tblLook w:val="04A0" w:firstRow="1" w:lastRow="0" w:firstColumn="1" w:lastColumn="0" w:noHBand="0" w:noVBand="1"/>
      </w:tblPr>
      <w:tblGrid>
        <w:gridCol w:w="9350"/>
      </w:tblGrid>
      <w:tr w:rsidR="00542D17" w14:paraId="013491FF" w14:textId="77777777" w:rsidTr="00542D17">
        <w:tc>
          <w:tcPr>
            <w:tcW w:w="9350" w:type="dxa"/>
          </w:tcPr>
          <w:p w14:paraId="31C05EA0" w14:textId="77777777" w:rsidR="00267C66" w:rsidRDefault="00267C66" w:rsidP="00705454"/>
          <w:p w14:paraId="0BD6FD91" w14:textId="77777777" w:rsidR="00542D17" w:rsidRDefault="00AF7872" w:rsidP="00705454">
            <w:hyperlink r:id="rId120" w:history="1">
              <w:r w:rsidR="00542D17" w:rsidRPr="0097240D">
                <w:rPr>
                  <w:rStyle w:val="Hyperlink"/>
                </w:rPr>
                <w:t>https://developer.adobe.com/commerce/frontend-core/guide/layouts/xml-instructions/</w:t>
              </w:r>
            </w:hyperlink>
            <w:r w:rsidR="00542D17">
              <w:t xml:space="preserve"> </w:t>
            </w:r>
          </w:p>
          <w:p w14:paraId="710FAB89" w14:textId="5FA5AC42" w:rsidR="00267C66" w:rsidRDefault="00267C66" w:rsidP="00705454"/>
        </w:tc>
      </w:tr>
    </w:tbl>
    <w:p w14:paraId="7A1320AA" w14:textId="77777777" w:rsidR="00542D17" w:rsidRDefault="00542D17" w:rsidP="00705454"/>
    <w:p w14:paraId="1883CFAB" w14:textId="3B06C889" w:rsidR="00963AB3" w:rsidRDefault="00963AB3" w:rsidP="00705454">
      <w:r>
        <w:t>Có 2 cách khả thi để có thể tuỳ chỉnh bố cục của trang – Page Layout đó là:</w:t>
      </w:r>
    </w:p>
    <w:p w14:paraId="68D12860" w14:textId="59EE9EC8" w:rsidR="00963AB3" w:rsidRDefault="00963AB3" w:rsidP="001D336E">
      <w:pPr>
        <w:pStyle w:val="ListParagraph"/>
        <w:numPr>
          <w:ilvl w:val="0"/>
          <w:numId w:val="8"/>
        </w:numPr>
      </w:pPr>
      <w:r>
        <w:t>Thay đổi các file</w:t>
      </w:r>
      <w:r w:rsidR="007050C1">
        <w:t>s</w:t>
      </w:r>
      <w:r>
        <w:t xml:space="preserve"> layout</w:t>
      </w:r>
    </w:p>
    <w:p w14:paraId="5235C14A" w14:textId="1CB7D1E7" w:rsidR="0006059F" w:rsidRDefault="0006059F" w:rsidP="001D336E">
      <w:pPr>
        <w:pStyle w:val="ListParagraph"/>
        <w:numPr>
          <w:ilvl w:val="0"/>
          <w:numId w:val="8"/>
        </w:numPr>
      </w:pPr>
      <w:r>
        <w:t>Thay đổ</w:t>
      </w:r>
      <w:r w:rsidR="00990A66">
        <w:t>i các template</w:t>
      </w:r>
      <w:r w:rsidR="00F23033">
        <w:t>s</w:t>
      </w:r>
    </w:p>
    <w:p w14:paraId="021F8E39" w14:textId="33BE7C61" w:rsidR="00542D17" w:rsidRDefault="00B218CA" w:rsidP="00705454">
      <w:r>
        <w:t xml:space="preserve">Để thay đổi khung của trang, chúng ta chỉnh sửa các file bố cục trang -  </w:t>
      </w:r>
      <w:commentRangeStart w:id="57"/>
      <w:r>
        <w:t>page layout</w:t>
      </w:r>
      <w:commentRangeEnd w:id="57"/>
      <w:r w:rsidR="00C860BD">
        <w:rPr>
          <w:rStyle w:val="CommentReference"/>
        </w:rPr>
        <w:commentReference w:id="57"/>
      </w:r>
      <w:r>
        <w:t xml:space="preserve">; tất cả các điều chỉnh được thực hiện tại </w:t>
      </w:r>
      <w:commentRangeStart w:id="58"/>
      <w:r>
        <w:t>page configuration</w:t>
      </w:r>
      <w:commentRangeEnd w:id="58"/>
      <w:r w:rsidR="00C860BD">
        <w:rPr>
          <w:rStyle w:val="CommentReference"/>
        </w:rPr>
        <w:commentReference w:id="58"/>
      </w:r>
      <w:r>
        <w:t xml:space="preserve"> hoặc </w:t>
      </w:r>
      <w:commentRangeStart w:id="59"/>
      <w:r>
        <w:t xml:space="preserve">generic layout </w:t>
      </w:r>
      <w:commentRangeEnd w:id="59"/>
      <w:r w:rsidR="00C860BD">
        <w:rPr>
          <w:rStyle w:val="CommentReference"/>
        </w:rPr>
        <w:commentReference w:id="59"/>
      </w:r>
      <w:r>
        <w:t>theo phần link đi kèm.</w:t>
      </w:r>
    </w:p>
    <w:tbl>
      <w:tblPr>
        <w:tblStyle w:val="TableGrid"/>
        <w:tblW w:w="0" w:type="auto"/>
        <w:tblLook w:val="04A0" w:firstRow="1" w:lastRow="0" w:firstColumn="1" w:lastColumn="0" w:noHBand="0" w:noVBand="1"/>
      </w:tblPr>
      <w:tblGrid>
        <w:gridCol w:w="9350"/>
      </w:tblGrid>
      <w:tr w:rsidR="00C860BD" w14:paraId="468108AD" w14:textId="77777777" w:rsidTr="00C860BD">
        <w:tc>
          <w:tcPr>
            <w:tcW w:w="9350" w:type="dxa"/>
          </w:tcPr>
          <w:p w14:paraId="42802305" w14:textId="77777777" w:rsidR="005924B9" w:rsidRDefault="005924B9" w:rsidP="00705454"/>
          <w:p w14:paraId="6242DF0D" w14:textId="77777777" w:rsidR="00C860BD" w:rsidRDefault="00AF7872" w:rsidP="00705454">
            <w:hyperlink r:id="rId121" w:anchor="page-layout" w:history="1">
              <w:r w:rsidR="00C860BD" w:rsidRPr="0097240D">
                <w:rPr>
                  <w:rStyle w:val="Hyperlink"/>
                </w:rPr>
                <w:t>https://developer.adobe.com/commerce/frontend-core/guide/layouts/types/#page-layout</w:t>
              </w:r>
            </w:hyperlink>
            <w:r w:rsidR="00C860BD">
              <w:t xml:space="preserve"> </w:t>
            </w:r>
          </w:p>
          <w:p w14:paraId="4CA08E54" w14:textId="57B88B0D" w:rsidR="005924B9" w:rsidRDefault="005924B9" w:rsidP="00705454"/>
        </w:tc>
      </w:tr>
      <w:tr w:rsidR="00C860BD" w14:paraId="523F8BEF" w14:textId="77777777" w:rsidTr="00C860BD">
        <w:tc>
          <w:tcPr>
            <w:tcW w:w="9350" w:type="dxa"/>
          </w:tcPr>
          <w:p w14:paraId="1AB56C16" w14:textId="77777777" w:rsidR="005924B9" w:rsidRDefault="005924B9" w:rsidP="00705454"/>
          <w:p w14:paraId="0E63D8D0" w14:textId="77777777" w:rsidR="00C860BD" w:rsidRDefault="00AF7872" w:rsidP="00705454">
            <w:hyperlink r:id="rId122" w:anchor="page-configuration" w:history="1">
              <w:r w:rsidR="00C860BD" w:rsidRPr="0097240D">
                <w:rPr>
                  <w:rStyle w:val="Hyperlink"/>
                </w:rPr>
                <w:t>https://developer.adobe.com/commerce/frontend-core/guide/layouts/types/#page-configuration</w:t>
              </w:r>
            </w:hyperlink>
            <w:r w:rsidR="00C860BD">
              <w:t xml:space="preserve"> </w:t>
            </w:r>
          </w:p>
          <w:p w14:paraId="5F36BEB8" w14:textId="2A5EDAD4" w:rsidR="005924B9" w:rsidRDefault="005924B9" w:rsidP="00705454"/>
        </w:tc>
      </w:tr>
      <w:tr w:rsidR="00C860BD" w14:paraId="6793306D" w14:textId="77777777" w:rsidTr="00C860BD">
        <w:tc>
          <w:tcPr>
            <w:tcW w:w="9350" w:type="dxa"/>
          </w:tcPr>
          <w:p w14:paraId="31408C6F" w14:textId="77777777" w:rsidR="005924B9" w:rsidRDefault="005924B9" w:rsidP="00705454"/>
          <w:p w14:paraId="603B594F" w14:textId="77777777" w:rsidR="00C860BD" w:rsidRDefault="00AF7872" w:rsidP="00705454">
            <w:hyperlink r:id="rId123" w:anchor="generic-layout" w:history="1">
              <w:r w:rsidR="00C860BD" w:rsidRPr="0097240D">
                <w:rPr>
                  <w:rStyle w:val="Hyperlink"/>
                </w:rPr>
                <w:t>https://developer.adobe.com/commerce/frontend-core/guide/layouts/types/#generic-layout</w:t>
              </w:r>
            </w:hyperlink>
            <w:r w:rsidR="00C860BD">
              <w:t xml:space="preserve"> </w:t>
            </w:r>
          </w:p>
          <w:p w14:paraId="6AE829A9" w14:textId="367887CF" w:rsidR="005924B9" w:rsidRDefault="005924B9" w:rsidP="00705454"/>
        </w:tc>
      </w:tr>
    </w:tbl>
    <w:p w14:paraId="6D583A50" w14:textId="77777777" w:rsidR="004A6094" w:rsidRDefault="004A6094" w:rsidP="004E0E47">
      <w:pPr>
        <w:rPr>
          <w:b/>
          <w:color w:val="FF0000"/>
        </w:rPr>
      </w:pPr>
    </w:p>
    <w:p w14:paraId="48FEEE29" w14:textId="5E887680" w:rsidR="00C860BD" w:rsidRPr="004E0E47" w:rsidRDefault="00880B4B" w:rsidP="00D82B42">
      <w:pPr>
        <w:pStyle w:val="Heading5"/>
      </w:pPr>
      <w:r w:rsidRPr="004E0E47">
        <w:t>Manage layouts</w:t>
      </w:r>
      <w:r w:rsidR="00A72044">
        <w:t xml:space="preserve"> – Quản lý các bố cục</w:t>
      </w:r>
    </w:p>
    <w:p w14:paraId="226B2FF7" w14:textId="77777777" w:rsidR="00AB5E62" w:rsidRDefault="00AB5E62" w:rsidP="00880B4B"/>
    <w:p w14:paraId="108EAE6A" w14:textId="5F4531DD" w:rsidR="00880B4B" w:rsidRDefault="00880B4B" w:rsidP="00880B4B">
      <w:r>
        <w:t xml:space="preserve">Để làm thay đổi bố cục </w:t>
      </w:r>
      <w:r w:rsidR="008E020C">
        <w:t xml:space="preserve">có sẵn </w:t>
      </w:r>
      <w:r>
        <w:t xml:space="preserve">trên </w:t>
      </w:r>
      <w:r w:rsidR="00A26A36">
        <w:t>mọi</w:t>
      </w:r>
      <w:r>
        <w:t xml:space="preserve"> trang, thì ta cần chỉnh sửa </w:t>
      </w:r>
      <w:r w:rsidRPr="008E020C">
        <w:rPr>
          <w:color w:val="70AD47" w:themeColor="accent6"/>
          <w:highlight w:val="lightGray"/>
        </w:rPr>
        <w:t>default.xml</w:t>
      </w:r>
      <w:r w:rsidRPr="00880B4B">
        <w:rPr>
          <w:color w:val="70AD47" w:themeColor="accent6"/>
        </w:rPr>
        <w:t xml:space="preserve"> </w:t>
      </w:r>
      <w:r>
        <w:t xml:space="preserve">file. Cho ví dụ, layout </w:t>
      </w:r>
      <w:r w:rsidR="00C76B1E">
        <w:t>thay</w:t>
      </w:r>
      <w:r>
        <w:t xml:space="preserve"> đổi được thêm tới </w:t>
      </w:r>
      <w:r>
        <w:rPr>
          <w:rFonts w:ascii="Courier" w:hAnsi="Courier"/>
          <w:color w:val="222222"/>
          <w:shd w:val="clear" w:color="auto" w:fill="F8F8F8"/>
        </w:rPr>
        <w:t>app/code/Vendor/Module/view/frontend/layout/</w:t>
      </w:r>
      <w:r w:rsidRPr="00C76B1E">
        <w:rPr>
          <w:rFonts w:ascii="Courier" w:hAnsi="Courier"/>
          <w:b/>
          <w:color w:val="222222"/>
          <w:shd w:val="clear" w:color="auto" w:fill="F8F8F8"/>
        </w:rPr>
        <w:t>default.xml</w:t>
      </w:r>
      <w:r>
        <w:rPr>
          <w:rFonts w:ascii="Courier" w:hAnsi="Courier"/>
          <w:color w:val="222222"/>
          <w:shd w:val="clear" w:color="auto" w:fill="F8F8F8"/>
        </w:rPr>
        <w:t xml:space="preserve"> </w:t>
      </w:r>
      <w:r w:rsidRPr="00880B4B">
        <w:t>s</w:t>
      </w:r>
      <w:r>
        <w:t xml:space="preserve">ẽ được nạp trên tất cả các trang. Để thêm các thay đổi tới </w:t>
      </w:r>
      <w:r w:rsidR="008E020C">
        <w:t xml:space="preserve">một </w:t>
      </w:r>
      <w:r>
        <w:t xml:space="preserve">trang cụ thể, sử dụng file bố cục tương ứng với đường dẫn trang. Cho ví dụ thay đổi tới trang </w:t>
      </w:r>
      <w:r>
        <w:rPr>
          <w:rFonts w:ascii="Courier" w:hAnsi="Courier"/>
          <w:color w:val="222222"/>
          <w:shd w:val="clear" w:color="auto" w:fill="F8F8F8"/>
        </w:rPr>
        <w:t>app/code/Vendor/Module/view/frontend/layout/</w:t>
      </w:r>
      <w:r w:rsidRPr="00C76B1E">
        <w:rPr>
          <w:rFonts w:ascii="Courier" w:hAnsi="Courier"/>
          <w:b/>
          <w:color w:val="222222"/>
          <w:shd w:val="clear" w:color="auto" w:fill="F8F8F8"/>
        </w:rPr>
        <w:t>catalog_product_view.xml</w:t>
      </w:r>
      <w:r>
        <w:rPr>
          <w:rFonts w:ascii="Courier" w:hAnsi="Courier"/>
          <w:color w:val="222222"/>
          <w:shd w:val="clear" w:color="auto" w:fill="F8F8F8"/>
        </w:rPr>
        <w:t xml:space="preserve"> </w:t>
      </w:r>
      <w:r w:rsidRPr="00880B4B">
        <w:t>đó</w:t>
      </w:r>
      <w:r>
        <w:t xml:space="preserve"> chính là trang chi tiết sản phẩm. </w:t>
      </w:r>
      <w:r>
        <w:rPr>
          <w:rFonts w:ascii="Courier" w:hAnsi="Courier"/>
          <w:color w:val="222222"/>
          <w:shd w:val="clear" w:color="auto" w:fill="F8F8F8"/>
        </w:rPr>
        <w:t xml:space="preserve">  </w:t>
      </w:r>
    </w:p>
    <w:p w14:paraId="7651178A" w14:textId="42B2A276" w:rsidR="00880B4B" w:rsidRDefault="00A76F02" w:rsidP="00880B4B">
      <w:r>
        <w:t>Sử dụng các hướng dẫn về bố cục – Layout Intructions để:</w:t>
      </w:r>
    </w:p>
    <w:p w14:paraId="44A9D73A" w14:textId="06AABB02" w:rsidR="00A76F02" w:rsidRDefault="00A76F02" w:rsidP="001D336E">
      <w:pPr>
        <w:pStyle w:val="ListParagraph"/>
        <w:numPr>
          <w:ilvl w:val="0"/>
          <w:numId w:val="16"/>
        </w:numPr>
      </w:pPr>
      <w:r>
        <w:t xml:space="preserve">Di chuyển một </w:t>
      </w:r>
      <w:r w:rsidR="00835304">
        <w:t xml:space="preserve">phần tử trang - </w:t>
      </w:r>
      <w:r>
        <w:t xml:space="preserve">page element tới </w:t>
      </w:r>
      <w:r w:rsidR="00835304">
        <w:t xml:space="preserve">phần từ cha khác </w:t>
      </w:r>
      <w:r>
        <w:t>– another parent element.</w:t>
      </w:r>
    </w:p>
    <w:p w14:paraId="79B91926" w14:textId="15CBA38C" w:rsidR="00A76F02" w:rsidRDefault="00A76F02" w:rsidP="001D336E">
      <w:pPr>
        <w:pStyle w:val="ListParagraph"/>
        <w:numPr>
          <w:ilvl w:val="0"/>
          <w:numId w:val="16"/>
        </w:numPr>
      </w:pPr>
      <w:r>
        <w:t xml:space="preserve">Thêm nội dung </w:t>
      </w:r>
    </w:p>
    <w:p w14:paraId="4D06B7F2" w14:textId="51AFD360" w:rsidR="00A76F02" w:rsidRDefault="00A76F02" w:rsidP="001D336E">
      <w:pPr>
        <w:pStyle w:val="ListParagraph"/>
        <w:numPr>
          <w:ilvl w:val="0"/>
          <w:numId w:val="16"/>
        </w:numPr>
      </w:pPr>
      <w:r>
        <w:t xml:space="preserve">Xoá một </w:t>
      </w:r>
      <w:r w:rsidR="005924B9">
        <w:t xml:space="preserve">phần tử trang - </w:t>
      </w:r>
      <w:r>
        <w:t xml:space="preserve">page element </w:t>
      </w:r>
    </w:p>
    <w:p w14:paraId="404DE32A" w14:textId="207E1C92" w:rsidR="00A76F02" w:rsidRDefault="00A76F02" w:rsidP="001D336E">
      <w:pPr>
        <w:pStyle w:val="ListParagraph"/>
        <w:numPr>
          <w:ilvl w:val="0"/>
          <w:numId w:val="16"/>
        </w:numPr>
      </w:pPr>
      <w:r>
        <w:t>Sắp sếp vị trí các phần tử - element position</w:t>
      </w:r>
    </w:p>
    <w:p w14:paraId="0B6AFAD8" w14:textId="7C96D5C1" w:rsidR="004E0E47" w:rsidRDefault="00F77C59" w:rsidP="004E0E47">
      <w:r>
        <w:t xml:space="preserve">Về cơ bản tập hợp các hướng dẫn – lệnh (Intructions) là giống nhau cho tất cả các kiểu của bố cục trang – layout files. </w:t>
      </w:r>
      <w:r w:rsidR="004E0E47">
        <w:t>Cho chi tiết về cách chúng ta sẻ dụng trong một kiểu bố cục file cụ thể ,</w:t>
      </w:r>
      <w:r w:rsidR="00C76B1E">
        <w:t xml:space="preserve"> </w:t>
      </w:r>
      <w:r w:rsidR="004E0E47">
        <w:t>sẽ được nhắc đến trong chủ đề Layout file types</w:t>
      </w:r>
      <w:r w:rsidR="008E755B">
        <w:t xml:space="preserve">.  </w:t>
      </w:r>
      <w:r w:rsidR="004E0E47">
        <w:t xml:space="preserve"> </w:t>
      </w:r>
    </w:p>
    <w:p w14:paraId="2B086B2C" w14:textId="36A6E7A1" w:rsidR="000D72A6" w:rsidRDefault="000A621F" w:rsidP="00AB5E62">
      <w:pPr>
        <w:pStyle w:val="Heading5"/>
      </w:pPr>
      <w:r>
        <w:t xml:space="preserve">Common layout intructions – </w:t>
      </w:r>
      <w:r w:rsidR="00AB5E62">
        <w:t>Các chỉ dẫn bố cục thông thường</w:t>
      </w:r>
    </w:p>
    <w:p w14:paraId="2B551A86" w14:textId="77777777" w:rsidR="000D72A6" w:rsidRDefault="000D72A6" w:rsidP="000D72A6"/>
    <w:p w14:paraId="0BAEE6AF" w14:textId="34E47980" w:rsidR="00154BD2" w:rsidRDefault="00154BD2" w:rsidP="000D72A6">
      <w:r>
        <w:t>Sử dụng theo các chỉ dẫn về bố cục – layout intructions để tuỳ chỉnh bố cục của bạn:</w:t>
      </w:r>
    </w:p>
    <w:p w14:paraId="4ED0A205" w14:textId="77777777" w:rsidR="00154BD2" w:rsidRDefault="00154BD2" w:rsidP="000D72A6"/>
    <w:p w14:paraId="65E12F7C" w14:textId="2E309147" w:rsidR="000A621F" w:rsidRDefault="000A621F" w:rsidP="001D336E">
      <w:pPr>
        <w:pStyle w:val="ListParagraph"/>
        <w:numPr>
          <w:ilvl w:val="0"/>
          <w:numId w:val="18"/>
        </w:numPr>
      </w:pPr>
      <w:r>
        <w:t>&lt;block&gt;</w:t>
      </w:r>
      <w:r w:rsidR="00873B78">
        <w:t xml:space="preserve"> : là một đơn vị của trang để kiết xuất một số nội dung đặc biệt (thường là những thứ hữu hình cho end-user) như là một mảnh thông tin hoặc một yếu tố của giao diện người dùng.</w:t>
      </w:r>
      <w:r w:rsidR="006D3528">
        <w:t xml:space="preserve"> Chúng chính là liên kết giữa </w:t>
      </w:r>
      <w:r w:rsidR="006D3528" w:rsidRPr="000C200C">
        <w:rPr>
          <w:i/>
        </w:rPr>
        <w:t>PHP Block Class</w:t>
      </w:r>
      <w:r w:rsidR="006D3528">
        <w:t xml:space="preserve"> (nó chứa phần logic) và </w:t>
      </w:r>
      <w:r w:rsidR="006D3528" w:rsidRPr="000C200C">
        <w:rPr>
          <w:i/>
        </w:rPr>
        <w:t>template</w:t>
      </w:r>
      <w:r w:rsidR="006D3528">
        <w:t xml:space="preserve"> (sinh ra nội dung)</w:t>
      </w:r>
      <w:r w:rsidR="006717D0">
        <w:t>. Block thông qua Templates để sinh ra HTML.</w:t>
      </w:r>
      <w:r w:rsidR="006647D6">
        <w:t xml:space="preserve"> Ví dụ các blocks bao gồm category list, mini cart, product tags và product listing. </w:t>
      </w:r>
    </w:p>
    <w:p w14:paraId="0AF1CE04" w14:textId="56027356" w:rsidR="000A621F" w:rsidRDefault="000A621F" w:rsidP="001D336E">
      <w:pPr>
        <w:pStyle w:val="ListParagraph"/>
        <w:numPr>
          <w:ilvl w:val="0"/>
          <w:numId w:val="18"/>
        </w:numPr>
      </w:pPr>
      <w:r>
        <w:t>&lt;container&gt;</w:t>
      </w:r>
    </w:p>
    <w:p w14:paraId="395A3DD2" w14:textId="77F70048" w:rsidR="000A621F" w:rsidRDefault="000A621F" w:rsidP="001D336E">
      <w:pPr>
        <w:pStyle w:val="ListParagraph"/>
        <w:numPr>
          <w:ilvl w:val="0"/>
          <w:numId w:val="18"/>
        </w:numPr>
      </w:pPr>
      <w:r>
        <w:t xml:space="preserve">Before and after attributes </w:t>
      </w:r>
    </w:p>
    <w:p w14:paraId="332D9D44" w14:textId="07453630" w:rsidR="000A621F" w:rsidRDefault="000A621F" w:rsidP="001D336E">
      <w:pPr>
        <w:pStyle w:val="ListParagraph"/>
        <w:numPr>
          <w:ilvl w:val="0"/>
          <w:numId w:val="18"/>
        </w:numPr>
      </w:pPr>
      <w:r>
        <w:t>&lt;action&gt;</w:t>
      </w:r>
    </w:p>
    <w:p w14:paraId="59D2CE67" w14:textId="7F96643C" w:rsidR="000A621F" w:rsidRDefault="000A621F" w:rsidP="001D336E">
      <w:pPr>
        <w:pStyle w:val="ListParagraph"/>
        <w:numPr>
          <w:ilvl w:val="0"/>
          <w:numId w:val="18"/>
        </w:numPr>
      </w:pPr>
      <w:r>
        <w:t>&lt;referenceBlock&gt; and &lt;referenceContainer&gt;</w:t>
      </w:r>
    </w:p>
    <w:p w14:paraId="479045F0" w14:textId="666C1637" w:rsidR="000A621F" w:rsidRDefault="000A621F" w:rsidP="001D336E">
      <w:pPr>
        <w:pStyle w:val="ListParagraph"/>
        <w:numPr>
          <w:ilvl w:val="0"/>
          <w:numId w:val="18"/>
        </w:numPr>
      </w:pPr>
      <w:r>
        <w:t>&lt;move&gt;</w:t>
      </w:r>
    </w:p>
    <w:p w14:paraId="04D7D0A6" w14:textId="39966EB2" w:rsidR="000A621F" w:rsidRDefault="000A621F" w:rsidP="001D336E">
      <w:pPr>
        <w:pStyle w:val="ListParagraph"/>
        <w:numPr>
          <w:ilvl w:val="0"/>
          <w:numId w:val="18"/>
        </w:numPr>
      </w:pPr>
      <w:r>
        <w:t>&lt;remove&gt;</w:t>
      </w:r>
    </w:p>
    <w:p w14:paraId="5B9D38BC" w14:textId="2E4AB731" w:rsidR="000A621F" w:rsidRDefault="000A621F" w:rsidP="001D336E">
      <w:pPr>
        <w:pStyle w:val="ListParagraph"/>
        <w:numPr>
          <w:ilvl w:val="0"/>
          <w:numId w:val="18"/>
        </w:numPr>
      </w:pPr>
      <w:r>
        <w:t>&lt;update&gt;</w:t>
      </w:r>
    </w:p>
    <w:p w14:paraId="5B2179CE" w14:textId="7AB12AD1" w:rsidR="000A621F" w:rsidRDefault="000A621F" w:rsidP="001D336E">
      <w:pPr>
        <w:pStyle w:val="ListParagraph"/>
        <w:numPr>
          <w:ilvl w:val="0"/>
          <w:numId w:val="18"/>
        </w:numPr>
      </w:pPr>
      <w:r>
        <w:t>&lt;argument&gt;</w:t>
      </w:r>
    </w:p>
    <w:p w14:paraId="0362A719" w14:textId="05178BE1" w:rsidR="000A621F" w:rsidRDefault="000A621F" w:rsidP="001D336E">
      <w:pPr>
        <w:pStyle w:val="ListParagraph"/>
        <w:numPr>
          <w:ilvl w:val="0"/>
          <w:numId w:val="18"/>
        </w:numPr>
      </w:pPr>
      <w:r>
        <w:t>&lt;block&gt; vs &lt;container&gt;</w:t>
      </w:r>
    </w:p>
    <w:p w14:paraId="07F4DBBD" w14:textId="77777777" w:rsidR="004127F8" w:rsidRDefault="004127F8" w:rsidP="004127F8"/>
    <w:tbl>
      <w:tblPr>
        <w:tblStyle w:val="TableGrid"/>
        <w:tblW w:w="0" w:type="auto"/>
        <w:tblLook w:val="04A0" w:firstRow="1" w:lastRow="0" w:firstColumn="1" w:lastColumn="0" w:noHBand="0" w:noVBand="1"/>
      </w:tblPr>
      <w:tblGrid>
        <w:gridCol w:w="9350"/>
      </w:tblGrid>
      <w:tr w:rsidR="000D72A6" w14:paraId="64AC8FD6" w14:textId="77777777" w:rsidTr="000D72A6">
        <w:tc>
          <w:tcPr>
            <w:tcW w:w="9350" w:type="dxa"/>
          </w:tcPr>
          <w:p w14:paraId="73B4D3D9" w14:textId="77777777" w:rsidR="007C73C7" w:rsidRDefault="007C73C7" w:rsidP="000A621F"/>
          <w:p w14:paraId="64EEF176" w14:textId="77777777" w:rsidR="000D72A6" w:rsidRDefault="00AF7872" w:rsidP="000A621F">
            <w:hyperlink r:id="rId124" w:anchor="container" w:history="1">
              <w:r w:rsidR="000D72A6" w:rsidRPr="0097240D">
                <w:rPr>
                  <w:rStyle w:val="Hyperlink"/>
                </w:rPr>
                <w:t>https://developer.adobe.com/commerce/frontend-core/guide/layouts/xml-instructions/#container</w:t>
              </w:r>
            </w:hyperlink>
            <w:r w:rsidR="000D72A6">
              <w:t xml:space="preserve"> </w:t>
            </w:r>
          </w:p>
          <w:p w14:paraId="19B58B45" w14:textId="64FB70DD" w:rsidR="007C73C7" w:rsidRDefault="007C73C7" w:rsidP="000A621F"/>
        </w:tc>
      </w:tr>
      <w:tr w:rsidR="007C73C7" w14:paraId="4D5061FE" w14:textId="77777777" w:rsidTr="000D72A6">
        <w:tc>
          <w:tcPr>
            <w:tcW w:w="9350" w:type="dxa"/>
          </w:tcPr>
          <w:p w14:paraId="7F3DDD39" w14:textId="77777777" w:rsidR="007C73C7" w:rsidRDefault="007C73C7" w:rsidP="000A621F"/>
          <w:p w14:paraId="4A0CE13A" w14:textId="77777777" w:rsidR="007C73C7" w:rsidRDefault="00AF7872" w:rsidP="000A621F">
            <w:hyperlink r:id="rId125" w:anchor="common-layout-instructions" w:history="1">
              <w:r w:rsidR="007C73C7" w:rsidRPr="007642A2">
                <w:rPr>
                  <w:rStyle w:val="Hyperlink"/>
                </w:rPr>
                <w:t>https://developer.adobe.com/commerce/frontend-core/guide/layouts/xml-instructions/#common-layout-instructions</w:t>
              </w:r>
            </w:hyperlink>
            <w:r w:rsidR="007C73C7">
              <w:t xml:space="preserve"> </w:t>
            </w:r>
          </w:p>
          <w:p w14:paraId="096D9DEE" w14:textId="442A1207" w:rsidR="007C73C7" w:rsidRDefault="007C73C7" w:rsidP="000A621F"/>
        </w:tc>
      </w:tr>
    </w:tbl>
    <w:p w14:paraId="79C491BA" w14:textId="77777777" w:rsidR="000A621F" w:rsidRDefault="000A621F" w:rsidP="000A621F"/>
    <w:p w14:paraId="5A2E59FA" w14:textId="77777777" w:rsidR="00882C30" w:rsidRDefault="00882C30" w:rsidP="000A621F"/>
    <w:p w14:paraId="00DA1D60" w14:textId="4064BBF0" w:rsidR="00882C30" w:rsidRDefault="00882C30" w:rsidP="00882C30">
      <w:pPr>
        <w:pStyle w:val="Heading6"/>
      </w:pPr>
      <w:r>
        <w:t xml:space="preserve">Block </w:t>
      </w:r>
    </w:p>
    <w:p w14:paraId="2B78BCD0" w14:textId="77777777" w:rsidR="00882C30" w:rsidRDefault="00882C30" w:rsidP="00882C30"/>
    <w:p w14:paraId="0FAF3DF8" w14:textId="4E03DE11" w:rsidR="00882C30" w:rsidRDefault="00882C30" w:rsidP="00882C30">
      <w:r>
        <w:t xml:space="preserve">Định nghĩa một khối. </w:t>
      </w:r>
    </w:p>
    <w:p w14:paraId="12B960E3" w14:textId="62416325" w:rsidR="00882C30" w:rsidRDefault="00882C30" w:rsidP="00882C30">
      <w:r>
        <w:t xml:space="preserve">Chi tiết: Một Block là một đơn vị của trang đầu ra của nó chính là kiết xuất một số nội dung riêng biệt (bất cứ thứ gì hữu hình trực quan đối với người dùng cuối), </w:t>
      </w:r>
      <w:r w:rsidR="00A9707E">
        <w:t xml:space="preserve">như là một mảnh của thông tin hoặc một phần tử của giao diện người dùng. </w:t>
      </w:r>
    </w:p>
    <w:p w14:paraId="006677F0" w14:textId="4A683CD3" w:rsidR="00882C30" w:rsidRDefault="00F54D87" w:rsidP="00882C30">
      <w:r>
        <w:t>Các Blocks là một khối đơn vị cơ sở cho các bố cụ</w:t>
      </w:r>
      <w:r w:rsidR="009E7CAA">
        <w:t>c</w:t>
      </w:r>
      <w:r>
        <w:t xml:space="preserve">. Chúng là liên kết giữa </w:t>
      </w:r>
      <w:r w:rsidRPr="00E17949">
        <w:rPr>
          <w:highlight w:val="lightGray"/>
        </w:rPr>
        <w:t>PHP block class</w:t>
      </w:r>
      <w:r>
        <w:t xml:space="preserve"> (chứa logic) và template (nó sẽ kết xuất nội dung).</w:t>
      </w:r>
      <w:r w:rsidR="009E7CAA">
        <w:t xml:space="preserve"> Các Blocks có thể có con và cháu (và hơn thế). Thông tin có thể truyền từ </w:t>
      </w:r>
      <w:r w:rsidR="00851051">
        <w:t xml:space="preserve">các file bố cục XML với các blocks sử dụng </w:t>
      </w:r>
      <w:r w:rsidR="00851051" w:rsidRPr="00851051">
        <w:rPr>
          <w:highlight w:val="lightGray"/>
        </w:rPr>
        <w:t>&lt;arguments&gt;</w:t>
      </w:r>
      <w:r w:rsidR="00851051">
        <w:t xml:space="preserve"> như là các node con. </w:t>
      </w:r>
    </w:p>
    <w:p w14:paraId="4DD3CECF" w14:textId="11120116" w:rsidR="00851051" w:rsidRDefault="00851051" w:rsidP="00882C30">
      <w:r>
        <w:t xml:space="preserve">Các Blocks sử dụng các templates để sinh ra HTML. Cho ví dụ blocks bao gồm một category list, một mini cart, product tags, và product </w:t>
      </w:r>
      <w:commentRangeStart w:id="60"/>
      <w:r>
        <w:t>listing</w:t>
      </w:r>
      <w:commentRangeEnd w:id="60"/>
      <w:r w:rsidR="00E17949">
        <w:rPr>
          <w:rStyle w:val="CommentReference"/>
        </w:rPr>
        <w:commentReference w:id="60"/>
      </w:r>
      <w:r>
        <w:t xml:space="preserve">.  </w:t>
      </w:r>
    </w:p>
    <w:p w14:paraId="06770E6D" w14:textId="77777777" w:rsidR="00851051" w:rsidRDefault="00851051" w:rsidP="00882C30"/>
    <w:p w14:paraId="6E7F2504" w14:textId="34039C53" w:rsidR="00851051" w:rsidRPr="00851051" w:rsidRDefault="00851051" w:rsidP="00882C30">
      <w:pPr>
        <w:rPr>
          <w:rStyle w:val="IntenseEmphasis"/>
        </w:rPr>
      </w:pPr>
      <w:r w:rsidRPr="00851051">
        <w:rPr>
          <w:rStyle w:val="IntenseEmphasis"/>
        </w:rPr>
        <w:t xml:space="preserve">Chúng ta nên thêm tên – </w:t>
      </w:r>
      <w:r w:rsidRPr="00851051">
        <w:rPr>
          <w:rStyle w:val="IntenseEmphasis"/>
          <w:highlight w:val="lightGray"/>
        </w:rPr>
        <w:t>name</w:t>
      </w:r>
      <w:r w:rsidRPr="00851051">
        <w:rPr>
          <w:rStyle w:val="IntenseEmphasis"/>
        </w:rPr>
        <w:t xml:space="preserve"> tới blocks. Nếu không, nó sẽ đưa một cái tên ngẫu nhiên. Để làm một block không sử dụng bộ đệm, cần có </w:t>
      </w:r>
      <w:r w:rsidRPr="00851051">
        <w:rPr>
          <w:rStyle w:val="IntenseEmphasis"/>
          <w:highlight w:val="lightGray"/>
        </w:rPr>
        <w:t>name</w:t>
      </w:r>
      <w:r w:rsidRPr="00851051">
        <w:rPr>
          <w:rStyle w:val="IntenseEmphasis"/>
        </w:rPr>
        <w:t xml:space="preserve"> là cần thiết. </w:t>
      </w:r>
    </w:p>
    <w:p w14:paraId="18E82B08" w14:textId="77777777" w:rsidR="00851051" w:rsidRDefault="00851051" w:rsidP="00882C30"/>
    <w:tbl>
      <w:tblPr>
        <w:tblStyle w:val="TableGrid"/>
        <w:tblW w:w="0" w:type="auto"/>
        <w:tblLayout w:type="fixed"/>
        <w:tblLook w:val="04A0" w:firstRow="1" w:lastRow="0" w:firstColumn="1" w:lastColumn="0" w:noHBand="0" w:noVBand="1"/>
      </w:tblPr>
      <w:tblGrid>
        <w:gridCol w:w="1219"/>
        <w:gridCol w:w="2604"/>
        <w:gridCol w:w="4110"/>
        <w:gridCol w:w="1417"/>
      </w:tblGrid>
      <w:tr w:rsidR="00DF4D54" w14:paraId="2930F9B4" w14:textId="77777777" w:rsidTr="00DF4D54">
        <w:tc>
          <w:tcPr>
            <w:tcW w:w="1219" w:type="dxa"/>
          </w:tcPr>
          <w:p w14:paraId="5A4EE462" w14:textId="30BDCD4C" w:rsidR="00625E07" w:rsidRDefault="00625E07" w:rsidP="00882C30">
            <w:r>
              <w:t>Attribute</w:t>
            </w:r>
          </w:p>
        </w:tc>
        <w:tc>
          <w:tcPr>
            <w:tcW w:w="2604" w:type="dxa"/>
          </w:tcPr>
          <w:p w14:paraId="1F9C7040" w14:textId="05F0CF31" w:rsidR="00625E07" w:rsidRDefault="00625E07" w:rsidP="00882C30">
            <w:r>
              <w:t>Description</w:t>
            </w:r>
          </w:p>
        </w:tc>
        <w:tc>
          <w:tcPr>
            <w:tcW w:w="4110" w:type="dxa"/>
          </w:tcPr>
          <w:p w14:paraId="4F8B0943" w14:textId="5ED2DEB5" w:rsidR="00625E07" w:rsidRDefault="00625E07" w:rsidP="00882C30">
            <w:r>
              <w:t>Values</w:t>
            </w:r>
          </w:p>
        </w:tc>
        <w:tc>
          <w:tcPr>
            <w:tcW w:w="1417" w:type="dxa"/>
          </w:tcPr>
          <w:p w14:paraId="23EF2A28" w14:textId="6C1F3427" w:rsidR="00625E07" w:rsidRDefault="00625E07" w:rsidP="00882C30">
            <w:r>
              <w:t>Require</w:t>
            </w:r>
            <w:r w:rsidR="00DF4D54">
              <w:t>d</w:t>
            </w:r>
            <w:r>
              <w:t xml:space="preserve"> ?</w:t>
            </w:r>
          </w:p>
        </w:tc>
      </w:tr>
      <w:tr w:rsidR="00DF4D54" w14:paraId="4C972FBF" w14:textId="77777777" w:rsidTr="00DF4D54">
        <w:tc>
          <w:tcPr>
            <w:tcW w:w="1219" w:type="dxa"/>
          </w:tcPr>
          <w:p w14:paraId="56E83892" w14:textId="4E5E2D85" w:rsidR="00625E07" w:rsidRDefault="00625E07" w:rsidP="00882C30">
            <w:r w:rsidRPr="00625E07">
              <w:rPr>
                <w:highlight w:val="lightGray"/>
              </w:rPr>
              <w:t>class</w:t>
            </w:r>
          </w:p>
        </w:tc>
        <w:tc>
          <w:tcPr>
            <w:tcW w:w="2604" w:type="dxa"/>
          </w:tcPr>
          <w:p w14:paraId="25CF0C23" w14:textId="68A3A690" w:rsidR="00625E07" w:rsidRDefault="006F5C36" w:rsidP="00882C30">
            <w:r>
              <w:t xml:space="preserve">Tên của một lớp được cài đặt kết xuất một block cụ thể. Một đối tượng của lớp này </w:t>
            </w:r>
            <w:r w:rsidR="00DF4D54">
              <w:t>là chịu trách nhiệm cho kết xuất cho block đầu ra.</w:t>
            </w:r>
          </w:p>
        </w:tc>
        <w:tc>
          <w:tcPr>
            <w:tcW w:w="4110" w:type="dxa"/>
          </w:tcPr>
          <w:p w14:paraId="6A2D5DF0" w14:textId="77777777" w:rsidR="00625E07" w:rsidRDefault="00DF4D54" w:rsidP="00882C30">
            <w:r>
              <w:t xml:space="preserve">Tên lớp đầy đủ đó là </w:t>
            </w:r>
          </w:p>
          <w:p w14:paraId="245ABE7F" w14:textId="77777777" w:rsidR="00DF4D54" w:rsidRDefault="00DF4D54" w:rsidP="00882C30">
            <w:r w:rsidRPr="00DF4D54">
              <w:rPr>
                <w:highlight w:val="lightGray"/>
              </w:rPr>
              <w:t>Vendor\Module\Block\Class\</w:t>
            </w:r>
          </w:p>
          <w:p w14:paraId="369F1E79" w14:textId="77777777" w:rsidR="00DF4D54" w:rsidRDefault="00DF4D54" w:rsidP="00882C30"/>
          <w:p w14:paraId="73C44220" w14:textId="5E247415" w:rsidR="00DF4D54" w:rsidRDefault="00DF4D54" w:rsidP="00882C30">
            <w:r>
              <w:t>Mặc định:</w:t>
            </w:r>
          </w:p>
          <w:p w14:paraId="481AC809" w14:textId="77777777" w:rsidR="00DF4D54" w:rsidRDefault="00DF4D54" w:rsidP="00882C30">
            <w:r w:rsidRPr="00DF4D54">
              <w:rPr>
                <w:highlight w:val="lightGray"/>
              </w:rPr>
              <w:t>\Magento\Framework\View\Element\Template</w:t>
            </w:r>
          </w:p>
          <w:p w14:paraId="13115F0D" w14:textId="56C4DAF2" w:rsidR="00DF4D54" w:rsidRDefault="00DF4D54" w:rsidP="00882C30"/>
        </w:tc>
        <w:tc>
          <w:tcPr>
            <w:tcW w:w="1417" w:type="dxa"/>
          </w:tcPr>
          <w:p w14:paraId="1C784260" w14:textId="5416ACAF" w:rsidR="00625E07" w:rsidRDefault="002D5821" w:rsidP="00882C30">
            <w:r>
              <w:t>No</w:t>
            </w:r>
          </w:p>
        </w:tc>
      </w:tr>
      <w:tr w:rsidR="00DF4D54" w14:paraId="2BC69212" w14:textId="77777777" w:rsidTr="00DF4D54">
        <w:tc>
          <w:tcPr>
            <w:tcW w:w="1219" w:type="dxa"/>
          </w:tcPr>
          <w:p w14:paraId="5F0F882E" w14:textId="4B29B3EB" w:rsidR="00625E07" w:rsidRDefault="00625E07" w:rsidP="00882C30">
            <w:r w:rsidRPr="00625E07">
              <w:rPr>
                <w:highlight w:val="lightGray"/>
              </w:rPr>
              <w:t>display</w:t>
            </w:r>
          </w:p>
        </w:tc>
        <w:tc>
          <w:tcPr>
            <w:tcW w:w="2604" w:type="dxa"/>
          </w:tcPr>
          <w:p w14:paraId="71E825B9" w14:textId="0FCF60F8" w:rsidR="00625E07" w:rsidRDefault="002D5821" w:rsidP="00882C30">
            <w:r>
              <w:t>Ngăn chặn block hiển thị( Các php Class có liên quan vẫn được nạp)</w:t>
            </w:r>
          </w:p>
        </w:tc>
        <w:tc>
          <w:tcPr>
            <w:tcW w:w="4110" w:type="dxa"/>
          </w:tcPr>
          <w:p w14:paraId="22EBD965" w14:textId="77777777" w:rsidR="00625E07" w:rsidRDefault="00E17949" w:rsidP="00882C30">
            <w:r>
              <w:t>True hoặc False</w:t>
            </w:r>
          </w:p>
          <w:p w14:paraId="71FC2250" w14:textId="22DE2C92" w:rsidR="00E17949" w:rsidRDefault="00E17949" w:rsidP="00882C30">
            <w:r>
              <w:t>Mặc định là True</w:t>
            </w:r>
          </w:p>
        </w:tc>
        <w:tc>
          <w:tcPr>
            <w:tcW w:w="1417" w:type="dxa"/>
          </w:tcPr>
          <w:p w14:paraId="70BD5DDB" w14:textId="691F39C8" w:rsidR="00625E07" w:rsidRDefault="00E17949" w:rsidP="00882C30">
            <w:r>
              <w:t>No</w:t>
            </w:r>
          </w:p>
        </w:tc>
      </w:tr>
      <w:tr w:rsidR="00DF4D54" w14:paraId="0641C9B0" w14:textId="77777777" w:rsidTr="00DF4D54">
        <w:tc>
          <w:tcPr>
            <w:tcW w:w="1219" w:type="dxa"/>
          </w:tcPr>
          <w:p w14:paraId="7BDE8B96" w14:textId="4CFFB655" w:rsidR="00625E07" w:rsidRDefault="00625E07" w:rsidP="00882C30">
            <w:r w:rsidRPr="00625E07">
              <w:rPr>
                <w:highlight w:val="lightGray"/>
              </w:rPr>
              <w:t>name</w:t>
            </w:r>
          </w:p>
        </w:tc>
        <w:tc>
          <w:tcPr>
            <w:tcW w:w="2604" w:type="dxa"/>
          </w:tcPr>
          <w:p w14:paraId="732304A3" w14:textId="77777777" w:rsidR="00625E07" w:rsidRDefault="00E17949" w:rsidP="00882C30">
            <w:r>
              <w:t xml:space="preserve">Tên có thể sử dụng để địa chỉ hoá block thuộc </w:t>
            </w:r>
            <w:r>
              <w:lastRenderedPageBreak/>
              <w:t xml:space="preserve">tính này sẽ được gán. Tên phải là duy nhất trên mỗi trang được sinh ra. Nếu không cụ thể, một cái tên tự động sẽ được gán trong định dạng </w:t>
            </w:r>
            <w:r w:rsidRPr="00427C32">
              <w:rPr>
                <w:highlight w:val="lightGray"/>
              </w:rPr>
              <w:t>ANONYMOUS_n</w:t>
            </w:r>
          </w:p>
          <w:p w14:paraId="239DEB89" w14:textId="22056E0C" w:rsidR="00530BF7" w:rsidRDefault="00530BF7" w:rsidP="00882C30"/>
        </w:tc>
        <w:tc>
          <w:tcPr>
            <w:tcW w:w="4110" w:type="dxa"/>
          </w:tcPr>
          <w:p w14:paraId="7C61ABED" w14:textId="0C555A85" w:rsidR="00625E07" w:rsidRDefault="00E17949" w:rsidP="00882C30">
            <w:r>
              <w:lastRenderedPageBreak/>
              <w:t xml:space="preserve">0-9,A-Z,a-z, dấu underscore(_), period(.),dash(-). </w:t>
            </w:r>
            <w:r w:rsidRPr="00427C32">
              <w:rPr>
                <w:i/>
              </w:rPr>
              <w:t xml:space="preserve">Nên được bắt đầu với </w:t>
            </w:r>
            <w:r w:rsidRPr="00427C32">
              <w:rPr>
                <w:i/>
              </w:rPr>
              <w:lastRenderedPageBreak/>
              <w:t>chữ thường</w:t>
            </w:r>
            <w:r>
              <w:t>. Cái tên này phân biệt chữ hoa và chữ thường (Case-sensitive).</w:t>
            </w:r>
          </w:p>
        </w:tc>
        <w:tc>
          <w:tcPr>
            <w:tcW w:w="1417" w:type="dxa"/>
          </w:tcPr>
          <w:p w14:paraId="4A0D960A" w14:textId="1802BE45" w:rsidR="00625E07" w:rsidRDefault="00427C32" w:rsidP="00882C30">
            <w:r>
              <w:lastRenderedPageBreak/>
              <w:t xml:space="preserve">No </w:t>
            </w:r>
          </w:p>
        </w:tc>
      </w:tr>
      <w:tr w:rsidR="00DF4D54" w14:paraId="264B353E" w14:textId="77777777" w:rsidTr="00DF4D54">
        <w:tc>
          <w:tcPr>
            <w:tcW w:w="1219" w:type="dxa"/>
          </w:tcPr>
          <w:p w14:paraId="24E3266D" w14:textId="16C9698C" w:rsidR="00625E07" w:rsidRDefault="00625E07" w:rsidP="00882C30">
            <w:r w:rsidRPr="00625E07">
              <w:rPr>
                <w:highlight w:val="lightGray"/>
              </w:rPr>
              <w:lastRenderedPageBreak/>
              <w:t>before</w:t>
            </w:r>
          </w:p>
        </w:tc>
        <w:tc>
          <w:tcPr>
            <w:tcW w:w="2604" w:type="dxa"/>
          </w:tcPr>
          <w:p w14:paraId="3945F3FF" w14:textId="0A9BF362" w:rsidR="00625E07" w:rsidRDefault="00427C32" w:rsidP="00530BF7">
            <w:r>
              <w:t xml:space="preserve">Sử dụng để vị trí hoá </w:t>
            </w:r>
            <w:r w:rsidR="00530BF7">
              <w:t>khung chứa</w:t>
            </w:r>
            <w:r>
              <w:t xml:space="preserve"> trước một phần tử dưới cùng cha. </w:t>
            </w:r>
            <w:r w:rsidR="00530BF7">
              <w:t>Tên của phần tử hoặc bí danh – alias name là có giá trị cụ thể. Sử dụng dash (-) để vị trí hoá block trước tất cả các phần tử khác của cấp độ lồng nhau. Xem before và after attributes cho chi tiết.</w:t>
            </w:r>
          </w:p>
        </w:tc>
        <w:tc>
          <w:tcPr>
            <w:tcW w:w="4110" w:type="dxa"/>
          </w:tcPr>
          <w:p w14:paraId="4BAE53A7" w14:textId="706E948E" w:rsidR="00625E07" w:rsidRDefault="00427C32" w:rsidP="00882C30">
            <w:r>
              <w:t>Tên phần tử hoặc dash (-)</w:t>
            </w:r>
          </w:p>
        </w:tc>
        <w:tc>
          <w:tcPr>
            <w:tcW w:w="1417" w:type="dxa"/>
          </w:tcPr>
          <w:p w14:paraId="79CC1B96" w14:textId="0C8D61C9" w:rsidR="00625E07" w:rsidRDefault="00427C32" w:rsidP="00882C30">
            <w:r>
              <w:t>No</w:t>
            </w:r>
          </w:p>
        </w:tc>
      </w:tr>
      <w:tr w:rsidR="00DF4D54" w14:paraId="4CBCCA35" w14:textId="77777777" w:rsidTr="00DF4D54">
        <w:tc>
          <w:tcPr>
            <w:tcW w:w="1219" w:type="dxa"/>
          </w:tcPr>
          <w:p w14:paraId="2C36A46C" w14:textId="1FFBA2DF" w:rsidR="00625E07" w:rsidRDefault="00625E07" w:rsidP="00882C30">
            <w:r w:rsidRPr="00625E07">
              <w:rPr>
                <w:highlight w:val="lightGray"/>
              </w:rPr>
              <w:t>after</w:t>
            </w:r>
          </w:p>
        </w:tc>
        <w:tc>
          <w:tcPr>
            <w:tcW w:w="2604" w:type="dxa"/>
          </w:tcPr>
          <w:p w14:paraId="474E932F" w14:textId="60A24D64" w:rsidR="00625E07" w:rsidRDefault="00530BF7" w:rsidP="00882C30">
            <w:r>
              <w:t>Sử dụng để vị trí hoá khung chứa sau một phần tử dưới cùng cha. Tên của phần tử hoặc alias name phải có giá trị cụ thể. Sử dụng dash(-) để vị trí hoá block sau tất cả các phần tử khác của cấp độ lồng nhau. Xem before và after attributes cho chi tiết</w:t>
            </w:r>
          </w:p>
        </w:tc>
        <w:tc>
          <w:tcPr>
            <w:tcW w:w="4110" w:type="dxa"/>
          </w:tcPr>
          <w:p w14:paraId="2C7144A6" w14:textId="62129DBA" w:rsidR="00625E07" w:rsidRDefault="00530BF7" w:rsidP="00882C30">
            <w:r>
              <w:t>Tên phần tử hoặc dash (-)</w:t>
            </w:r>
          </w:p>
        </w:tc>
        <w:tc>
          <w:tcPr>
            <w:tcW w:w="1417" w:type="dxa"/>
          </w:tcPr>
          <w:p w14:paraId="10634E3A" w14:textId="5A6009A5" w:rsidR="00625E07" w:rsidRDefault="00530BF7" w:rsidP="00882C30">
            <w:r>
              <w:t>No</w:t>
            </w:r>
          </w:p>
        </w:tc>
      </w:tr>
      <w:tr w:rsidR="00DF4D54" w14:paraId="1C6549C1" w14:textId="77777777" w:rsidTr="00DF4D54">
        <w:tc>
          <w:tcPr>
            <w:tcW w:w="1219" w:type="dxa"/>
          </w:tcPr>
          <w:p w14:paraId="335DE6FD" w14:textId="24447FA6" w:rsidR="00625E07" w:rsidRDefault="00625E07" w:rsidP="00882C30">
            <w:r w:rsidRPr="00625E07">
              <w:rPr>
                <w:highlight w:val="lightGray"/>
              </w:rPr>
              <w:t>template</w:t>
            </w:r>
          </w:p>
        </w:tc>
        <w:tc>
          <w:tcPr>
            <w:tcW w:w="2604" w:type="dxa"/>
          </w:tcPr>
          <w:p w14:paraId="34733C19" w14:textId="054E7E98" w:rsidR="00625E07" w:rsidRDefault="00530BF7" w:rsidP="00882C30">
            <w:r>
              <w:t xml:space="preserve">Một template đó là biểu thị chức năng của block có </w:t>
            </w:r>
            <w:r w:rsidR="00644921">
              <w:t>mà thuộc tính này được gán cho. Nếu thuộc tính này bị bỏ qua, thì block sẽ không kết xuất đầu ra trừ khi block class (</w:t>
            </w:r>
            <w:r w:rsidR="00644921" w:rsidRPr="00644921">
              <w:rPr>
                <w:i/>
              </w:rPr>
              <w:t>hoặc parent class</w:t>
            </w:r>
            <w:r w:rsidR="00644921">
              <w:t xml:space="preserve">) có </w:t>
            </w:r>
            <w:r w:rsidR="00644921" w:rsidRPr="00644921">
              <w:rPr>
                <w:highlight w:val="lightGray"/>
              </w:rPr>
              <w:t>$_template</w:t>
            </w:r>
            <w:r w:rsidR="00644921">
              <w:t xml:space="preserve"> có thuộc tính được xác định chính xác. </w:t>
            </w:r>
          </w:p>
        </w:tc>
        <w:tc>
          <w:tcPr>
            <w:tcW w:w="4110" w:type="dxa"/>
          </w:tcPr>
          <w:p w14:paraId="7D063764" w14:textId="77777777" w:rsidR="00625E07" w:rsidRDefault="00644921" w:rsidP="00882C30">
            <w:r w:rsidRPr="00644921">
              <w:rPr>
                <w:highlight w:val="lightGray"/>
              </w:rPr>
              <w:t>Vendor_Module::path/to/template.phtml</w:t>
            </w:r>
          </w:p>
          <w:p w14:paraId="43D549CC" w14:textId="046840EC" w:rsidR="00644921" w:rsidRDefault="00644921" w:rsidP="00882C30">
            <w:r>
              <w:t>(phạm vi của thư mục templates đã có sẵn trong thư mục của module )</w:t>
            </w:r>
          </w:p>
        </w:tc>
        <w:tc>
          <w:tcPr>
            <w:tcW w:w="1417" w:type="dxa"/>
          </w:tcPr>
          <w:p w14:paraId="687CF238" w14:textId="31A79B20" w:rsidR="00625E07" w:rsidRDefault="00644921" w:rsidP="00882C30">
            <w:r>
              <w:t>No</w:t>
            </w:r>
          </w:p>
        </w:tc>
      </w:tr>
      <w:tr w:rsidR="00DF4D54" w14:paraId="398EBB71" w14:textId="77777777" w:rsidTr="00DF4D54">
        <w:tc>
          <w:tcPr>
            <w:tcW w:w="1219" w:type="dxa"/>
          </w:tcPr>
          <w:p w14:paraId="43D80596" w14:textId="21CF3FAB" w:rsidR="00625E07" w:rsidRDefault="00625E07" w:rsidP="00882C30">
            <w:r w:rsidRPr="00625E07">
              <w:rPr>
                <w:highlight w:val="lightGray"/>
              </w:rPr>
              <w:t>as</w:t>
            </w:r>
          </w:p>
        </w:tc>
        <w:tc>
          <w:tcPr>
            <w:tcW w:w="2604" w:type="dxa"/>
          </w:tcPr>
          <w:p w14:paraId="515B2A33" w14:textId="4288451A" w:rsidR="00625E07" w:rsidRDefault="00644921" w:rsidP="00882C30">
            <w:r>
              <w:t>Một alias name để phục vụ như định danh phạm vi của phần tử cha</w:t>
            </w:r>
          </w:p>
        </w:tc>
        <w:tc>
          <w:tcPr>
            <w:tcW w:w="4110" w:type="dxa"/>
          </w:tcPr>
          <w:p w14:paraId="435FBFA3" w14:textId="77777777" w:rsidR="00625E07" w:rsidRDefault="00644921" w:rsidP="00882C30">
            <w:r>
              <w:t xml:space="preserve">0-9,A-Z,a-z, dấu underscore(_), period(.),dash(-). </w:t>
            </w:r>
            <w:r w:rsidRPr="00427C32">
              <w:rPr>
                <w:i/>
              </w:rPr>
              <w:t xml:space="preserve">Nên được bắt đầu với </w:t>
            </w:r>
            <w:r w:rsidRPr="00427C32">
              <w:rPr>
                <w:i/>
              </w:rPr>
              <w:lastRenderedPageBreak/>
              <w:t>chữ thường</w:t>
            </w:r>
            <w:r>
              <w:t>. Cái tên này phân biệt chữ hoa và chữ thường (Case-sensitive).</w:t>
            </w:r>
          </w:p>
          <w:p w14:paraId="316ED725" w14:textId="49AF5EB8" w:rsidR="00644921" w:rsidRDefault="00644921" w:rsidP="00882C30"/>
        </w:tc>
        <w:tc>
          <w:tcPr>
            <w:tcW w:w="1417" w:type="dxa"/>
          </w:tcPr>
          <w:p w14:paraId="04408082" w14:textId="690F7316" w:rsidR="00625E07" w:rsidRDefault="00644921" w:rsidP="00882C30">
            <w:r>
              <w:lastRenderedPageBreak/>
              <w:t xml:space="preserve">No </w:t>
            </w:r>
          </w:p>
        </w:tc>
      </w:tr>
      <w:tr w:rsidR="00DF4D54" w14:paraId="3CDD525C" w14:textId="77777777" w:rsidTr="00DF4D54">
        <w:tc>
          <w:tcPr>
            <w:tcW w:w="1219" w:type="dxa"/>
          </w:tcPr>
          <w:p w14:paraId="1421C6FB" w14:textId="692EDF4E" w:rsidR="00625E07" w:rsidRDefault="00625E07" w:rsidP="00882C30">
            <w:r w:rsidRPr="00625E07">
              <w:rPr>
                <w:highlight w:val="lightGray"/>
              </w:rPr>
              <w:lastRenderedPageBreak/>
              <w:t>cacheable</w:t>
            </w:r>
          </w:p>
        </w:tc>
        <w:tc>
          <w:tcPr>
            <w:tcW w:w="2604" w:type="dxa"/>
          </w:tcPr>
          <w:p w14:paraId="6EDB4C85" w14:textId="53614E88" w:rsidR="00625E07" w:rsidRDefault="00644921" w:rsidP="00882C30">
            <w:r>
              <w:t>Định nghĩa nghĩa xem một block có được thiết lập bộ đệm hay không. Nó có thể sử dụng cho mục tiêu phát triển và để làm các phần tử cần thiết của trang động</w:t>
            </w:r>
          </w:p>
        </w:tc>
        <w:tc>
          <w:tcPr>
            <w:tcW w:w="4110" w:type="dxa"/>
          </w:tcPr>
          <w:p w14:paraId="0BCAC0C5" w14:textId="77777777" w:rsidR="00625E07" w:rsidRDefault="00644921" w:rsidP="00882C30">
            <w:r>
              <w:t xml:space="preserve">True hoặc False. </w:t>
            </w:r>
          </w:p>
          <w:p w14:paraId="6E137323" w14:textId="538C1AF3" w:rsidR="00644921" w:rsidRDefault="00644921" w:rsidP="00882C30">
            <w:r>
              <w:t>Mặc định là true</w:t>
            </w:r>
          </w:p>
        </w:tc>
        <w:tc>
          <w:tcPr>
            <w:tcW w:w="1417" w:type="dxa"/>
          </w:tcPr>
          <w:p w14:paraId="7B350A69" w14:textId="5A339D9B" w:rsidR="00625E07" w:rsidRDefault="003E3851" w:rsidP="00882C30">
            <w:r>
              <w:t>No</w:t>
            </w:r>
          </w:p>
        </w:tc>
      </w:tr>
      <w:tr w:rsidR="00DF4D54" w14:paraId="6741A800" w14:textId="77777777" w:rsidTr="00DF4D54">
        <w:tc>
          <w:tcPr>
            <w:tcW w:w="1219" w:type="dxa"/>
          </w:tcPr>
          <w:p w14:paraId="5A8D9E1F" w14:textId="7C51FF8F" w:rsidR="00625E07" w:rsidRDefault="00625E07" w:rsidP="00882C30">
            <w:r w:rsidRPr="00625E07">
              <w:rPr>
                <w:highlight w:val="lightGray"/>
              </w:rPr>
              <w:t>ifconfig</w:t>
            </w:r>
          </w:p>
        </w:tc>
        <w:tc>
          <w:tcPr>
            <w:tcW w:w="2604" w:type="dxa"/>
          </w:tcPr>
          <w:p w14:paraId="05F7F7E9" w14:textId="2622C8CC" w:rsidR="00625E07" w:rsidRDefault="003E3851" w:rsidP="00882C30">
            <w:r>
              <w:t>Làm Block có thể thấy được phụ thuộc trên một trường cấu hình hệ thống</w:t>
            </w:r>
          </w:p>
        </w:tc>
        <w:tc>
          <w:tcPr>
            <w:tcW w:w="4110" w:type="dxa"/>
          </w:tcPr>
          <w:p w14:paraId="17F14877" w14:textId="77777777" w:rsidR="00625E07" w:rsidRDefault="003E3851" w:rsidP="00882C30">
            <w:r>
              <w:t>Xpath tới trường cấu hình hệ thống.</w:t>
            </w:r>
          </w:p>
          <w:p w14:paraId="137E88B8" w14:textId="77777777" w:rsidR="003E3851" w:rsidRDefault="003E3851" w:rsidP="00882C30">
            <w:r>
              <w:t xml:space="preserve">E.g. </w:t>
            </w:r>
          </w:p>
          <w:p w14:paraId="14EE67A9" w14:textId="31B27F5C" w:rsidR="003E3851" w:rsidRDefault="003E3851" w:rsidP="00882C30">
            <w:r w:rsidRPr="003E3851">
              <w:rPr>
                <w:highlight w:val="lightGray"/>
              </w:rPr>
              <w:t>contact/contact/enabled</w:t>
            </w:r>
          </w:p>
        </w:tc>
        <w:tc>
          <w:tcPr>
            <w:tcW w:w="1417" w:type="dxa"/>
          </w:tcPr>
          <w:p w14:paraId="190B72D9" w14:textId="15538641" w:rsidR="00625E07" w:rsidRDefault="003E3851" w:rsidP="00882C30">
            <w:r>
              <w:t xml:space="preserve">No </w:t>
            </w:r>
          </w:p>
        </w:tc>
      </w:tr>
    </w:tbl>
    <w:p w14:paraId="7C2D124C" w14:textId="784FA5B3" w:rsidR="00851051" w:rsidRDefault="00851051" w:rsidP="00882C30"/>
    <w:p w14:paraId="1D656BDF" w14:textId="170C46E5" w:rsidR="003E3851" w:rsidRDefault="00D44883" w:rsidP="00882C30">
      <w:r>
        <w:t xml:space="preserve">Để truyền các đối số sử dụng chỉ dẫn &lt;argument&gt;&lt;/argument&gt; </w:t>
      </w:r>
    </w:p>
    <w:p w14:paraId="5C08B349" w14:textId="38C99326" w:rsidR="00D44883" w:rsidRDefault="00D44883" w:rsidP="00882C30">
      <w:r>
        <w:t>Mẫu sử dụng trong bố cục trang product listing:</w:t>
      </w:r>
    </w:p>
    <w:tbl>
      <w:tblPr>
        <w:tblStyle w:val="TableGrid"/>
        <w:tblW w:w="0" w:type="auto"/>
        <w:tblLook w:val="04A0" w:firstRow="1" w:lastRow="0" w:firstColumn="1" w:lastColumn="0" w:noHBand="0" w:noVBand="1"/>
      </w:tblPr>
      <w:tblGrid>
        <w:gridCol w:w="9350"/>
      </w:tblGrid>
      <w:tr w:rsidR="00D44883" w14:paraId="733D11B2" w14:textId="77777777" w:rsidTr="00D44883">
        <w:tc>
          <w:tcPr>
            <w:tcW w:w="9350" w:type="dxa"/>
          </w:tcPr>
          <w:p w14:paraId="73EC04E3" w14:textId="77777777" w:rsidR="00D44883" w:rsidRDefault="00D44883" w:rsidP="00882C30"/>
          <w:p w14:paraId="598D0053" w14:textId="11524C18" w:rsidR="00D44883" w:rsidRDefault="00D44883" w:rsidP="00882C30">
            <w:r w:rsidRPr="00D44883">
              <w:t>&lt;block class="</w:t>
            </w:r>
            <w:r w:rsidRPr="008C03E4">
              <w:rPr>
                <w:highlight w:val="lightGray"/>
              </w:rPr>
              <w:t>Magento\Catalog\Block\Product\ListProduct</w:t>
            </w:r>
            <w:r w:rsidRPr="00D44883">
              <w:t>" name="</w:t>
            </w:r>
            <w:r w:rsidRPr="008C03E4">
              <w:rPr>
                <w:highlight w:val="lightGray"/>
              </w:rPr>
              <w:t>category.products.list</w:t>
            </w:r>
            <w:r w:rsidRPr="00D44883">
              <w:t>" as="</w:t>
            </w:r>
            <w:r w:rsidRPr="008C03E4">
              <w:rPr>
                <w:highlight w:val="lightGray"/>
              </w:rPr>
              <w:t>product_list</w:t>
            </w:r>
            <w:r w:rsidRPr="00D44883">
              <w:t>" template="</w:t>
            </w:r>
            <w:r w:rsidRPr="008C03E4">
              <w:rPr>
                <w:highlight w:val="lightGray"/>
              </w:rPr>
              <w:t>Magento_Catalog::product/list.phtml</w:t>
            </w:r>
            <w:r w:rsidRPr="00D44883">
              <w:t>"/&gt;</w:t>
            </w:r>
            <w:r>
              <w:t xml:space="preserve"> </w:t>
            </w:r>
          </w:p>
          <w:p w14:paraId="2F0523D9" w14:textId="691EEADB" w:rsidR="00D44883" w:rsidRDefault="00D44883" w:rsidP="00882C30"/>
        </w:tc>
      </w:tr>
    </w:tbl>
    <w:p w14:paraId="0BAAF6C5" w14:textId="77777777" w:rsidR="00D44883" w:rsidRDefault="00D44883" w:rsidP="00882C30"/>
    <w:p w14:paraId="72D1EAFA" w14:textId="469FEF68" w:rsidR="008C03E4" w:rsidRDefault="008C03E4" w:rsidP="008C03E4">
      <w:pPr>
        <w:pStyle w:val="Heading6"/>
      </w:pPr>
      <w:r>
        <w:t xml:space="preserve">Container </w:t>
      </w:r>
    </w:p>
    <w:p w14:paraId="5CF53931" w14:textId="77777777" w:rsidR="008C03E4" w:rsidRDefault="008C03E4" w:rsidP="00882C30"/>
    <w:p w14:paraId="770B437B" w14:textId="3F782148" w:rsidR="00E1102E" w:rsidRDefault="00E1102E" w:rsidP="00882C30">
      <w:r>
        <w:t>Một cấu trúc với không cần nội dung để giữ các phần tử bố cục khác như là blocks và containers</w:t>
      </w:r>
      <w:r w:rsidR="002F5C74">
        <w:t>.</w:t>
      </w:r>
    </w:p>
    <w:p w14:paraId="4FB074A8" w14:textId="7A64060D" w:rsidR="002F5C74" w:rsidRDefault="002F5C74" w:rsidP="00882C30">
      <w:r>
        <w:t xml:space="preserve">Chi tiết: Một container kết xuất các phần tử con trong suốt quá trình sinh đầu ra. Nó có thể rỗng hoặc nó có thể chứa tuỳ ý tập hợp của các phần tử </w:t>
      </w:r>
      <w:r w:rsidRPr="002F5C74">
        <w:rPr>
          <w:highlight w:val="lightGray"/>
        </w:rPr>
        <w:t>&lt;container&gt;</w:t>
      </w:r>
      <w:r>
        <w:t xml:space="preserve"> và </w:t>
      </w:r>
      <w:r w:rsidRPr="002F5C74">
        <w:rPr>
          <w:highlight w:val="lightGray"/>
        </w:rPr>
        <w:t>&lt;block&gt;</w:t>
      </w:r>
      <w:r>
        <w:t xml:space="preserve"> </w:t>
      </w:r>
      <w:r w:rsidR="00085957">
        <w:t xml:space="preserve">. Nếu &lt;container&gt; là rỗng, và không có &lt;block&gt; con nào có sẵn, nó sẽ không được hiển thị trong mã nguồn giao diện. </w:t>
      </w:r>
    </w:p>
    <w:p w14:paraId="70DFFCCF" w14:textId="60BEA62D" w:rsidR="008C03E4" w:rsidRDefault="009A363E" w:rsidP="00882C30">
      <w:r>
        <w:t xml:space="preserve">Chúng tôi khuyến nghị luôn thêm tên - </w:t>
      </w:r>
      <w:r w:rsidRPr="009A363E">
        <w:rPr>
          <w:highlight w:val="lightGray"/>
        </w:rPr>
        <w:t>name</w:t>
      </w:r>
      <w:r>
        <w:t xml:space="preserve"> đối với &lt;container&gt; . Nếu không nó sẽ đưa một tên ngẫu nhiên. </w:t>
      </w:r>
    </w:p>
    <w:tbl>
      <w:tblPr>
        <w:tblStyle w:val="TableGrid"/>
        <w:tblW w:w="0" w:type="auto"/>
        <w:tblLayout w:type="fixed"/>
        <w:tblLook w:val="04A0" w:firstRow="1" w:lastRow="0" w:firstColumn="1" w:lastColumn="0" w:noHBand="0" w:noVBand="1"/>
      </w:tblPr>
      <w:tblGrid>
        <w:gridCol w:w="1219"/>
        <w:gridCol w:w="2604"/>
        <w:gridCol w:w="4110"/>
        <w:gridCol w:w="1417"/>
      </w:tblGrid>
      <w:tr w:rsidR="002A62B2" w14:paraId="552B2BC7" w14:textId="77777777" w:rsidTr="006759BF">
        <w:tc>
          <w:tcPr>
            <w:tcW w:w="1219" w:type="dxa"/>
          </w:tcPr>
          <w:p w14:paraId="40ACD601" w14:textId="77777777" w:rsidR="002A62B2" w:rsidRDefault="002A62B2" w:rsidP="006759BF">
            <w:r>
              <w:t>Attribute</w:t>
            </w:r>
          </w:p>
        </w:tc>
        <w:tc>
          <w:tcPr>
            <w:tcW w:w="2604" w:type="dxa"/>
          </w:tcPr>
          <w:p w14:paraId="419ACD6A" w14:textId="77777777" w:rsidR="002A62B2" w:rsidRDefault="002A62B2" w:rsidP="006759BF">
            <w:r>
              <w:t>Description</w:t>
            </w:r>
          </w:p>
        </w:tc>
        <w:tc>
          <w:tcPr>
            <w:tcW w:w="4110" w:type="dxa"/>
          </w:tcPr>
          <w:p w14:paraId="6AC7284F" w14:textId="77777777" w:rsidR="002A62B2" w:rsidRDefault="002A62B2" w:rsidP="006759BF">
            <w:r>
              <w:t>Values</w:t>
            </w:r>
          </w:p>
        </w:tc>
        <w:tc>
          <w:tcPr>
            <w:tcW w:w="1417" w:type="dxa"/>
          </w:tcPr>
          <w:p w14:paraId="75623F81" w14:textId="77777777" w:rsidR="002A62B2" w:rsidRDefault="002A62B2" w:rsidP="006759BF">
            <w:r>
              <w:t>Required ?</w:t>
            </w:r>
          </w:p>
        </w:tc>
      </w:tr>
      <w:tr w:rsidR="002A62B2" w14:paraId="6664657E" w14:textId="77777777" w:rsidTr="006759BF">
        <w:tc>
          <w:tcPr>
            <w:tcW w:w="1219" w:type="dxa"/>
          </w:tcPr>
          <w:p w14:paraId="743B4B21" w14:textId="2F723951" w:rsidR="002A62B2" w:rsidRDefault="002A62B2" w:rsidP="006759BF">
            <w:r>
              <w:t>name</w:t>
            </w:r>
          </w:p>
        </w:tc>
        <w:tc>
          <w:tcPr>
            <w:tcW w:w="2604" w:type="dxa"/>
          </w:tcPr>
          <w:p w14:paraId="21BE2907" w14:textId="1760E22E" w:rsidR="002A62B2" w:rsidRDefault="002A62B2" w:rsidP="002A62B2">
            <w:r>
              <w:t xml:space="preserve">Một tên – name có thể sử dụng để địa chỉ hoá vùng chứa mà thuộc tính này được gán vào. </w:t>
            </w:r>
            <w:r w:rsidR="00486253">
              <w:t>Tên phải là duy nhất trên mỗi trang được sinh ra. Nếu không cụ thể, nó sẽ tự sinh ra</w:t>
            </w:r>
          </w:p>
        </w:tc>
        <w:tc>
          <w:tcPr>
            <w:tcW w:w="4110" w:type="dxa"/>
          </w:tcPr>
          <w:p w14:paraId="310FC4E6" w14:textId="0B5E4CBD" w:rsidR="002A62B2" w:rsidRDefault="00486253" w:rsidP="006759BF">
            <w:r>
              <w:t xml:space="preserve">0-9,A-Z,a-z, dấu underscore(_), period(.),dash(-). </w:t>
            </w:r>
            <w:r w:rsidRPr="00427C32">
              <w:rPr>
                <w:i/>
              </w:rPr>
              <w:t>Nên được bắt đầu với chữ thường</w:t>
            </w:r>
            <w:r>
              <w:t xml:space="preserve">. Cái tên này phân biệt chữ hoa và chữ thường (Case-sensitive). </w:t>
            </w:r>
          </w:p>
        </w:tc>
        <w:tc>
          <w:tcPr>
            <w:tcW w:w="1417" w:type="dxa"/>
          </w:tcPr>
          <w:p w14:paraId="45018552" w14:textId="77777777" w:rsidR="002A62B2" w:rsidRDefault="002A62B2" w:rsidP="006759BF">
            <w:r>
              <w:t>No</w:t>
            </w:r>
          </w:p>
        </w:tc>
      </w:tr>
      <w:tr w:rsidR="002A62B2" w14:paraId="0FAA9CC5" w14:textId="77777777" w:rsidTr="006759BF">
        <w:tc>
          <w:tcPr>
            <w:tcW w:w="1219" w:type="dxa"/>
          </w:tcPr>
          <w:p w14:paraId="34967049" w14:textId="0675C658" w:rsidR="002A62B2" w:rsidRDefault="002A62B2" w:rsidP="006759BF">
            <w:r>
              <w:lastRenderedPageBreak/>
              <w:t>label</w:t>
            </w:r>
          </w:p>
        </w:tc>
        <w:tc>
          <w:tcPr>
            <w:tcW w:w="2604" w:type="dxa"/>
          </w:tcPr>
          <w:p w14:paraId="0A5E6E60" w14:textId="35DBBCBA" w:rsidR="002A62B2" w:rsidRDefault="00982AA5" w:rsidP="006759BF">
            <w:r>
              <w:t>Miêu tả mục tiêu của container</w:t>
            </w:r>
          </w:p>
        </w:tc>
        <w:tc>
          <w:tcPr>
            <w:tcW w:w="4110" w:type="dxa"/>
          </w:tcPr>
          <w:p w14:paraId="64FA5C9A" w14:textId="0150D6F7" w:rsidR="002A62B2" w:rsidRDefault="00982AA5" w:rsidP="006759BF">
            <w:r>
              <w:t>Bất kỳ</w:t>
            </w:r>
          </w:p>
        </w:tc>
        <w:tc>
          <w:tcPr>
            <w:tcW w:w="1417" w:type="dxa"/>
          </w:tcPr>
          <w:p w14:paraId="73BF5EF4" w14:textId="77777777" w:rsidR="002A62B2" w:rsidRDefault="002A62B2" w:rsidP="006759BF">
            <w:r>
              <w:t>No</w:t>
            </w:r>
          </w:p>
        </w:tc>
      </w:tr>
      <w:tr w:rsidR="002A62B2" w14:paraId="7E77707E" w14:textId="77777777" w:rsidTr="006759BF">
        <w:tc>
          <w:tcPr>
            <w:tcW w:w="1219" w:type="dxa"/>
          </w:tcPr>
          <w:p w14:paraId="1F4CFB39" w14:textId="6C59FEC8" w:rsidR="002A62B2" w:rsidRDefault="002A62B2" w:rsidP="006759BF">
            <w:r>
              <w:t>before</w:t>
            </w:r>
          </w:p>
        </w:tc>
        <w:tc>
          <w:tcPr>
            <w:tcW w:w="2604" w:type="dxa"/>
          </w:tcPr>
          <w:p w14:paraId="3CC7EECD" w14:textId="53252701" w:rsidR="002A62B2" w:rsidRDefault="00982AA5" w:rsidP="006759BF">
            <w:r>
              <w:t>Sử dụng vị trí container trước một phần tử dưới cùng cha. Tên các phần tử hoặc alias name là có giá trị cụ thể. Sử dụng dash (-) tới vị trí block trước tất cả các phần tử khác</w:t>
            </w:r>
            <w:r w:rsidR="009778D2">
              <w:t xml:space="preserve"> của cấp độ lồng nhau của nó. Xem before và after attributes cho chi tiết</w:t>
            </w:r>
          </w:p>
          <w:p w14:paraId="49ECF126" w14:textId="77777777" w:rsidR="00982AA5" w:rsidRDefault="00982AA5" w:rsidP="006759BF"/>
        </w:tc>
        <w:tc>
          <w:tcPr>
            <w:tcW w:w="4110" w:type="dxa"/>
          </w:tcPr>
          <w:p w14:paraId="21EC08D6" w14:textId="464197E5" w:rsidR="002A62B2" w:rsidRDefault="009778D2" w:rsidP="006759BF">
            <w:r>
              <w:t>Tên phần tử hoặc dash (-)</w:t>
            </w:r>
          </w:p>
        </w:tc>
        <w:tc>
          <w:tcPr>
            <w:tcW w:w="1417" w:type="dxa"/>
          </w:tcPr>
          <w:p w14:paraId="771BBEE6" w14:textId="77777777" w:rsidR="002A62B2" w:rsidRDefault="002A62B2" w:rsidP="006759BF">
            <w:r>
              <w:t xml:space="preserve">No </w:t>
            </w:r>
          </w:p>
        </w:tc>
      </w:tr>
      <w:tr w:rsidR="002A62B2" w14:paraId="700B962E" w14:textId="77777777" w:rsidTr="006759BF">
        <w:tc>
          <w:tcPr>
            <w:tcW w:w="1219" w:type="dxa"/>
          </w:tcPr>
          <w:p w14:paraId="47238430" w14:textId="5D20F774" w:rsidR="002A62B2" w:rsidRDefault="002A62B2" w:rsidP="006759BF">
            <w:r>
              <w:t>after</w:t>
            </w:r>
          </w:p>
        </w:tc>
        <w:tc>
          <w:tcPr>
            <w:tcW w:w="2604" w:type="dxa"/>
          </w:tcPr>
          <w:p w14:paraId="38930D5D" w14:textId="0F5E9471" w:rsidR="002A62B2" w:rsidRDefault="009778D2" w:rsidP="006759BF">
            <w:r>
              <w:t>Sử dụng vị trí container sau một phần tử dưới cùng cha. Tên phần tử hoặc alias name có giá trị cụ thể. Sử dụng dash (-) tới vị trí block sau tất cả khác của cấp độ lồng nhau của nó.</w:t>
            </w:r>
          </w:p>
        </w:tc>
        <w:tc>
          <w:tcPr>
            <w:tcW w:w="4110" w:type="dxa"/>
          </w:tcPr>
          <w:p w14:paraId="7C748026" w14:textId="711D7CF8" w:rsidR="002A62B2" w:rsidRDefault="009778D2" w:rsidP="006759BF">
            <w:r>
              <w:t>Element name hoặc dash (-)</w:t>
            </w:r>
          </w:p>
        </w:tc>
        <w:tc>
          <w:tcPr>
            <w:tcW w:w="1417" w:type="dxa"/>
          </w:tcPr>
          <w:p w14:paraId="1C652A11" w14:textId="77777777" w:rsidR="002A62B2" w:rsidRDefault="002A62B2" w:rsidP="006759BF">
            <w:r>
              <w:t>No</w:t>
            </w:r>
          </w:p>
        </w:tc>
      </w:tr>
      <w:tr w:rsidR="002A62B2" w14:paraId="0F2F3CFA" w14:textId="77777777" w:rsidTr="006759BF">
        <w:tc>
          <w:tcPr>
            <w:tcW w:w="1219" w:type="dxa"/>
          </w:tcPr>
          <w:p w14:paraId="078D51E9" w14:textId="5791A4BA" w:rsidR="002A62B2" w:rsidRDefault="002A62B2" w:rsidP="006759BF">
            <w:r>
              <w:t>as</w:t>
            </w:r>
          </w:p>
        </w:tc>
        <w:tc>
          <w:tcPr>
            <w:tcW w:w="2604" w:type="dxa"/>
          </w:tcPr>
          <w:p w14:paraId="538BFA09" w14:textId="4919B6BE" w:rsidR="002A62B2" w:rsidRDefault="009778D2" w:rsidP="006759BF">
            <w:r>
              <w:t xml:space="preserve">Một </w:t>
            </w:r>
            <w:r w:rsidRPr="00913FDD">
              <w:rPr>
                <w:highlight w:val="lightGray"/>
              </w:rPr>
              <w:t>alias name</w:t>
            </w:r>
            <w:r>
              <w:t xml:space="preserve"> để phục vụ việc định danh phạm vi của phần tử cha. </w:t>
            </w:r>
          </w:p>
        </w:tc>
        <w:tc>
          <w:tcPr>
            <w:tcW w:w="4110" w:type="dxa"/>
          </w:tcPr>
          <w:p w14:paraId="3C04136C" w14:textId="355C0703" w:rsidR="002A62B2" w:rsidRDefault="009778D2" w:rsidP="006759BF">
            <w:r>
              <w:t xml:space="preserve">0-9,A-Z,a-z, dấu underscore(_), period(.),dash(-). </w:t>
            </w:r>
            <w:r w:rsidRPr="00427C32">
              <w:rPr>
                <w:i/>
              </w:rPr>
              <w:t>Nên được bắt đầu với chữ thường</w:t>
            </w:r>
            <w:r>
              <w:t>. Cái tên này phân biệt chữ hoa và chữ thường (Case-sensitive).</w:t>
            </w:r>
          </w:p>
        </w:tc>
        <w:tc>
          <w:tcPr>
            <w:tcW w:w="1417" w:type="dxa"/>
          </w:tcPr>
          <w:p w14:paraId="0369DC26" w14:textId="77777777" w:rsidR="002A62B2" w:rsidRDefault="002A62B2" w:rsidP="006759BF">
            <w:r>
              <w:t>No</w:t>
            </w:r>
          </w:p>
        </w:tc>
      </w:tr>
      <w:tr w:rsidR="002A62B2" w14:paraId="6AA7BA80" w14:textId="77777777" w:rsidTr="006759BF">
        <w:tc>
          <w:tcPr>
            <w:tcW w:w="1219" w:type="dxa"/>
          </w:tcPr>
          <w:p w14:paraId="22430BE1" w14:textId="7B69FDA3" w:rsidR="002A62B2" w:rsidRDefault="002A62B2" w:rsidP="006759BF">
            <w:r>
              <w:t>output</w:t>
            </w:r>
          </w:p>
        </w:tc>
        <w:tc>
          <w:tcPr>
            <w:tcW w:w="2604" w:type="dxa"/>
          </w:tcPr>
          <w:p w14:paraId="012B6E0A" w14:textId="5FA76127" w:rsidR="002A62B2" w:rsidRDefault="009778D2" w:rsidP="009778D2">
            <w:r>
              <w:t>Xác định xem có nên xuất ra phần tử gốc. Nếu được chỉ định, phần tử sẽ được thêm tới danh sách đầu ra – output list. (Nếu không được chỉ định, phần tử cha chịu trách nhiệm kết xuất phần tử con của nó)</w:t>
            </w:r>
          </w:p>
        </w:tc>
        <w:tc>
          <w:tcPr>
            <w:tcW w:w="4110" w:type="dxa"/>
          </w:tcPr>
          <w:p w14:paraId="408382F5" w14:textId="77777777" w:rsidR="002A62B2" w:rsidRDefault="00B66DBB" w:rsidP="006759BF">
            <w:r>
              <w:t xml:space="preserve">Bất kỳ giá trị nào ngoại trừ các giá trị đã lỗi thời </w:t>
            </w:r>
            <w:r w:rsidRPr="00B66DBB">
              <w:rPr>
                <w:highlight w:val="lightGray"/>
              </w:rPr>
              <w:t>toHtml</w:t>
            </w:r>
            <w:r>
              <w:t xml:space="preserve"> . </w:t>
            </w:r>
          </w:p>
          <w:p w14:paraId="1865A57C" w14:textId="00EC09FE" w:rsidR="00B66DBB" w:rsidRDefault="00B66DBB" w:rsidP="006759BF">
            <w:r>
              <w:t>Giá trị được khuyến nghị là 1</w:t>
            </w:r>
          </w:p>
        </w:tc>
        <w:tc>
          <w:tcPr>
            <w:tcW w:w="1417" w:type="dxa"/>
          </w:tcPr>
          <w:p w14:paraId="0E8A4C8F" w14:textId="77777777" w:rsidR="002A62B2" w:rsidRDefault="002A62B2" w:rsidP="006759BF">
            <w:r>
              <w:t>No</w:t>
            </w:r>
          </w:p>
        </w:tc>
      </w:tr>
      <w:tr w:rsidR="002A62B2" w14:paraId="6594D1DD" w14:textId="77777777" w:rsidTr="006759BF">
        <w:tc>
          <w:tcPr>
            <w:tcW w:w="1219" w:type="dxa"/>
          </w:tcPr>
          <w:p w14:paraId="3FAAB550" w14:textId="1043C8E6" w:rsidR="002A62B2" w:rsidRDefault="002A62B2" w:rsidP="006759BF">
            <w:r>
              <w:t>htmlTag</w:t>
            </w:r>
          </w:p>
        </w:tc>
        <w:tc>
          <w:tcPr>
            <w:tcW w:w="2604" w:type="dxa"/>
          </w:tcPr>
          <w:p w14:paraId="12FA9EB9" w14:textId="0DA96BED" w:rsidR="002A62B2" w:rsidRDefault="00B66DBB" w:rsidP="00B66DBB">
            <w:r>
              <w:t>Đối số đầu ra. Nếu được chỉ định, Đầu ra được bọc trong các thẻ HTML cụ thể</w:t>
            </w:r>
          </w:p>
        </w:tc>
        <w:tc>
          <w:tcPr>
            <w:tcW w:w="4110" w:type="dxa"/>
          </w:tcPr>
          <w:p w14:paraId="2E3C36A3" w14:textId="77777777" w:rsidR="002A62B2" w:rsidRDefault="00B66DBB" w:rsidP="006759BF">
            <w:r>
              <w:t>Bất kỳ cái nào theo:</w:t>
            </w:r>
          </w:p>
          <w:p w14:paraId="4A1C004C" w14:textId="06E75911" w:rsidR="00B66DBB" w:rsidRDefault="00B66DBB" w:rsidP="006759BF">
            <w:r w:rsidRPr="00B66DBB">
              <w:rPr>
                <w:highlight w:val="lightGray"/>
              </w:rPr>
              <w:t>Aside</w:t>
            </w:r>
            <w:r>
              <w:t xml:space="preserve">, </w:t>
            </w:r>
            <w:r w:rsidRPr="00B66DBB">
              <w:rPr>
                <w:highlight w:val="lightGray"/>
              </w:rPr>
              <w:t>dd</w:t>
            </w:r>
            <w:r>
              <w:t xml:space="preserve">, </w:t>
            </w:r>
            <w:r w:rsidRPr="00B66DBB">
              <w:rPr>
                <w:highlight w:val="lightGray"/>
              </w:rPr>
              <w:t>div</w:t>
            </w:r>
            <w:r>
              <w:t xml:space="preserve">, </w:t>
            </w:r>
            <w:r w:rsidRPr="00B66DBB">
              <w:rPr>
                <w:highlight w:val="lightGray"/>
              </w:rPr>
              <w:t>dl</w:t>
            </w:r>
            <w:r>
              <w:t xml:space="preserve">, </w:t>
            </w:r>
            <w:r w:rsidRPr="00B66DBB">
              <w:rPr>
                <w:highlight w:val="lightGray"/>
              </w:rPr>
              <w:t>fieldset</w:t>
            </w:r>
            <w:r>
              <w:t>,</w:t>
            </w:r>
            <w:r w:rsidRPr="00B66DBB">
              <w:rPr>
                <w:highlight w:val="lightGray"/>
              </w:rPr>
              <w:t>main</w:t>
            </w:r>
            <w:r>
              <w:t>,</w:t>
            </w:r>
            <w:r w:rsidRPr="00B66DBB">
              <w:rPr>
                <w:highlight w:val="lightGray"/>
              </w:rPr>
              <w:t>nav</w:t>
            </w:r>
            <w:r>
              <w:t>,</w:t>
            </w:r>
            <w:r w:rsidRPr="00B66DBB">
              <w:rPr>
                <w:highlight w:val="lightGray"/>
              </w:rPr>
              <w:t>header</w:t>
            </w:r>
            <w:r>
              <w:t>,</w:t>
            </w:r>
            <w:r w:rsidRPr="00B66DBB">
              <w:rPr>
                <w:highlight w:val="lightGray"/>
              </w:rPr>
              <w:t>footer</w:t>
            </w:r>
            <w:r>
              <w:t>,</w:t>
            </w:r>
            <w:r w:rsidRPr="00B66DBB">
              <w:rPr>
                <w:highlight w:val="lightGray"/>
              </w:rPr>
              <w:t>ol</w:t>
            </w:r>
            <w:r>
              <w:t>,</w:t>
            </w:r>
            <w:r w:rsidRPr="00B66DBB">
              <w:rPr>
                <w:highlight w:val="lightGray"/>
              </w:rPr>
              <w:t>p</w:t>
            </w:r>
            <w:r>
              <w:t>,</w:t>
            </w:r>
            <w:r w:rsidRPr="00B66DBB">
              <w:rPr>
                <w:highlight w:val="lightGray"/>
              </w:rPr>
              <w:t>section</w:t>
            </w:r>
            <w:r>
              <w:t>,</w:t>
            </w:r>
            <w:r w:rsidRPr="00B66DBB">
              <w:rPr>
                <w:highlight w:val="lightGray"/>
              </w:rPr>
              <w:t>table</w:t>
            </w:r>
            <w:r>
              <w:t>,</w:t>
            </w:r>
            <w:r w:rsidRPr="00B66DBB">
              <w:rPr>
                <w:highlight w:val="lightGray"/>
              </w:rPr>
              <w:t>tfoot</w:t>
            </w:r>
            <w:r>
              <w:t>,</w:t>
            </w:r>
            <w:r w:rsidRPr="00B66DBB">
              <w:rPr>
                <w:highlight w:val="lightGray"/>
              </w:rPr>
              <w:t>ul</w:t>
            </w:r>
          </w:p>
        </w:tc>
        <w:tc>
          <w:tcPr>
            <w:tcW w:w="1417" w:type="dxa"/>
          </w:tcPr>
          <w:p w14:paraId="2F442D91" w14:textId="7DEB5BEA" w:rsidR="002A62B2" w:rsidRDefault="00B66DBB" w:rsidP="00B66DBB">
            <w:r>
              <w:t>No, Yes – Nếu htmlClass hoặc htmlId là đã chỉ định</w:t>
            </w:r>
          </w:p>
        </w:tc>
      </w:tr>
      <w:tr w:rsidR="002A62B2" w14:paraId="45048124" w14:textId="77777777" w:rsidTr="006759BF">
        <w:tc>
          <w:tcPr>
            <w:tcW w:w="1219" w:type="dxa"/>
          </w:tcPr>
          <w:p w14:paraId="19440259" w14:textId="75A88D39" w:rsidR="002A62B2" w:rsidRDefault="00B66DBB" w:rsidP="006759BF">
            <w:r>
              <w:t>htmlId</w:t>
            </w:r>
          </w:p>
        </w:tc>
        <w:tc>
          <w:tcPr>
            <w:tcW w:w="2604" w:type="dxa"/>
          </w:tcPr>
          <w:p w14:paraId="611ADBDC" w14:textId="661CED9A" w:rsidR="002A62B2" w:rsidRDefault="00B66DBB" w:rsidP="006759BF">
            <w:r>
              <w:t xml:space="preserve">Đối số đầu ra. Nếu được chỉ định giá trị sẽ được thêm vào phần tử bọc – wrapper element, </w:t>
            </w:r>
            <w:r>
              <w:lastRenderedPageBreak/>
              <w:t>đây là thuộc tính không có ảnh hưởng</w:t>
            </w:r>
          </w:p>
        </w:tc>
        <w:tc>
          <w:tcPr>
            <w:tcW w:w="4110" w:type="dxa"/>
          </w:tcPr>
          <w:p w14:paraId="3F23E44E" w14:textId="5C0A1E07" w:rsidR="002A62B2" w:rsidRDefault="00B66DBB" w:rsidP="00B66DBB">
            <w:r>
              <w:lastRenderedPageBreak/>
              <w:t xml:space="preserve">Bất kỳ giá trị HTML 5 </w:t>
            </w:r>
            <w:r w:rsidRPr="00B66DBB">
              <w:rPr>
                <w:highlight w:val="lightGray"/>
              </w:rPr>
              <w:t>id</w:t>
            </w:r>
            <w:r w:rsidR="000F6CB7">
              <w:t xml:space="preserve"> hợp lệ </w:t>
            </w:r>
          </w:p>
        </w:tc>
        <w:tc>
          <w:tcPr>
            <w:tcW w:w="1417" w:type="dxa"/>
          </w:tcPr>
          <w:p w14:paraId="5EFA57BB" w14:textId="77777777" w:rsidR="002A62B2" w:rsidRDefault="002A62B2" w:rsidP="006759BF">
            <w:r>
              <w:t>No</w:t>
            </w:r>
          </w:p>
        </w:tc>
      </w:tr>
      <w:tr w:rsidR="002A62B2" w14:paraId="6A65C41C" w14:textId="77777777" w:rsidTr="006759BF">
        <w:tc>
          <w:tcPr>
            <w:tcW w:w="1219" w:type="dxa"/>
          </w:tcPr>
          <w:p w14:paraId="58DB249C" w14:textId="713E65A6" w:rsidR="002A62B2" w:rsidRDefault="00B66DBB" w:rsidP="006759BF">
            <w:r>
              <w:lastRenderedPageBreak/>
              <w:t>htmlClass</w:t>
            </w:r>
          </w:p>
        </w:tc>
        <w:tc>
          <w:tcPr>
            <w:tcW w:w="2604" w:type="dxa"/>
          </w:tcPr>
          <w:p w14:paraId="6A18490A" w14:textId="612AAC35" w:rsidR="002A62B2" w:rsidRDefault="00B66DBB" w:rsidP="006759BF">
            <w:r>
              <w:t xml:space="preserve">Đối số đầu ra. Nếu được chỉ định, giá trị được thêm vào phần tử bọc – wrapper element, </w:t>
            </w:r>
            <w:r w:rsidR="000F6CB7">
              <w:t>đây là thuộc tính không ảnh hưởng</w:t>
            </w:r>
          </w:p>
        </w:tc>
        <w:tc>
          <w:tcPr>
            <w:tcW w:w="4110" w:type="dxa"/>
          </w:tcPr>
          <w:p w14:paraId="4F333D5B" w14:textId="43F53283" w:rsidR="002A62B2" w:rsidRDefault="000F6CB7" w:rsidP="006759BF">
            <w:r>
              <w:t xml:space="preserve">Bất kỳ giá trị HTML 5 </w:t>
            </w:r>
            <w:r w:rsidRPr="000F6CB7">
              <w:rPr>
                <w:highlight w:val="lightGray"/>
              </w:rPr>
              <w:t>class</w:t>
            </w:r>
            <w:r>
              <w:t xml:space="preserve"> hợp lệ </w:t>
            </w:r>
          </w:p>
        </w:tc>
        <w:tc>
          <w:tcPr>
            <w:tcW w:w="1417" w:type="dxa"/>
          </w:tcPr>
          <w:p w14:paraId="7BC5B2B5" w14:textId="1EEAB613" w:rsidR="002A62B2" w:rsidRDefault="00B66DBB" w:rsidP="006759BF">
            <w:r>
              <w:t>No</w:t>
            </w:r>
          </w:p>
        </w:tc>
      </w:tr>
    </w:tbl>
    <w:p w14:paraId="4166D64F" w14:textId="77777777" w:rsidR="00D44883" w:rsidRDefault="00D44883" w:rsidP="00882C30"/>
    <w:p w14:paraId="6AF2AC39" w14:textId="64188982" w:rsidR="000F6CB7" w:rsidRDefault="000F6CB7" w:rsidP="00FE5EAD">
      <w:pPr>
        <w:pStyle w:val="ListParagraph"/>
        <w:numPr>
          <w:ilvl w:val="0"/>
          <w:numId w:val="88"/>
        </w:numPr>
      </w:pPr>
      <w:r>
        <w:t xml:space="preserve">Mẫu sử dụng trong khi sử dụng </w:t>
      </w:r>
      <w:r w:rsidR="00FE5EAD">
        <w:t xml:space="preserve">trong </w:t>
      </w:r>
      <w:r>
        <w:t>bố cục</w:t>
      </w:r>
      <w:r w:rsidR="00FE5EAD">
        <w:t xml:space="preserve"> - layout</w:t>
      </w:r>
      <w:r>
        <w:t>:</w:t>
      </w:r>
    </w:p>
    <w:tbl>
      <w:tblPr>
        <w:tblStyle w:val="TableGrid"/>
        <w:tblW w:w="0" w:type="auto"/>
        <w:tblLook w:val="04A0" w:firstRow="1" w:lastRow="0" w:firstColumn="1" w:lastColumn="0" w:noHBand="0" w:noVBand="1"/>
      </w:tblPr>
      <w:tblGrid>
        <w:gridCol w:w="9350"/>
      </w:tblGrid>
      <w:tr w:rsidR="000F6CB7" w14:paraId="41D00925" w14:textId="77777777" w:rsidTr="000F6CB7">
        <w:tc>
          <w:tcPr>
            <w:tcW w:w="9350" w:type="dxa"/>
          </w:tcPr>
          <w:p w14:paraId="0FAE8A58" w14:textId="77777777" w:rsidR="000F6CB7" w:rsidRDefault="000F6CB7" w:rsidP="00882C30"/>
          <w:p w14:paraId="3AC16A85" w14:textId="77777777" w:rsidR="000F6CB7" w:rsidRDefault="000F6CB7" w:rsidP="000F6CB7">
            <w:r>
              <w:t>&lt;container name="div.sidebar.additional" htmlTag="div" htmlClass="sidebar sidebar-additional" after="div.sidebar.main"&gt;</w:t>
            </w:r>
          </w:p>
          <w:p w14:paraId="292039BF" w14:textId="77777777" w:rsidR="000F6CB7" w:rsidRDefault="000F6CB7" w:rsidP="000F6CB7">
            <w:r>
              <w:t xml:space="preserve">    &lt;container name="sidebar.additional" as="sidebar_additional" label="Sidebar Additional"/&gt;</w:t>
            </w:r>
          </w:p>
          <w:p w14:paraId="54279D24" w14:textId="54542E86" w:rsidR="000F6CB7" w:rsidRDefault="000F6CB7" w:rsidP="000F6CB7">
            <w:r>
              <w:t>&lt;/container&gt;</w:t>
            </w:r>
          </w:p>
          <w:p w14:paraId="3F2321AF" w14:textId="77777777" w:rsidR="000F6CB7" w:rsidRDefault="000F6CB7" w:rsidP="00882C30"/>
        </w:tc>
      </w:tr>
    </w:tbl>
    <w:p w14:paraId="5BD6C47B" w14:textId="77777777" w:rsidR="006356C7" w:rsidRDefault="006356C7" w:rsidP="00882C30"/>
    <w:p w14:paraId="5D25733D" w14:textId="228AEB3C" w:rsidR="000F6CB7" w:rsidRDefault="006356C7" w:rsidP="00882C30">
      <w:r>
        <w:t xml:space="preserve">Đây là thêm một cột mới tới trang bố cục – page layout.  </w:t>
      </w:r>
    </w:p>
    <w:p w14:paraId="4DD6B00E" w14:textId="5D1F05E4" w:rsidR="006356C7" w:rsidRDefault="00913FDD" w:rsidP="00C82B0C">
      <w:pPr>
        <w:pStyle w:val="Heading7"/>
      </w:pPr>
      <w:r w:rsidRPr="002A3AC9">
        <w:t xml:space="preserve">Controlling children visibility </w:t>
      </w:r>
      <w:r w:rsidR="00974CC6">
        <w:t xml:space="preserve">– </w:t>
      </w:r>
      <w:r w:rsidR="00974CC6" w:rsidRPr="00C82B0C">
        <w:rPr>
          <w:szCs w:val="20"/>
        </w:rPr>
        <w:t>Điều</w:t>
      </w:r>
      <w:r w:rsidR="00974CC6">
        <w:t xml:space="preserve"> khiển khả năng hiển thị của các phần tử con </w:t>
      </w:r>
    </w:p>
    <w:p w14:paraId="48A465C6" w14:textId="77777777" w:rsidR="00C82B0C" w:rsidRDefault="00C82B0C" w:rsidP="00974CC6"/>
    <w:p w14:paraId="1D3032F1" w14:textId="7A42AD9F" w:rsidR="00974CC6" w:rsidRDefault="00974CC6" w:rsidP="00974CC6">
      <w:r>
        <w:t xml:space="preserve">Thuộc tính </w:t>
      </w:r>
      <w:r w:rsidRPr="00C82B0C">
        <w:rPr>
          <w:b/>
        </w:rPr>
        <w:t>output</w:t>
      </w:r>
      <w:r>
        <w:t xml:space="preserve"> điều khiển khả năng hiển thị của các phần tử con của container. Thiết lập giá trị 1 để kết xuất nội dung của các phần tử con hoặc 0 để vô hiệu hoá đầu ra của toàn bộ khung chứa – container. </w:t>
      </w:r>
    </w:p>
    <w:p w14:paraId="1C0EAE55" w14:textId="00E37604" w:rsidR="00974CC6" w:rsidRDefault="00974CC6" w:rsidP="00974CC6">
      <w:r>
        <w:t xml:space="preserve">Sử dụng đặc điểm này để làm các thay đổi tạm thời tới một cửa hàng, như là vô hiệu hoá một phần của trang cho một sự kiện bán hàng hoặc cho phép lại nó khi mà event kết thúc. </w:t>
      </w:r>
    </w:p>
    <w:p w14:paraId="125DA0AC" w14:textId="77777777" w:rsidR="006D41F2" w:rsidRDefault="006D41F2" w:rsidP="00974CC6"/>
    <w:p w14:paraId="3475AD29" w14:textId="7C6050E8" w:rsidR="00913FDD" w:rsidRDefault="002A3AC9" w:rsidP="00C82B0C">
      <w:pPr>
        <w:pStyle w:val="Heading7"/>
      </w:pPr>
      <w:bookmarkStart w:id="61" w:name="_Block_vs_Container"/>
      <w:bookmarkEnd w:id="61"/>
      <w:r>
        <w:t xml:space="preserve">Block vs Container – Sự khác biệt của khối – Block với khung chứa – Container </w:t>
      </w:r>
    </w:p>
    <w:p w14:paraId="6C1092F8" w14:textId="77777777" w:rsidR="002A3AC9" w:rsidRDefault="002A3AC9" w:rsidP="002A3AC9">
      <w:pPr>
        <w:pStyle w:val="ListParagraph"/>
      </w:pPr>
    </w:p>
    <w:p w14:paraId="78BD3C26" w14:textId="5489C316" w:rsidR="002A3AC9" w:rsidRDefault="002A3AC9" w:rsidP="002A3AC9">
      <w:pPr>
        <w:pStyle w:val="ListParagraph"/>
        <w:numPr>
          <w:ilvl w:val="0"/>
          <w:numId w:val="90"/>
        </w:numPr>
      </w:pPr>
      <w:r>
        <w:t>Blocks đại diện cho kết thúc của chuỗi trong việc kết xuất HTML</w:t>
      </w:r>
    </w:p>
    <w:p w14:paraId="4DF346F0" w14:textId="0A1A49B9" w:rsidR="002A3AC9" w:rsidRDefault="002A3AC9" w:rsidP="002A3AC9">
      <w:pPr>
        <w:pStyle w:val="ListParagraph"/>
        <w:numPr>
          <w:ilvl w:val="0"/>
          <w:numId w:val="90"/>
        </w:numPr>
      </w:pPr>
      <w:r>
        <w:t xml:space="preserve">Containers chứa blocks và có thể bọc chúng trong một HTML tag. </w:t>
      </w:r>
    </w:p>
    <w:p w14:paraId="54ACF405" w14:textId="1C927259" w:rsidR="002A3AC9" w:rsidRDefault="002A3AC9" w:rsidP="002A3AC9">
      <w:pPr>
        <w:pStyle w:val="ListParagraph"/>
        <w:numPr>
          <w:ilvl w:val="0"/>
          <w:numId w:val="90"/>
        </w:numPr>
      </w:pPr>
      <w:r>
        <w:t xml:space="preserve">Containers không thể kết xuất đầu ra nếu không có phần tử con được gán tới chúng. </w:t>
      </w:r>
    </w:p>
    <w:p w14:paraId="76F7D424" w14:textId="77777777" w:rsidR="002A3AC9" w:rsidRDefault="002A3AC9" w:rsidP="004D4890"/>
    <w:p w14:paraId="6B7FB498" w14:textId="2B55503A" w:rsidR="004D4890" w:rsidRDefault="004D4890" w:rsidP="00F42ACC">
      <w:pPr>
        <w:pStyle w:val="Heading6"/>
      </w:pPr>
      <w:r>
        <w:t xml:space="preserve">Before and after attributes </w:t>
      </w:r>
    </w:p>
    <w:p w14:paraId="4E5DA293" w14:textId="77777777" w:rsidR="00D154B7" w:rsidRDefault="00D154B7" w:rsidP="004D4890"/>
    <w:p w14:paraId="2961E32F" w14:textId="47AAF7FE" w:rsidR="004D4890" w:rsidRDefault="00D154B7" w:rsidP="004D4890">
      <w:r>
        <w:t xml:space="preserve">Để giúp đỡ bạn </w:t>
      </w:r>
      <w:r w:rsidR="001D2F47">
        <w:t>xác</w:t>
      </w:r>
      <w:r>
        <w:t xml:space="preserve"> định vị </w:t>
      </w:r>
      <w:r w:rsidR="00BF0F51">
        <w:t xml:space="preserve">trí </w:t>
      </w:r>
      <w:r>
        <w:t xml:space="preserve">các phần tử theo thứ tự cụ thể phù hợp với thiết kế, SEO, khả năng sử dụng hoặc các yêu cầu khác, ứng dụng cung cấp thuộc tính bố cục </w:t>
      </w:r>
      <w:r w:rsidRPr="00D154B7">
        <w:rPr>
          <w:highlight w:val="lightGray"/>
        </w:rPr>
        <w:t>before</w:t>
      </w:r>
      <w:r>
        <w:t xml:space="preserve"> và </w:t>
      </w:r>
      <w:r w:rsidRPr="00D154B7">
        <w:rPr>
          <w:highlight w:val="lightGray"/>
        </w:rPr>
        <w:t>after</w:t>
      </w:r>
      <w:r>
        <w:t xml:space="preserve">.  Đây là những thuộc tính </w:t>
      </w:r>
      <w:r w:rsidR="006759BF">
        <w:t xml:space="preserve">không bắt buộc (optional) có thể sử dụng trong các file bố cục XML – layout XML files để kiểm soát thứ tự của các phần tử trong phần tử cha chung của chúng. </w:t>
      </w:r>
    </w:p>
    <w:p w14:paraId="76C3CD4F" w14:textId="220C5755" w:rsidR="006759BF" w:rsidRDefault="006759BF" w:rsidP="004D4890">
      <w:r>
        <w:lastRenderedPageBreak/>
        <w:t xml:space="preserve">Theo các bảng đưa ra miêu tả chi tiết của các kết quả bạn có thể sử dụng thuộc tính </w:t>
      </w:r>
      <w:r w:rsidRPr="006759BF">
        <w:rPr>
          <w:highlight w:val="lightGray"/>
        </w:rPr>
        <w:t>before</w:t>
      </w:r>
      <w:r>
        <w:t xml:space="preserve"> và </w:t>
      </w:r>
      <w:r w:rsidRPr="006759BF">
        <w:rPr>
          <w:highlight w:val="lightGray"/>
        </w:rPr>
        <w:t>after</w:t>
      </w:r>
      <w:r>
        <w:t xml:space="preserve"> – attributes. Bảng đầu tiên sử dụng một block để xác định vị trí phần tử. </w:t>
      </w:r>
    </w:p>
    <w:p w14:paraId="52E4793F" w14:textId="77777777" w:rsidR="006759BF" w:rsidRDefault="006759BF" w:rsidP="004D4890"/>
    <w:tbl>
      <w:tblPr>
        <w:tblStyle w:val="TableGrid"/>
        <w:tblW w:w="0" w:type="auto"/>
        <w:tblLook w:val="04A0" w:firstRow="1" w:lastRow="0" w:firstColumn="1" w:lastColumn="0" w:noHBand="0" w:noVBand="1"/>
      </w:tblPr>
      <w:tblGrid>
        <w:gridCol w:w="3116"/>
        <w:gridCol w:w="3117"/>
        <w:gridCol w:w="3117"/>
      </w:tblGrid>
      <w:tr w:rsidR="006759BF" w14:paraId="48963284" w14:textId="77777777" w:rsidTr="006759BF">
        <w:tc>
          <w:tcPr>
            <w:tcW w:w="3116" w:type="dxa"/>
          </w:tcPr>
          <w:p w14:paraId="52FFFB31" w14:textId="5D567431" w:rsidR="006759BF" w:rsidRDefault="006759BF" w:rsidP="004D4890">
            <w:r>
              <w:t>Attributes</w:t>
            </w:r>
          </w:p>
        </w:tc>
        <w:tc>
          <w:tcPr>
            <w:tcW w:w="3117" w:type="dxa"/>
          </w:tcPr>
          <w:p w14:paraId="4154600A" w14:textId="1B6CDBE6" w:rsidR="006759BF" w:rsidRDefault="006759BF" w:rsidP="004D4890">
            <w:r>
              <w:t>Value</w:t>
            </w:r>
          </w:p>
        </w:tc>
        <w:tc>
          <w:tcPr>
            <w:tcW w:w="3117" w:type="dxa"/>
          </w:tcPr>
          <w:p w14:paraId="5CF54648" w14:textId="04FD3AF8" w:rsidR="006759BF" w:rsidRDefault="006759BF" w:rsidP="004D4890">
            <w:r>
              <w:t>Description</w:t>
            </w:r>
          </w:p>
        </w:tc>
      </w:tr>
      <w:tr w:rsidR="006759BF" w14:paraId="2823B72D" w14:textId="77777777" w:rsidTr="006759BF">
        <w:tc>
          <w:tcPr>
            <w:tcW w:w="3116" w:type="dxa"/>
          </w:tcPr>
          <w:p w14:paraId="451CBD2E" w14:textId="2273E443" w:rsidR="006759BF" w:rsidRDefault="006759BF" w:rsidP="004D4890">
            <w:r>
              <w:t>before</w:t>
            </w:r>
          </w:p>
        </w:tc>
        <w:tc>
          <w:tcPr>
            <w:tcW w:w="3117" w:type="dxa"/>
          </w:tcPr>
          <w:p w14:paraId="7A9275A2" w14:textId="795FAB36" w:rsidR="006759BF" w:rsidRDefault="00AA0F18" w:rsidP="004D4890">
            <w:r>
              <w:t>Dash (-)</w:t>
            </w:r>
          </w:p>
        </w:tc>
        <w:tc>
          <w:tcPr>
            <w:tcW w:w="3117" w:type="dxa"/>
          </w:tcPr>
          <w:p w14:paraId="5FB7C594" w14:textId="15669FBE" w:rsidR="006759BF" w:rsidRDefault="00AA0F18" w:rsidP="004D4890">
            <w:r>
              <w:t>Block hiển thị trước tất cả các phần tử khác trong node cha của nó.</w:t>
            </w:r>
          </w:p>
        </w:tc>
      </w:tr>
      <w:tr w:rsidR="006759BF" w14:paraId="310460AA" w14:textId="77777777" w:rsidTr="006759BF">
        <w:tc>
          <w:tcPr>
            <w:tcW w:w="3116" w:type="dxa"/>
          </w:tcPr>
          <w:p w14:paraId="7D370F36" w14:textId="207983F0" w:rsidR="006759BF" w:rsidRDefault="006759BF" w:rsidP="004D4890">
            <w:r>
              <w:t>before</w:t>
            </w:r>
          </w:p>
        </w:tc>
        <w:tc>
          <w:tcPr>
            <w:tcW w:w="3117" w:type="dxa"/>
          </w:tcPr>
          <w:p w14:paraId="444F90F7" w14:textId="69370A99" w:rsidR="006759BF" w:rsidRDefault="00AA0F18" w:rsidP="004D4890">
            <w:r>
              <w:t>[element name]</w:t>
            </w:r>
          </w:p>
        </w:tc>
        <w:tc>
          <w:tcPr>
            <w:tcW w:w="3117" w:type="dxa"/>
          </w:tcPr>
          <w:p w14:paraId="3B79216F" w14:textId="3F427A78" w:rsidR="006759BF" w:rsidRDefault="00AA0F18" w:rsidP="00CF1F26">
            <w:r>
              <w:t xml:space="preserve">Block hiển thị trước tên phần tử. </w:t>
            </w:r>
          </w:p>
        </w:tc>
      </w:tr>
      <w:tr w:rsidR="006759BF" w14:paraId="24880667" w14:textId="77777777" w:rsidTr="006759BF">
        <w:tc>
          <w:tcPr>
            <w:tcW w:w="3116" w:type="dxa"/>
          </w:tcPr>
          <w:p w14:paraId="0FFD1C39" w14:textId="27F00F0E" w:rsidR="006759BF" w:rsidRDefault="006759BF" w:rsidP="004D4890">
            <w:r>
              <w:t>before</w:t>
            </w:r>
          </w:p>
        </w:tc>
        <w:tc>
          <w:tcPr>
            <w:tcW w:w="3117" w:type="dxa"/>
          </w:tcPr>
          <w:p w14:paraId="7C306E9A" w14:textId="35ACBC28" w:rsidR="006759BF" w:rsidRDefault="00CF1F26" w:rsidP="004D4890">
            <w:r>
              <w:t>Giá trị rỗng hoặc [element name] là vắng mặt</w:t>
            </w:r>
          </w:p>
        </w:tc>
        <w:tc>
          <w:tcPr>
            <w:tcW w:w="3117" w:type="dxa"/>
          </w:tcPr>
          <w:p w14:paraId="690FF71D" w14:textId="7FCFEADA" w:rsidR="006759BF" w:rsidRDefault="00CF1F26" w:rsidP="00CF1F26">
            <w:r>
              <w:t xml:space="preserve">Sử dụng giá trị của </w:t>
            </w:r>
            <w:r w:rsidRPr="00CF1F26">
              <w:rPr>
                <w:highlight w:val="lightGray"/>
              </w:rPr>
              <w:t>after</w:t>
            </w:r>
            <w:r>
              <w:t>. Nếu đó là giá trị rỗng hoặc không có. Phần tử được coi là không có vị trí.</w:t>
            </w:r>
          </w:p>
        </w:tc>
      </w:tr>
      <w:tr w:rsidR="006759BF" w14:paraId="25A7B752" w14:textId="77777777" w:rsidTr="006759BF">
        <w:tc>
          <w:tcPr>
            <w:tcW w:w="3116" w:type="dxa"/>
          </w:tcPr>
          <w:p w14:paraId="116A625B" w14:textId="1980D60A" w:rsidR="006759BF" w:rsidRDefault="006759BF" w:rsidP="004D4890">
            <w:r>
              <w:t>after</w:t>
            </w:r>
          </w:p>
        </w:tc>
        <w:tc>
          <w:tcPr>
            <w:tcW w:w="3117" w:type="dxa"/>
          </w:tcPr>
          <w:p w14:paraId="394BF4BB" w14:textId="44495F77" w:rsidR="006759BF" w:rsidRDefault="00CF1F26" w:rsidP="004D4890">
            <w:r>
              <w:t>Dash (-)</w:t>
            </w:r>
          </w:p>
        </w:tc>
        <w:tc>
          <w:tcPr>
            <w:tcW w:w="3117" w:type="dxa"/>
          </w:tcPr>
          <w:p w14:paraId="31F88233" w14:textId="267876DA" w:rsidR="006759BF" w:rsidRDefault="00CF1F26" w:rsidP="004D4890">
            <w:r>
              <w:t xml:space="preserve">Block hiển thị sau tất cả các phần tử khác trong node cha của nó. </w:t>
            </w:r>
          </w:p>
        </w:tc>
      </w:tr>
      <w:tr w:rsidR="006759BF" w14:paraId="0763DE47" w14:textId="77777777" w:rsidTr="006759BF">
        <w:tc>
          <w:tcPr>
            <w:tcW w:w="3116" w:type="dxa"/>
          </w:tcPr>
          <w:p w14:paraId="2E3081A2" w14:textId="4B790A38" w:rsidR="006759BF" w:rsidRDefault="006759BF" w:rsidP="004D4890">
            <w:r>
              <w:t>after</w:t>
            </w:r>
          </w:p>
        </w:tc>
        <w:tc>
          <w:tcPr>
            <w:tcW w:w="3117" w:type="dxa"/>
          </w:tcPr>
          <w:p w14:paraId="15E9EA36" w14:textId="2B8F2155" w:rsidR="006759BF" w:rsidRDefault="00CF1F26" w:rsidP="004D4890">
            <w:r>
              <w:t>[element name]</w:t>
            </w:r>
          </w:p>
        </w:tc>
        <w:tc>
          <w:tcPr>
            <w:tcW w:w="3117" w:type="dxa"/>
          </w:tcPr>
          <w:p w14:paraId="7040711D" w14:textId="77777777" w:rsidR="006759BF" w:rsidRDefault="00CF1F26" w:rsidP="004D4890">
            <w:r>
              <w:t>Block hiển thị sau tên của phần tử.</w:t>
            </w:r>
          </w:p>
          <w:p w14:paraId="49CAE299" w14:textId="05DAD86F" w:rsidR="00F42ACC" w:rsidRDefault="00F42ACC" w:rsidP="004D4890"/>
        </w:tc>
      </w:tr>
      <w:tr w:rsidR="006759BF" w14:paraId="183F03C8" w14:textId="77777777" w:rsidTr="006759BF">
        <w:tc>
          <w:tcPr>
            <w:tcW w:w="3116" w:type="dxa"/>
          </w:tcPr>
          <w:p w14:paraId="79B0F10D" w14:textId="392135D0" w:rsidR="006759BF" w:rsidRDefault="006759BF" w:rsidP="004D4890">
            <w:r>
              <w:t>after</w:t>
            </w:r>
          </w:p>
        </w:tc>
        <w:tc>
          <w:tcPr>
            <w:tcW w:w="3117" w:type="dxa"/>
          </w:tcPr>
          <w:p w14:paraId="141C7883" w14:textId="045593A4" w:rsidR="006759BF" w:rsidRDefault="00CF1F26" w:rsidP="004D4890">
            <w:r>
              <w:t xml:space="preserve">Giá trị rỗng hoặc </w:t>
            </w:r>
            <w:r w:rsidR="00F42ACC">
              <w:t>[element name] không có</w:t>
            </w:r>
          </w:p>
        </w:tc>
        <w:tc>
          <w:tcPr>
            <w:tcW w:w="3117" w:type="dxa"/>
          </w:tcPr>
          <w:p w14:paraId="2347E593" w14:textId="1D4D0794" w:rsidR="006759BF" w:rsidRDefault="00F42ACC" w:rsidP="004D4890">
            <w:r>
              <w:t xml:space="preserve">Sử dụng giá trị của </w:t>
            </w:r>
            <w:r w:rsidRPr="00F42ACC">
              <w:rPr>
                <w:highlight w:val="lightGray"/>
              </w:rPr>
              <w:t>before</w:t>
            </w:r>
            <w:r>
              <w:t xml:space="preserve">. Nếu giá trị của nó là rỗng hoặc không có, Block được xem như là không xác định vị trí. </w:t>
            </w:r>
          </w:p>
        </w:tc>
      </w:tr>
    </w:tbl>
    <w:p w14:paraId="41356137" w14:textId="77777777" w:rsidR="00D154B7" w:rsidRDefault="00D154B7" w:rsidP="004D4890"/>
    <w:p w14:paraId="2CEB4733" w14:textId="2C914E97" w:rsidR="00F42ACC" w:rsidRDefault="00F42ACC" w:rsidP="00F42ACC">
      <w:pPr>
        <w:pStyle w:val="ListParagraph"/>
        <w:numPr>
          <w:ilvl w:val="0"/>
          <w:numId w:val="14"/>
        </w:numPr>
      </w:pPr>
      <w:r>
        <w:t xml:space="preserve">Ví dụ sử dụng thuộc tính before và after </w:t>
      </w:r>
    </w:p>
    <w:tbl>
      <w:tblPr>
        <w:tblStyle w:val="TableGrid"/>
        <w:tblW w:w="0" w:type="auto"/>
        <w:tblLook w:val="04A0" w:firstRow="1" w:lastRow="0" w:firstColumn="1" w:lastColumn="0" w:noHBand="0" w:noVBand="1"/>
      </w:tblPr>
      <w:tblGrid>
        <w:gridCol w:w="4675"/>
        <w:gridCol w:w="4675"/>
      </w:tblGrid>
      <w:tr w:rsidR="00F42ACC" w14:paraId="3923EBBD" w14:textId="77777777" w:rsidTr="00F42ACC">
        <w:tc>
          <w:tcPr>
            <w:tcW w:w="4675" w:type="dxa"/>
          </w:tcPr>
          <w:p w14:paraId="14B10658" w14:textId="63523BAD" w:rsidR="00F42ACC" w:rsidRDefault="00F42ACC" w:rsidP="004D4890">
            <w:r>
              <w:t>Situation - Tình huống</w:t>
            </w:r>
          </w:p>
        </w:tc>
        <w:tc>
          <w:tcPr>
            <w:tcW w:w="4675" w:type="dxa"/>
          </w:tcPr>
          <w:p w14:paraId="664D28D2" w14:textId="7C5E43DF" w:rsidR="00F42ACC" w:rsidRDefault="00F42ACC" w:rsidP="004D4890">
            <w:r>
              <w:t>Result – Kết quả</w:t>
            </w:r>
          </w:p>
        </w:tc>
      </w:tr>
      <w:tr w:rsidR="00F42ACC" w14:paraId="528AE5E5" w14:textId="77777777" w:rsidTr="00F42ACC">
        <w:tc>
          <w:tcPr>
            <w:tcW w:w="4675" w:type="dxa"/>
          </w:tcPr>
          <w:p w14:paraId="32177745" w14:textId="2A69480C" w:rsidR="00F42ACC" w:rsidRDefault="00F42ACC" w:rsidP="004D4890">
            <w:r>
              <w:t xml:space="preserve">Có cả 2 thuộc tính </w:t>
            </w:r>
            <w:r w:rsidRPr="00F42ACC">
              <w:rPr>
                <w:highlight w:val="lightGray"/>
              </w:rPr>
              <w:t>before</w:t>
            </w:r>
            <w:r>
              <w:t xml:space="preserve"> và </w:t>
            </w:r>
            <w:r w:rsidRPr="00F42ACC">
              <w:rPr>
                <w:highlight w:val="lightGray"/>
              </w:rPr>
              <w:t>after</w:t>
            </w:r>
            <w:r>
              <w:t xml:space="preserve"> xuất hiện </w:t>
            </w:r>
          </w:p>
        </w:tc>
        <w:tc>
          <w:tcPr>
            <w:tcW w:w="4675" w:type="dxa"/>
          </w:tcPr>
          <w:p w14:paraId="49476217" w14:textId="5FDE8B0B" w:rsidR="00F42ACC" w:rsidRDefault="00F42ACC" w:rsidP="004D4890">
            <w:r w:rsidRPr="00F42ACC">
              <w:rPr>
                <w:highlight w:val="lightGray"/>
              </w:rPr>
              <w:t>after</w:t>
            </w:r>
            <w:r>
              <w:t xml:space="preserve"> được ưu tiên</w:t>
            </w:r>
          </w:p>
        </w:tc>
      </w:tr>
      <w:tr w:rsidR="00F42ACC" w14:paraId="7CBF89C3" w14:textId="77777777" w:rsidTr="00F42ACC">
        <w:tc>
          <w:tcPr>
            <w:tcW w:w="4675" w:type="dxa"/>
          </w:tcPr>
          <w:p w14:paraId="35A25E5B" w14:textId="3AAA428B" w:rsidR="00F42ACC" w:rsidRDefault="00F42ACC" w:rsidP="004D4890">
            <w:r>
              <w:t xml:space="preserve">Có cả 2 thuộc tính </w:t>
            </w:r>
            <w:r w:rsidRPr="00F42ACC">
              <w:rPr>
                <w:highlight w:val="lightGray"/>
              </w:rPr>
              <w:t>before</w:t>
            </w:r>
            <w:r>
              <w:t xml:space="preserve"> và </w:t>
            </w:r>
            <w:r w:rsidRPr="00F42ACC">
              <w:rPr>
                <w:highlight w:val="lightGray"/>
              </w:rPr>
              <w:t>after</w:t>
            </w:r>
            <w:r>
              <w:t xml:space="preserve"> vắng mặt hoặc để trống</w:t>
            </w:r>
          </w:p>
        </w:tc>
        <w:tc>
          <w:tcPr>
            <w:tcW w:w="4675" w:type="dxa"/>
          </w:tcPr>
          <w:p w14:paraId="310A8C92" w14:textId="38270D0F" w:rsidR="00F42ACC" w:rsidRDefault="00F42ACC" w:rsidP="004D4890">
            <w:r>
              <w:t>Phần tử được xem như là không xác định vị trí. Tất cả các phần tử khác được xác định vị trí đã chỉ định của chúng. Không xác định vị trí hiển thị tại vị trí ngẫu nhiên nó không vi phạm các yêu cầu đối với phần tử được định vị.</w:t>
            </w:r>
          </w:p>
        </w:tc>
      </w:tr>
      <w:tr w:rsidR="00F42ACC" w14:paraId="1A160262" w14:textId="77777777" w:rsidTr="00F42ACC">
        <w:tc>
          <w:tcPr>
            <w:tcW w:w="4675" w:type="dxa"/>
          </w:tcPr>
          <w:p w14:paraId="5B14FE0A" w14:textId="5DF1D6AB" w:rsidR="00F42ACC" w:rsidRDefault="00F42ACC" w:rsidP="004D4890">
            <w:r>
              <w:t xml:space="preserve">Một số phần tử có </w:t>
            </w:r>
            <w:r w:rsidRPr="00A94CCB">
              <w:rPr>
                <w:highlight w:val="lightGray"/>
              </w:rPr>
              <w:t>before</w:t>
            </w:r>
            <w:r>
              <w:t xml:space="preserve"> hoặc </w:t>
            </w:r>
            <w:r w:rsidRPr="00A94CCB">
              <w:rPr>
                <w:highlight w:val="lightGray"/>
              </w:rPr>
              <w:t>after</w:t>
            </w:r>
            <w:r>
              <w:t xml:space="preserve"> được thiết lập là (-)</w:t>
            </w:r>
          </w:p>
        </w:tc>
        <w:tc>
          <w:tcPr>
            <w:tcW w:w="4675" w:type="dxa"/>
          </w:tcPr>
          <w:p w14:paraId="26D132C3" w14:textId="77777777" w:rsidR="00F42ACC" w:rsidRDefault="00E078EC" w:rsidP="004D4890">
            <w:r>
              <w:t xml:space="preserve">Tất cả các phần tử hiển thị tại vị trí trên cùng ( hoặc dưới cùng, trong trường hợp đó là thuộc tính after), nhưng thứ tự nhóm các phần tử này vẫn chưa được xác định. </w:t>
            </w:r>
          </w:p>
          <w:p w14:paraId="4F62BDBE" w14:textId="39E8C89F" w:rsidR="00A94CCB" w:rsidRDefault="00A94CCB" w:rsidP="004D4890"/>
        </w:tc>
      </w:tr>
      <w:tr w:rsidR="00F42ACC" w14:paraId="1776108F" w14:textId="77777777" w:rsidTr="00E078EC">
        <w:trPr>
          <w:trHeight w:val="1084"/>
        </w:trPr>
        <w:tc>
          <w:tcPr>
            <w:tcW w:w="4675" w:type="dxa"/>
          </w:tcPr>
          <w:p w14:paraId="596633B4" w14:textId="079D332C" w:rsidR="00F42ACC" w:rsidRDefault="00E078EC" w:rsidP="00E078EC">
            <w:r>
              <w:t xml:space="preserve">Giá trị thuộc tính của </w:t>
            </w:r>
            <w:r w:rsidRPr="00A94CCB">
              <w:rPr>
                <w:highlight w:val="lightGray"/>
              </w:rPr>
              <w:t>before</w:t>
            </w:r>
            <w:r>
              <w:t xml:space="preserve"> và </w:t>
            </w:r>
            <w:r w:rsidRPr="00A94CCB">
              <w:rPr>
                <w:highlight w:val="lightGray"/>
              </w:rPr>
              <w:t>after</w:t>
            </w:r>
            <w:r>
              <w:t xml:space="preserve"> được nhắc tới một phần tử</w:t>
            </w:r>
            <w:r w:rsidR="00A94CCB">
              <w:t xml:space="preserve"> </w:t>
            </w:r>
            <w:r w:rsidR="00A94CCB" w:rsidRPr="001C11BD">
              <w:rPr>
                <w:color w:val="4472C4" w:themeColor="accent5"/>
              </w:rPr>
              <w:t>không nằm trong node cha của phần tử được xác định</w:t>
            </w:r>
            <w:r w:rsidR="00A94CCB">
              <w:t xml:space="preserve">. </w:t>
            </w:r>
          </w:p>
        </w:tc>
        <w:tc>
          <w:tcPr>
            <w:tcW w:w="4675" w:type="dxa"/>
          </w:tcPr>
          <w:p w14:paraId="40DA72E2" w14:textId="79EBDE16" w:rsidR="00F42ACC" w:rsidRDefault="00A94CCB" w:rsidP="004D4890">
            <w:r>
              <w:t xml:space="preserve">Phần tử hiển thị tại vị trí ngẫu nhiên để không vi phạm các yêu cầu của các phần tử đã xác định vị trí. </w:t>
            </w:r>
          </w:p>
        </w:tc>
      </w:tr>
    </w:tbl>
    <w:p w14:paraId="6739B994" w14:textId="77777777" w:rsidR="00F42ACC" w:rsidRDefault="00F42ACC" w:rsidP="004D4890"/>
    <w:p w14:paraId="361F98D5" w14:textId="4546D48F" w:rsidR="00A94CCB" w:rsidRDefault="00A94CCB" w:rsidP="004D4890">
      <w:r>
        <w:t>Mẫu sử dụng trong một bố cục:</w:t>
      </w:r>
    </w:p>
    <w:tbl>
      <w:tblPr>
        <w:tblStyle w:val="TableGrid"/>
        <w:tblW w:w="0" w:type="auto"/>
        <w:tblLook w:val="04A0" w:firstRow="1" w:lastRow="0" w:firstColumn="1" w:lastColumn="0" w:noHBand="0" w:noVBand="1"/>
      </w:tblPr>
      <w:tblGrid>
        <w:gridCol w:w="9350"/>
      </w:tblGrid>
      <w:tr w:rsidR="00A94CCB" w14:paraId="5D47DFE4" w14:textId="77777777" w:rsidTr="00A94CCB">
        <w:tc>
          <w:tcPr>
            <w:tcW w:w="9350" w:type="dxa"/>
          </w:tcPr>
          <w:p w14:paraId="69F08AA0" w14:textId="77777777" w:rsidR="00A94CCB" w:rsidRDefault="00A94CCB" w:rsidP="004D4890"/>
          <w:p w14:paraId="659FDB5B" w14:textId="77777777" w:rsidR="00A94CCB" w:rsidRDefault="00A94CCB" w:rsidP="00A94CCB">
            <w:r>
              <w:t>&lt;</w:t>
            </w:r>
            <w:r w:rsidRPr="00554FA0">
              <w:rPr>
                <w:color w:val="FF0000"/>
              </w:rPr>
              <w:t xml:space="preserve">referenceContainer </w:t>
            </w:r>
            <w:r>
              <w:t>name="page.wrapper"&gt;</w:t>
            </w:r>
          </w:p>
          <w:p w14:paraId="40AF26B9" w14:textId="77777777" w:rsidR="00A94CCB" w:rsidRDefault="00A94CCB" w:rsidP="00A94CCB">
            <w:r>
              <w:t xml:space="preserve">    &lt;</w:t>
            </w:r>
            <w:r w:rsidRPr="001C11BD">
              <w:rPr>
                <w:color w:val="4472C4" w:themeColor="accent5"/>
              </w:rPr>
              <w:t xml:space="preserve">container </w:t>
            </w:r>
            <w:r>
              <w:t>name="header.container" as="header_container" label="Page Header Container" htmlTag="header" htmlClass="page-header" before="main.content"/&gt;</w:t>
            </w:r>
          </w:p>
          <w:p w14:paraId="1A6D59EE" w14:textId="77777777" w:rsidR="00A94CCB" w:rsidRDefault="00A94CCB" w:rsidP="00A94CCB">
            <w:r>
              <w:t xml:space="preserve">    &lt;</w:t>
            </w:r>
            <w:r w:rsidRPr="001C11BD">
              <w:rPr>
                <w:color w:val="4472C4" w:themeColor="accent5"/>
              </w:rPr>
              <w:t xml:space="preserve">container </w:t>
            </w:r>
            <w:r>
              <w:t>name="page.top" as="page_top" label="After Page Header" after="header.container"/&gt;</w:t>
            </w:r>
          </w:p>
          <w:p w14:paraId="701FC751" w14:textId="77777777" w:rsidR="00A94CCB" w:rsidRDefault="00A94CCB" w:rsidP="00A94CCB">
            <w:r>
              <w:t xml:space="preserve">    &lt;</w:t>
            </w:r>
            <w:r w:rsidRPr="001C11BD">
              <w:rPr>
                <w:color w:val="4472C4" w:themeColor="accent5"/>
              </w:rPr>
              <w:t xml:space="preserve">container </w:t>
            </w:r>
            <w:r>
              <w:t>name="footer-container" as="footer" after="-" label="Page Footer Container" htmlTag="footer" htmlClass="page-footer"/&gt;</w:t>
            </w:r>
          </w:p>
          <w:p w14:paraId="042F32DF" w14:textId="0E2E4FB0" w:rsidR="00A94CCB" w:rsidRDefault="00A94CCB" w:rsidP="00A94CCB">
            <w:r>
              <w:t>&lt;/</w:t>
            </w:r>
            <w:r w:rsidRPr="00554FA0">
              <w:rPr>
                <w:color w:val="FF0000"/>
              </w:rPr>
              <w:t>referenceContainer</w:t>
            </w:r>
            <w:r>
              <w:t>&gt;</w:t>
            </w:r>
          </w:p>
          <w:p w14:paraId="4F7F2F56" w14:textId="77777777" w:rsidR="00A94CCB" w:rsidRDefault="00A94CCB" w:rsidP="004D4890"/>
        </w:tc>
      </w:tr>
    </w:tbl>
    <w:p w14:paraId="1ABC4F9C" w14:textId="77777777" w:rsidR="00A94CCB" w:rsidRDefault="00A94CCB" w:rsidP="004D4890"/>
    <w:p w14:paraId="0A63E467" w14:textId="1E275F5A" w:rsidR="00F42ACC" w:rsidRDefault="001C11BD" w:rsidP="001C11BD">
      <w:pPr>
        <w:pStyle w:val="Heading6"/>
      </w:pPr>
      <w:r>
        <w:t xml:space="preserve">action </w:t>
      </w:r>
    </w:p>
    <w:p w14:paraId="0D23CA26" w14:textId="77777777" w:rsidR="001C11BD" w:rsidRDefault="001C11BD" w:rsidP="004D4890"/>
    <w:p w14:paraId="50631A5D" w14:textId="2BC1A453" w:rsidR="001C11BD" w:rsidRDefault="001C11BD" w:rsidP="00C35F53">
      <w:pPr>
        <w:pStyle w:val="IntenseQuote"/>
      </w:pPr>
      <w:r>
        <w:t xml:space="preserve">Chỉ dẫn – thẻ &lt;action&gt; là lỗi thời, nếu phương thức cài đặt cho phép, sử dụng &lt;argument&gt; cho &lt;block&gt; hoặc &lt;referenceBlock&gt; để truy cập tới block public API. </w:t>
      </w:r>
    </w:p>
    <w:p w14:paraId="217F4D35" w14:textId="72F1FC27" w:rsidR="001C11BD" w:rsidRDefault="00B623EC" w:rsidP="004D4890">
      <w:r>
        <w:t xml:space="preserve">Gọi các phương thức public trên block API. </w:t>
      </w:r>
    </w:p>
    <w:p w14:paraId="4B2F5C3A" w14:textId="58E6408E" w:rsidR="00B623EC" w:rsidRDefault="00B623EC" w:rsidP="004D4890">
      <w:r w:rsidRPr="00074869">
        <w:rPr>
          <w:b/>
        </w:rPr>
        <w:t>Chi tiết</w:t>
      </w:r>
      <w:r>
        <w:t xml:space="preserve">:  </w:t>
      </w:r>
      <w:r w:rsidR="000B0AE3">
        <w:t xml:space="preserve">Sử dụng để thiết lập phương thức chắc chắn sẽ chạy của block trong suốt quá trình tạo khối; &lt;action&gt; node phải đặt trong phạm vi của &lt;block&gt; node. </w:t>
      </w:r>
    </w:p>
    <w:tbl>
      <w:tblPr>
        <w:tblStyle w:val="TableGrid"/>
        <w:tblW w:w="0" w:type="auto"/>
        <w:tblLook w:val="04A0" w:firstRow="1" w:lastRow="0" w:firstColumn="1" w:lastColumn="0" w:noHBand="0" w:noVBand="1"/>
      </w:tblPr>
      <w:tblGrid>
        <w:gridCol w:w="9350"/>
      </w:tblGrid>
      <w:tr w:rsidR="00074869" w14:paraId="04BE73E9" w14:textId="77777777" w:rsidTr="00074869">
        <w:tc>
          <w:tcPr>
            <w:tcW w:w="9350" w:type="dxa"/>
          </w:tcPr>
          <w:p w14:paraId="07110881" w14:textId="77777777" w:rsidR="00074869" w:rsidRDefault="00074869" w:rsidP="00074869">
            <w:r>
              <w:t>&lt;</w:t>
            </w:r>
            <w:r w:rsidRPr="004D2DE6">
              <w:rPr>
                <w:color w:val="FF0000"/>
              </w:rPr>
              <w:t xml:space="preserve">block </w:t>
            </w:r>
            <w:r>
              <w:t>class="Magento\Module\Block\Class" name="block"&gt;</w:t>
            </w:r>
          </w:p>
          <w:p w14:paraId="337FE7E0" w14:textId="77777777" w:rsidR="00074869" w:rsidRDefault="00074869" w:rsidP="00074869">
            <w:r>
              <w:t xml:space="preserve">    &lt;</w:t>
            </w:r>
            <w:r w:rsidRPr="004D2DE6">
              <w:rPr>
                <w:color w:val="0070C0"/>
              </w:rPr>
              <w:t xml:space="preserve">action </w:t>
            </w:r>
            <w:r>
              <w:t>method="setText"&gt;</w:t>
            </w:r>
          </w:p>
          <w:p w14:paraId="4CEF39E4" w14:textId="77777777" w:rsidR="00074869" w:rsidRDefault="00074869" w:rsidP="00074869">
            <w:r>
              <w:t xml:space="preserve">        &lt;argument name="text" translate="true" xsi:type="string"&gt;Text&lt;/argument&gt;</w:t>
            </w:r>
          </w:p>
          <w:p w14:paraId="108CBE8A" w14:textId="77777777" w:rsidR="00074869" w:rsidRDefault="00074869" w:rsidP="00074869">
            <w:r>
              <w:t xml:space="preserve">    &lt;/</w:t>
            </w:r>
            <w:r w:rsidRPr="004D2DE6">
              <w:rPr>
                <w:color w:val="0070C0"/>
              </w:rPr>
              <w:t>action</w:t>
            </w:r>
            <w:r>
              <w:t>&gt;</w:t>
            </w:r>
          </w:p>
          <w:p w14:paraId="02767E64" w14:textId="77777777" w:rsidR="00074869" w:rsidRDefault="00074869" w:rsidP="00074869">
            <w:r>
              <w:t xml:space="preserve">    &lt;</w:t>
            </w:r>
            <w:r w:rsidRPr="004D2DE6">
              <w:rPr>
                <w:color w:val="0070C0"/>
              </w:rPr>
              <w:t xml:space="preserve">action </w:t>
            </w:r>
            <w:r>
              <w:t>method="setEnabled"&gt;</w:t>
            </w:r>
          </w:p>
          <w:p w14:paraId="16DB7608" w14:textId="77777777" w:rsidR="00074869" w:rsidRDefault="00074869" w:rsidP="00074869">
            <w:r>
              <w:t xml:space="preserve">        &lt;argument name="enabled" xsi:type="boolean"&gt;true&lt;/argument&gt;</w:t>
            </w:r>
          </w:p>
          <w:p w14:paraId="7C4BD11E" w14:textId="77777777" w:rsidR="00074869" w:rsidRDefault="00074869" w:rsidP="00074869">
            <w:r>
              <w:t xml:space="preserve">    &lt;/</w:t>
            </w:r>
            <w:r w:rsidRPr="004D2DE6">
              <w:rPr>
                <w:color w:val="0070C0"/>
              </w:rPr>
              <w:t>action</w:t>
            </w:r>
            <w:r>
              <w:t>&gt;</w:t>
            </w:r>
          </w:p>
          <w:p w14:paraId="448D889B" w14:textId="03A2764C" w:rsidR="00074869" w:rsidRDefault="00074869" w:rsidP="00074869">
            <w:r>
              <w:t>&lt;/</w:t>
            </w:r>
            <w:r w:rsidRPr="004D2DE6">
              <w:rPr>
                <w:color w:val="FF0000"/>
              </w:rPr>
              <w:t>block</w:t>
            </w:r>
            <w:r>
              <w:t>&gt;</w:t>
            </w:r>
          </w:p>
        </w:tc>
      </w:tr>
    </w:tbl>
    <w:p w14:paraId="53D7CAD0" w14:textId="77777777" w:rsidR="007126E2" w:rsidRDefault="007126E2" w:rsidP="004D4890"/>
    <w:p w14:paraId="62B07497" w14:textId="79E8158B" w:rsidR="00DB4867" w:rsidRDefault="00DB4867" w:rsidP="004D4890">
      <w:r>
        <w:t>Các node con &lt;action&gt; sẽ được dịch trong các đối số của block menthod. Các node con là tuỳ ý. Nếu có 2 hoặc nhiều hơn các node với cùng tên dưới thẻ &lt;action&gt;, chúng sẽ được truyền như một mảng.</w:t>
      </w:r>
    </w:p>
    <w:p w14:paraId="42801A48" w14:textId="77777777" w:rsidR="00217B39" w:rsidRDefault="00217B39" w:rsidP="004D4890"/>
    <w:tbl>
      <w:tblPr>
        <w:tblStyle w:val="TableGrid"/>
        <w:tblW w:w="0" w:type="auto"/>
        <w:tblLook w:val="04A0" w:firstRow="1" w:lastRow="0" w:firstColumn="1" w:lastColumn="0" w:noHBand="0" w:noVBand="1"/>
      </w:tblPr>
      <w:tblGrid>
        <w:gridCol w:w="2337"/>
        <w:gridCol w:w="2337"/>
        <w:gridCol w:w="2338"/>
        <w:gridCol w:w="2338"/>
      </w:tblGrid>
      <w:tr w:rsidR="00217B39" w14:paraId="5683A3E4" w14:textId="77777777" w:rsidTr="00217B39">
        <w:tc>
          <w:tcPr>
            <w:tcW w:w="2337" w:type="dxa"/>
          </w:tcPr>
          <w:p w14:paraId="71F190FD" w14:textId="0397E61D" w:rsidR="00217B39" w:rsidRDefault="00217B39" w:rsidP="004D4890">
            <w:r>
              <w:t>Attribute</w:t>
            </w:r>
          </w:p>
        </w:tc>
        <w:tc>
          <w:tcPr>
            <w:tcW w:w="2337" w:type="dxa"/>
          </w:tcPr>
          <w:p w14:paraId="5B54359E" w14:textId="756397D6" w:rsidR="00217B39" w:rsidRDefault="00217B39" w:rsidP="004D4890">
            <w:r>
              <w:t>Description</w:t>
            </w:r>
          </w:p>
        </w:tc>
        <w:tc>
          <w:tcPr>
            <w:tcW w:w="2338" w:type="dxa"/>
          </w:tcPr>
          <w:p w14:paraId="4899C40B" w14:textId="08C4DA84" w:rsidR="00217B39" w:rsidRDefault="00217B39" w:rsidP="004D4890">
            <w:r>
              <w:t>Values</w:t>
            </w:r>
          </w:p>
        </w:tc>
        <w:tc>
          <w:tcPr>
            <w:tcW w:w="2338" w:type="dxa"/>
          </w:tcPr>
          <w:p w14:paraId="4E02A513" w14:textId="02FFB17B" w:rsidR="00217B39" w:rsidRDefault="00217B39" w:rsidP="004D4890">
            <w:r>
              <w:t>Required</w:t>
            </w:r>
          </w:p>
        </w:tc>
      </w:tr>
      <w:tr w:rsidR="00217B39" w14:paraId="3B6A99B7" w14:textId="77777777" w:rsidTr="00217B39">
        <w:tc>
          <w:tcPr>
            <w:tcW w:w="2337" w:type="dxa"/>
          </w:tcPr>
          <w:p w14:paraId="13334171" w14:textId="74103470" w:rsidR="00217B39" w:rsidRDefault="00217B39" w:rsidP="004D4890">
            <w:r w:rsidRPr="00217B39">
              <w:rPr>
                <w:highlight w:val="lightGray"/>
              </w:rPr>
              <w:lastRenderedPageBreak/>
              <w:t>m</w:t>
            </w:r>
            <w:r w:rsidR="007A78B5">
              <w:rPr>
                <w:highlight w:val="lightGray"/>
              </w:rPr>
              <w:t>e</w:t>
            </w:r>
            <w:r w:rsidRPr="00217B39">
              <w:rPr>
                <w:highlight w:val="lightGray"/>
              </w:rPr>
              <w:t>thod</w:t>
            </w:r>
          </w:p>
        </w:tc>
        <w:tc>
          <w:tcPr>
            <w:tcW w:w="2337" w:type="dxa"/>
          </w:tcPr>
          <w:p w14:paraId="306236D6" w14:textId="1EA45BF7" w:rsidR="00217B39" w:rsidRDefault="00217B39" w:rsidP="004D4890">
            <w:r>
              <w:t>Phương thức công khai để gọi trong suốt quá trình block được sinh ra</w:t>
            </w:r>
          </w:p>
        </w:tc>
        <w:tc>
          <w:tcPr>
            <w:tcW w:w="2338" w:type="dxa"/>
          </w:tcPr>
          <w:p w14:paraId="42DE7EB7" w14:textId="1B6491B2" w:rsidR="00217B39" w:rsidRDefault="00217B39" w:rsidP="004D4890">
            <w:r>
              <w:t>Tên của phương thức – menthod trong block</w:t>
            </w:r>
          </w:p>
        </w:tc>
        <w:tc>
          <w:tcPr>
            <w:tcW w:w="2338" w:type="dxa"/>
          </w:tcPr>
          <w:p w14:paraId="6CB01D8D" w14:textId="7C361993" w:rsidR="00217B39" w:rsidRDefault="00217B39" w:rsidP="004D4890">
            <w:r>
              <w:t>Yes</w:t>
            </w:r>
          </w:p>
        </w:tc>
      </w:tr>
    </w:tbl>
    <w:p w14:paraId="0026E417" w14:textId="77777777" w:rsidR="00217B39" w:rsidRDefault="00217B39" w:rsidP="004D4890"/>
    <w:p w14:paraId="6B7B7298" w14:textId="6620E0B2" w:rsidR="00DB4867" w:rsidRDefault="00DB4867" w:rsidP="004D4890">
      <w:r>
        <w:t>Để truyền các tham số , sử dụng &lt;</w:t>
      </w:r>
      <w:r w:rsidRPr="00217B39">
        <w:rPr>
          <w:color w:val="0070C0"/>
        </w:rPr>
        <w:t>argument</w:t>
      </w:r>
      <w:r>
        <w:t>&gt;&lt;/</w:t>
      </w:r>
      <w:r w:rsidRPr="00217B39">
        <w:rPr>
          <w:color w:val="0070C0"/>
        </w:rPr>
        <w:t>argument</w:t>
      </w:r>
      <w:r>
        <w:t>&gt;</w:t>
      </w:r>
    </w:p>
    <w:p w14:paraId="0DBB510C" w14:textId="77777777" w:rsidR="00DB4867" w:rsidRDefault="00DB4867" w:rsidP="004D4890"/>
    <w:p w14:paraId="663F488B" w14:textId="3048F8AA" w:rsidR="007A78B5" w:rsidRDefault="007A78B5" w:rsidP="007A78B5">
      <w:pPr>
        <w:pStyle w:val="Heading6"/>
      </w:pPr>
      <w:r>
        <w:t xml:space="preserve">referenceBlock and referenceContainer </w:t>
      </w:r>
    </w:p>
    <w:p w14:paraId="24CEE58C" w14:textId="77777777" w:rsidR="007A78B5" w:rsidRDefault="007A78B5" w:rsidP="004D4890"/>
    <w:p w14:paraId="7865C04A" w14:textId="4DE67C06" w:rsidR="00345A69" w:rsidRDefault="00345A69" w:rsidP="004D4890">
      <w:r>
        <w:t xml:space="preserve">Cập nhật trong </w:t>
      </w:r>
      <w:r w:rsidR="00EE75C9" w:rsidRPr="00EE75C9">
        <w:rPr>
          <w:highlight w:val="lightGray"/>
        </w:rPr>
        <w:t>&lt;referenceBlock&gt;</w:t>
      </w:r>
      <w:r w:rsidR="00EE75C9">
        <w:t xml:space="preserve"> và </w:t>
      </w:r>
      <w:r w:rsidR="00EE75C9" w:rsidRPr="00EE75C9">
        <w:rPr>
          <w:highlight w:val="lightGray"/>
        </w:rPr>
        <w:t>&lt;referenceContainer&gt;</w:t>
      </w:r>
      <w:r w:rsidR="00EE75C9">
        <w:t xml:space="preserve"> được áp dụng tới </w:t>
      </w:r>
      <w:r w:rsidR="00EE75C9" w:rsidRPr="00EE75C9">
        <w:rPr>
          <w:highlight w:val="lightGray"/>
        </w:rPr>
        <w:t>&lt;block&gt;</w:t>
      </w:r>
      <w:r w:rsidR="00EE75C9">
        <w:t xml:space="preserve"> và </w:t>
      </w:r>
      <w:r w:rsidR="00EE75C9" w:rsidRPr="00EE75C9">
        <w:rPr>
          <w:highlight w:val="lightGray"/>
        </w:rPr>
        <w:t>&lt;container&gt;</w:t>
      </w:r>
      <w:r w:rsidR="00E77D30">
        <w:t xml:space="preserve"> tương ứng</w:t>
      </w:r>
      <w:r w:rsidR="00EE75C9">
        <w:t xml:space="preserve">. </w:t>
      </w:r>
    </w:p>
    <w:p w14:paraId="1E30D769" w14:textId="34CF4F7F" w:rsidR="00E77D30" w:rsidRDefault="00E77D30" w:rsidP="004D4890">
      <w:r>
        <w:t xml:space="preserve">Cho ví dụ, nếu bạn làm một tham chiếu bằng cách </w:t>
      </w:r>
      <w:r w:rsidRPr="00E77D30">
        <w:rPr>
          <w:highlight w:val="lightGray"/>
        </w:rPr>
        <w:t>&lt;referenceBlock name=”right”&gt;,</w:t>
      </w:r>
      <w:r>
        <w:t xml:space="preserve"> bạn có thể nhắm mục tiêu </w:t>
      </w:r>
      <w:r w:rsidRPr="00E77D30">
        <w:rPr>
          <w:highlight w:val="lightGray"/>
        </w:rPr>
        <w:t>&lt;block name=”right”&gt;.</w:t>
      </w:r>
      <w:r>
        <w:t xml:space="preserve"> </w:t>
      </w:r>
    </w:p>
    <w:p w14:paraId="0426F986" w14:textId="034DE085" w:rsidR="007A78B5" w:rsidRDefault="00E77D30" w:rsidP="004D4890">
      <w:r>
        <w:t xml:space="preserve">Để truyền các đối số tới một block sử dụng chỉ dẫn </w:t>
      </w:r>
      <w:r w:rsidRPr="00E77D30">
        <w:rPr>
          <w:highlight w:val="lightGray"/>
        </w:rPr>
        <w:t>&lt;argument&gt;&lt;/argument&gt;.</w:t>
      </w:r>
      <w:r>
        <w:t xml:space="preserve">  </w:t>
      </w:r>
    </w:p>
    <w:p w14:paraId="0A7A4D04" w14:textId="77777777" w:rsidR="00E77D30" w:rsidRDefault="00E77D30" w:rsidP="004D4890"/>
    <w:tbl>
      <w:tblPr>
        <w:tblStyle w:val="TableGrid"/>
        <w:tblW w:w="0" w:type="auto"/>
        <w:tblLook w:val="04A0" w:firstRow="1" w:lastRow="0" w:firstColumn="1" w:lastColumn="0" w:noHBand="0" w:noVBand="1"/>
      </w:tblPr>
      <w:tblGrid>
        <w:gridCol w:w="1413"/>
        <w:gridCol w:w="3261"/>
        <w:gridCol w:w="3118"/>
        <w:gridCol w:w="1558"/>
      </w:tblGrid>
      <w:tr w:rsidR="00E77D30" w14:paraId="31277D0B" w14:textId="77777777" w:rsidTr="00E77D30">
        <w:tc>
          <w:tcPr>
            <w:tcW w:w="1413" w:type="dxa"/>
          </w:tcPr>
          <w:p w14:paraId="757E451E" w14:textId="3A85F120" w:rsidR="00E77D30" w:rsidRPr="00E77D30" w:rsidRDefault="00E77D30" w:rsidP="004D4890">
            <w:pPr>
              <w:rPr>
                <w:b/>
              </w:rPr>
            </w:pPr>
            <w:r w:rsidRPr="00E77D30">
              <w:rPr>
                <w:b/>
              </w:rPr>
              <w:t>Attribute</w:t>
            </w:r>
          </w:p>
        </w:tc>
        <w:tc>
          <w:tcPr>
            <w:tcW w:w="3261" w:type="dxa"/>
          </w:tcPr>
          <w:p w14:paraId="082E80F8" w14:textId="3F8026ED" w:rsidR="00E77D30" w:rsidRPr="00E77D30" w:rsidRDefault="00E77D30" w:rsidP="004D4890">
            <w:pPr>
              <w:rPr>
                <w:b/>
              </w:rPr>
            </w:pPr>
            <w:r w:rsidRPr="00E77D30">
              <w:rPr>
                <w:b/>
              </w:rPr>
              <w:t>Description</w:t>
            </w:r>
          </w:p>
        </w:tc>
        <w:tc>
          <w:tcPr>
            <w:tcW w:w="3118" w:type="dxa"/>
          </w:tcPr>
          <w:p w14:paraId="7B166150" w14:textId="326224D2" w:rsidR="00E77D30" w:rsidRPr="00E77D30" w:rsidRDefault="00E77D30" w:rsidP="004D4890">
            <w:pPr>
              <w:rPr>
                <w:b/>
              </w:rPr>
            </w:pPr>
            <w:r w:rsidRPr="00E77D30">
              <w:rPr>
                <w:b/>
              </w:rPr>
              <w:t>Values</w:t>
            </w:r>
          </w:p>
        </w:tc>
        <w:tc>
          <w:tcPr>
            <w:tcW w:w="1558" w:type="dxa"/>
          </w:tcPr>
          <w:p w14:paraId="24A0353F" w14:textId="7A2B5424" w:rsidR="00E77D30" w:rsidRPr="00E77D30" w:rsidRDefault="00E77D30" w:rsidP="004D4890">
            <w:pPr>
              <w:rPr>
                <w:b/>
              </w:rPr>
            </w:pPr>
            <w:r w:rsidRPr="00E77D30">
              <w:rPr>
                <w:b/>
              </w:rPr>
              <w:t>Required?</w:t>
            </w:r>
          </w:p>
        </w:tc>
      </w:tr>
      <w:tr w:rsidR="00E77D30" w14:paraId="2DB5AE8A" w14:textId="77777777" w:rsidTr="00E77D30">
        <w:tc>
          <w:tcPr>
            <w:tcW w:w="1413" w:type="dxa"/>
          </w:tcPr>
          <w:p w14:paraId="52F4C997" w14:textId="49732AEA" w:rsidR="00E77D30" w:rsidRDefault="00E77D30" w:rsidP="004D4890">
            <w:r w:rsidRPr="00E77D30">
              <w:rPr>
                <w:highlight w:val="lightGray"/>
              </w:rPr>
              <w:t>remove</w:t>
            </w:r>
          </w:p>
        </w:tc>
        <w:tc>
          <w:tcPr>
            <w:tcW w:w="3261" w:type="dxa"/>
          </w:tcPr>
          <w:p w14:paraId="13E68159" w14:textId="163A918D" w:rsidR="00E77D30" w:rsidRDefault="00E77D30" w:rsidP="004D4890">
            <w:r>
              <w:t>Cho phép để xoá bỏ hoặc huỷ bỏ việc xoá phần tử. Khi một khung chứa – container bị xoá thì các phần tử con của nó cũng bị xoá</w:t>
            </w:r>
            <w:r w:rsidR="00B41B5D">
              <w:t xml:space="preserve">. </w:t>
            </w:r>
          </w:p>
        </w:tc>
        <w:tc>
          <w:tcPr>
            <w:tcW w:w="3118" w:type="dxa"/>
          </w:tcPr>
          <w:p w14:paraId="0CFCDE7F" w14:textId="40D99039" w:rsidR="00E77D30" w:rsidRDefault="00E77D30" w:rsidP="004D4890">
            <w:r>
              <w:rPr>
                <w:highlight w:val="lightGray"/>
              </w:rPr>
              <w:t>t</w:t>
            </w:r>
            <w:r w:rsidRPr="00E77D30">
              <w:rPr>
                <w:highlight w:val="lightGray"/>
              </w:rPr>
              <w:t>rue</w:t>
            </w:r>
            <w:r>
              <w:t xml:space="preserve"> hoặc </w:t>
            </w:r>
            <w:r w:rsidRPr="00E77D30">
              <w:rPr>
                <w:highlight w:val="lightGray"/>
              </w:rPr>
              <w:t>false</w:t>
            </w:r>
            <w:r>
              <w:t xml:space="preserve"> </w:t>
            </w:r>
          </w:p>
        </w:tc>
        <w:tc>
          <w:tcPr>
            <w:tcW w:w="1558" w:type="dxa"/>
          </w:tcPr>
          <w:p w14:paraId="5BF0533A" w14:textId="5A3F1520" w:rsidR="00E77D30" w:rsidRDefault="00E77D30" w:rsidP="004D4890">
            <w:r>
              <w:t>No</w:t>
            </w:r>
          </w:p>
        </w:tc>
      </w:tr>
      <w:tr w:rsidR="00E77D30" w14:paraId="789D02EB" w14:textId="77777777" w:rsidTr="00E77D30">
        <w:tc>
          <w:tcPr>
            <w:tcW w:w="1413" w:type="dxa"/>
          </w:tcPr>
          <w:p w14:paraId="5FEE95A1" w14:textId="77777777" w:rsidR="001045B5" w:rsidRDefault="001045B5" w:rsidP="004D4890">
            <w:pPr>
              <w:rPr>
                <w:highlight w:val="lightGray"/>
              </w:rPr>
            </w:pPr>
          </w:p>
          <w:p w14:paraId="2DF5AF23" w14:textId="2D36538A" w:rsidR="00E77D30" w:rsidRDefault="00E77D30" w:rsidP="004D4890">
            <w:r>
              <w:rPr>
                <w:highlight w:val="lightGray"/>
              </w:rPr>
              <w:t>d</w:t>
            </w:r>
            <w:r w:rsidRPr="00E77D30">
              <w:rPr>
                <w:highlight w:val="lightGray"/>
              </w:rPr>
              <w:t>isplay</w:t>
            </w:r>
          </w:p>
        </w:tc>
        <w:tc>
          <w:tcPr>
            <w:tcW w:w="3261" w:type="dxa"/>
          </w:tcPr>
          <w:p w14:paraId="5EEF364D" w14:textId="77777777" w:rsidR="001045B5" w:rsidRDefault="001045B5" w:rsidP="004D4890"/>
          <w:p w14:paraId="189D13A8" w14:textId="376F285D" w:rsidR="00E77D30" w:rsidRDefault="00E77D30" w:rsidP="004D4890">
            <w:r>
              <w:t xml:space="preserve">Cho phép bạn </w:t>
            </w:r>
            <w:r w:rsidR="00B41B5D">
              <w:t>để vô hiệu hoá kết xuất các khối – block cụ thể hoặc container với tất cả con của nó(cả 2 đều được thiết lập trực tiếp và bằng tham chiếu). Các đối tượng PHP của khối – block hoặc khung chứa – container và các con của nó vẫn được sinh ra và sẵn sàng để thao tác.</w:t>
            </w:r>
          </w:p>
          <w:p w14:paraId="5D07D9A3" w14:textId="77777777" w:rsidR="00E77D30" w:rsidRDefault="00E77D30" w:rsidP="004D4890"/>
          <w:p w14:paraId="454CA4BC" w14:textId="77777777" w:rsidR="00E77D30" w:rsidRDefault="00E77D30" w:rsidP="004D4890"/>
        </w:tc>
        <w:tc>
          <w:tcPr>
            <w:tcW w:w="3118" w:type="dxa"/>
          </w:tcPr>
          <w:p w14:paraId="1A0308A2" w14:textId="77777777" w:rsidR="001045B5" w:rsidRDefault="001045B5" w:rsidP="004D4890">
            <w:pPr>
              <w:rPr>
                <w:highlight w:val="lightGray"/>
              </w:rPr>
            </w:pPr>
          </w:p>
          <w:p w14:paraId="2858A407" w14:textId="3A173B53" w:rsidR="00E77D30" w:rsidRDefault="00B41B5D" w:rsidP="004D4890">
            <w:r w:rsidRPr="00B41B5D">
              <w:rPr>
                <w:highlight w:val="lightGray"/>
              </w:rPr>
              <w:t>true</w:t>
            </w:r>
            <w:r>
              <w:t xml:space="preserve"> hoặc </w:t>
            </w:r>
            <w:r w:rsidRPr="00B41B5D">
              <w:rPr>
                <w:highlight w:val="lightGray"/>
              </w:rPr>
              <w:t>false</w:t>
            </w:r>
          </w:p>
        </w:tc>
        <w:tc>
          <w:tcPr>
            <w:tcW w:w="1558" w:type="dxa"/>
          </w:tcPr>
          <w:p w14:paraId="016EEE78" w14:textId="77777777" w:rsidR="001045B5" w:rsidRDefault="001045B5" w:rsidP="004D4890"/>
          <w:p w14:paraId="6B997150" w14:textId="69F62075" w:rsidR="00E77D30" w:rsidRDefault="00E77D30" w:rsidP="004D4890">
            <w:r>
              <w:t xml:space="preserve">No </w:t>
            </w:r>
          </w:p>
        </w:tc>
      </w:tr>
    </w:tbl>
    <w:p w14:paraId="10E9519F" w14:textId="77777777" w:rsidR="00E77D30" w:rsidRDefault="00E77D30" w:rsidP="004D4890"/>
    <w:p w14:paraId="52CF9A62" w14:textId="0F181D52" w:rsidR="000E5333" w:rsidRDefault="000E5333" w:rsidP="000E5333">
      <w:pPr>
        <w:pStyle w:val="ListParagraph"/>
        <w:numPr>
          <w:ilvl w:val="0"/>
          <w:numId w:val="91"/>
        </w:numPr>
      </w:pPr>
      <w:r>
        <w:t xml:space="preserve">Thuộc tính </w:t>
      </w:r>
      <w:r w:rsidRPr="000E5333">
        <w:rPr>
          <w:highlight w:val="lightGray"/>
        </w:rPr>
        <w:t>remove</w:t>
      </w:r>
      <w:r>
        <w:t xml:space="preserve"> là không bắt buộc và giá trị mặc định là </w:t>
      </w:r>
      <w:r w:rsidRPr="000E5333">
        <w:rPr>
          <w:highlight w:val="lightGray"/>
        </w:rPr>
        <w:t>false</w:t>
      </w:r>
    </w:p>
    <w:p w14:paraId="2F19E2A2" w14:textId="661624FD" w:rsidR="000E5333" w:rsidRDefault="000E5333" w:rsidP="000E5333">
      <w:r>
        <w:t xml:space="preserve">Cài đặt này cho phép bạn để xoá bỏ một block hoặc container trong bố cục của bạn bằng cách thiết lập thuộc tính </w:t>
      </w:r>
      <w:r w:rsidRPr="000E5333">
        <w:rPr>
          <w:highlight w:val="lightGray"/>
        </w:rPr>
        <w:t>remove</w:t>
      </w:r>
      <w:r>
        <w:t xml:space="preserve"> tới </w:t>
      </w:r>
      <w:r w:rsidRPr="000E5333">
        <w:rPr>
          <w:highlight w:val="lightGray"/>
        </w:rPr>
        <w:t>true</w:t>
      </w:r>
      <w:r>
        <w:t xml:space="preserve"> ,hoặc để huỷ bỏ xoá bỏ block hoặc container bằng cách thiết lập giá trị tới </w:t>
      </w:r>
      <w:r w:rsidRPr="000E5333">
        <w:rPr>
          <w:highlight w:val="lightGray"/>
        </w:rPr>
        <w:t>false</w:t>
      </w:r>
      <w:r>
        <w:t xml:space="preserve"> . </w:t>
      </w:r>
    </w:p>
    <w:p w14:paraId="54441FF6" w14:textId="77777777" w:rsidR="00A14503" w:rsidRDefault="00A14503" w:rsidP="000E5333"/>
    <w:tbl>
      <w:tblPr>
        <w:tblStyle w:val="TableGrid"/>
        <w:tblW w:w="0" w:type="auto"/>
        <w:tblLook w:val="04A0" w:firstRow="1" w:lastRow="0" w:firstColumn="1" w:lastColumn="0" w:noHBand="0" w:noVBand="1"/>
      </w:tblPr>
      <w:tblGrid>
        <w:gridCol w:w="9350"/>
      </w:tblGrid>
      <w:tr w:rsidR="000E5333" w14:paraId="07FC7980" w14:textId="77777777" w:rsidTr="000E5333">
        <w:tc>
          <w:tcPr>
            <w:tcW w:w="9350" w:type="dxa"/>
          </w:tcPr>
          <w:p w14:paraId="239F02AF" w14:textId="77777777" w:rsidR="000E5333" w:rsidRDefault="000E5333" w:rsidP="004D4890"/>
          <w:p w14:paraId="767C8FA1" w14:textId="77777777" w:rsidR="000E5333" w:rsidRDefault="000E5333" w:rsidP="004D4890">
            <w:r w:rsidRPr="000E5333">
              <w:t>&lt;referenceBlock name="block.name" remove="true" /&gt;</w:t>
            </w:r>
          </w:p>
          <w:p w14:paraId="5EDE0F43" w14:textId="54EF2C1F" w:rsidR="000E5333" w:rsidRDefault="000E5333" w:rsidP="004D4890"/>
        </w:tc>
      </w:tr>
    </w:tbl>
    <w:p w14:paraId="1769D9A7" w14:textId="77777777" w:rsidR="000E5333" w:rsidRDefault="000E5333" w:rsidP="004D4890"/>
    <w:p w14:paraId="3769846E" w14:textId="21F528DE" w:rsidR="00E07F12" w:rsidRDefault="00E07F12" w:rsidP="00E07F12">
      <w:pPr>
        <w:pStyle w:val="ListParagraph"/>
        <w:numPr>
          <w:ilvl w:val="0"/>
          <w:numId w:val="91"/>
        </w:numPr>
      </w:pPr>
      <w:r>
        <w:t xml:space="preserve">Thuộc tính </w:t>
      </w:r>
      <w:r w:rsidRPr="00A14503">
        <w:rPr>
          <w:highlight w:val="lightGray"/>
        </w:rPr>
        <w:t>display</w:t>
      </w:r>
      <w:r>
        <w:t xml:space="preserve"> là không bắt buộc (optional) và giá trị mặc định là </w:t>
      </w:r>
      <w:r w:rsidRPr="00A14503">
        <w:rPr>
          <w:highlight w:val="lightGray"/>
        </w:rPr>
        <w:t>true</w:t>
      </w:r>
      <w:r>
        <w:t xml:space="preserve"> </w:t>
      </w:r>
    </w:p>
    <w:p w14:paraId="76687FA1" w14:textId="64275711" w:rsidR="00E07F12" w:rsidRDefault="00A14503" w:rsidP="00E07F12">
      <w:r>
        <w:t xml:space="preserve">Bạn luôn có thể ghi đè các giá trị này trong bố cục của bạn. Trong tình huống khi giá trị của </w:t>
      </w:r>
      <w:r w:rsidRPr="00A14503">
        <w:rPr>
          <w:highlight w:val="lightGray"/>
        </w:rPr>
        <w:t>remove</w:t>
      </w:r>
      <w:r>
        <w:t xml:space="preserve"> là </w:t>
      </w:r>
      <w:r w:rsidRPr="00A14503">
        <w:rPr>
          <w:highlight w:val="lightGray"/>
        </w:rPr>
        <w:t>true</w:t>
      </w:r>
      <w:r>
        <w:t xml:space="preserve">, thì thuộc tính </w:t>
      </w:r>
      <w:r w:rsidRPr="00A14503">
        <w:rPr>
          <w:highlight w:val="lightGray"/>
        </w:rPr>
        <w:t>display</w:t>
      </w:r>
      <w:r>
        <w:t xml:space="preserve"> sẽ bị bỏ qua.</w:t>
      </w:r>
    </w:p>
    <w:p w14:paraId="2FF1CC53" w14:textId="77777777" w:rsidR="009A4A50" w:rsidRDefault="009A4A50" w:rsidP="00E07F12"/>
    <w:tbl>
      <w:tblPr>
        <w:tblStyle w:val="TableGrid"/>
        <w:tblW w:w="0" w:type="auto"/>
        <w:tblLook w:val="04A0" w:firstRow="1" w:lastRow="0" w:firstColumn="1" w:lastColumn="0" w:noHBand="0" w:noVBand="1"/>
      </w:tblPr>
      <w:tblGrid>
        <w:gridCol w:w="9350"/>
      </w:tblGrid>
      <w:tr w:rsidR="00A14503" w14:paraId="0A9A7B71" w14:textId="77777777" w:rsidTr="00A14503">
        <w:tc>
          <w:tcPr>
            <w:tcW w:w="9350" w:type="dxa"/>
          </w:tcPr>
          <w:p w14:paraId="51255EA6" w14:textId="77777777" w:rsidR="00A14503" w:rsidRDefault="00A14503" w:rsidP="00E07F12"/>
          <w:p w14:paraId="77F3703A" w14:textId="77777777" w:rsidR="00A14503" w:rsidRDefault="00A14503" w:rsidP="00E07F12">
            <w:r w:rsidRPr="00A14503">
              <w:t>&lt;</w:t>
            </w:r>
            <w:r w:rsidRPr="002A30CE">
              <w:rPr>
                <w:color w:val="FF0000"/>
              </w:rPr>
              <w:t xml:space="preserve">referenceContainer </w:t>
            </w:r>
            <w:r w:rsidRPr="00A14503">
              <w:t>name="container.name" display="false" /&gt;</w:t>
            </w:r>
          </w:p>
          <w:p w14:paraId="145E8ED7" w14:textId="3C85E6C9" w:rsidR="00A14503" w:rsidRDefault="00A14503" w:rsidP="00E07F12"/>
        </w:tc>
      </w:tr>
    </w:tbl>
    <w:p w14:paraId="65F431CC" w14:textId="77777777" w:rsidR="00A14503" w:rsidRDefault="00A14503" w:rsidP="00E07F12"/>
    <w:p w14:paraId="026DDF57" w14:textId="7BF6A36E" w:rsidR="00A14503" w:rsidRDefault="00E01C42" w:rsidP="00E01C42">
      <w:pPr>
        <w:pStyle w:val="Heading6"/>
      </w:pPr>
      <w:r>
        <w:t>move</w:t>
      </w:r>
    </w:p>
    <w:p w14:paraId="73F9AE21" w14:textId="77777777" w:rsidR="002A30CE" w:rsidRDefault="002A30CE" w:rsidP="002A30CE"/>
    <w:p w14:paraId="50C667F3" w14:textId="47D29061" w:rsidR="00E01C42" w:rsidRDefault="00E01C42" w:rsidP="002A30CE">
      <w:r>
        <w:t>Thiết lập khai báo phần tử block hoặc container như một con của phần tử khác trong thứ tự</w:t>
      </w:r>
      <w:r w:rsidR="002A30CE">
        <w:t xml:space="preserve"> </w:t>
      </w:r>
      <w:r>
        <w:t>được chỉ định</w:t>
      </w:r>
      <w:r w:rsidR="00D301EF">
        <w:t>.</w:t>
      </w:r>
      <w:r>
        <w:t xml:space="preserve"> </w:t>
      </w:r>
    </w:p>
    <w:tbl>
      <w:tblPr>
        <w:tblStyle w:val="TableGrid"/>
        <w:tblW w:w="0" w:type="auto"/>
        <w:tblLook w:val="04A0" w:firstRow="1" w:lastRow="0" w:firstColumn="1" w:lastColumn="0" w:noHBand="0" w:noVBand="1"/>
      </w:tblPr>
      <w:tblGrid>
        <w:gridCol w:w="9350"/>
      </w:tblGrid>
      <w:tr w:rsidR="00E01C42" w14:paraId="724B0875" w14:textId="77777777" w:rsidTr="00E01C42">
        <w:tc>
          <w:tcPr>
            <w:tcW w:w="9350" w:type="dxa"/>
          </w:tcPr>
          <w:p w14:paraId="7042E133" w14:textId="77777777" w:rsidR="00E01C42" w:rsidRDefault="00E01C42" w:rsidP="00E07F12"/>
          <w:p w14:paraId="3042083D" w14:textId="77777777" w:rsidR="00E01C42" w:rsidRDefault="00E01C42" w:rsidP="00E07F12">
            <w:r w:rsidRPr="00E01C42">
              <w:t>&lt;</w:t>
            </w:r>
            <w:r w:rsidRPr="002A30CE">
              <w:rPr>
                <w:color w:val="FF0000"/>
              </w:rPr>
              <w:t xml:space="preserve">move </w:t>
            </w:r>
            <w:r w:rsidRPr="00E01C42">
              <w:t>element="name.of.an.element" destination="name.of.destination.element" as="new_alias" after="name.of.element.after" before="name.of.element.before"/&gt;</w:t>
            </w:r>
          </w:p>
          <w:p w14:paraId="6CFE4933" w14:textId="3CF8CFA0" w:rsidR="00E01C42" w:rsidRDefault="00E01C42" w:rsidP="00E07F12"/>
        </w:tc>
      </w:tr>
    </w:tbl>
    <w:p w14:paraId="3FE8A321" w14:textId="2A8B8F72" w:rsidR="00E01C42" w:rsidRDefault="002A30CE" w:rsidP="002A30CE">
      <w:pPr>
        <w:pStyle w:val="ListParagraph"/>
        <w:numPr>
          <w:ilvl w:val="0"/>
          <w:numId w:val="91"/>
        </w:numPr>
      </w:pPr>
      <w:r w:rsidRPr="00D1386D">
        <w:rPr>
          <w:highlight w:val="lightGray"/>
        </w:rPr>
        <w:t>&lt;move&gt;</w:t>
      </w:r>
      <w:r>
        <w:t xml:space="preserve"> sẽ bị bỏ qua nếu phần tử bị di chuyển không được </w:t>
      </w:r>
      <w:r w:rsidR="00D1386D">
        <w:t>định nghĩa</w:t>
      </w:r>
      <w:r>
        <w:t xml:space="preserve"> </w:t>
      </w:r>
    </w:p>
    <w:p w14:paraId="478FEE10" w14:textId="3B728C3E" w:rsidR="002A30CE" w:rsidRDefault="00D1386D" w:rsidP="002A30CE">
      <w:pPr>
        <w:pStyle w:val="ListParagraph"/>
        <w:numPr>
          <w:ilvl w:val="0"/>
          <w:numId w:val="91"/>
        </w:numPr>
      </w:pPr>
      <w:r>
        <w:t>Nếu thuộc tính a</w:t>
      </w:r>
      <w:r w:rsidR="002A30CE">
        <w:t>s</w:t>
      </w:r>
      <w:r>
        <w:t xml:space="preserve"> không được định nghĩa, giá trị hiện hành của phần tử bí danh bị sử dụng. Nếu việc đó không khả thi, giá trị của thuộc tính name được sử dụng thay thế. </w:t>
      </w:r>
    </w:p>
    <w:p w14:paraId="3A737A4D" w14:textId="51CC78C1" w:rsidR="002A30CE" w:rsidRDefault="00D1386D" w:rsidP="002A30CE">
      <w:pPr>
        <w:pStyle w:val="ListParagraph"/>
        <w:numPr>
          <w:ilvl w:val="0"/>
          <w:numId w:val="91"/>
        </w:numPr>
      </w:pPr>
      <w:r>
        <w:t xml:space="preserve">Trong suốt quá trình tạo ra bố cục, chỉ dẫn </w:t>
      </w:r>
      <w:r w:rsidR="002A30CE" w:rsidRPr="00D1386D">
        <w:rPr>
          <w:highlight w:val="lightGray"/>
        </w:rPr>
        <w:t>&lt;move&gt;</w:t>
      </w:r>
      <w:r>
        <w:t xml:space="preserve"> được xử lý trước hành vi xoá bỏ (thiết lập sử dụng thuộc tính </w:t>
      </w:r>
      <w:r w:rsidRPr="00D1386D">
        <w:rPr>
          <w:highlight w:val="lightGray"/>
        </w:rPr>
        <w:t>remove</w:t>
      </w:r>
      <w:r>
        <w:t>). Điều này có nghĩa là nếu bất kỳ phần tử nào được di chuyển tới phần tử được lên lịch để xoá bỏ, chúng cũng sẽ bị xoá bỏ.</w:t>
      </w:r>
    </w:p>
    <w:p w14:paraId="573ECC18" w14:textId="77777777" w:rsidR="00130C97" w:rsidRDefault="00130C97" w:rsidP="00130C97"/>
    <w:tbl>
      <w:tblPr>
        <w:tblStyle w:val="TableGrid"/>
        <w:tblW w:w="0" w:type="auto"/>
        <w:tblLook w:val="04A0" w:firstRow="1" w:lastRow="0" w:firstColumn="1" w:lastColumn="0" w:noHBand="0" w:noVBand="1"/>
      </w:tblPr>
      <w:tblGrid>
        <w:gridCol w:w="2337"/>
        <w:gridCol w:w="2337"/>
        <w:gridCol w:w="2338"/>
        <w:gridCol w:w="2338"/>
      </w:tblGrid>
      <w:tr w:rsidR="00130C97" w14:paraId="6750C8CB" w14:textId="77777777" w:rsidTr="00130C97">
        <w:tc>
          <w:tcPr>
            <w:tcW w:w="2337" w:type="dxa"/>
          </w:tcPr>
          <w:p w14:paraId="09B26209" w14:textId="3480DB58" w:rsidR="00130C97" w:rsidRDefault="00130C97" w:rsidP="00E07F12">
            <w:r>
              <w:t>Attribute</w:t>
            </w:r>
          </w:p>
        </w:tc>
        <w:tc>
          <w:tcPr>
            <w:tcW w:w="2337" w:type="dxa"/>
          </w:tcPr>
          <w:p w14:paraId="1B679643" w14:textId="4E6B8FE4" w:rsidR="00130C97" w:rsidRDefault="00130C97" w:rsidP="00E07F12">
            <w:r>
              <w:t>Description</w:t>
            </w:r>
          </w:p>
        </w:tc>
        <w:tc>
          <w:tcPr>
            <w:tcW w:w="2338" w:type="dxa"/>
          </w:tcPr>
          <w:p w14:paraId="6FFC5B82" w14:textId="0F7BFE44" w:rsidR="00130C97" w:rsidRDefault="00130C97" w:rsidP="00E07F12">
            <w:r>
              <w:t>Values</w:t>
            </w:r>
          </w:p>
        </w:tc>
        <w:tc>
          <w:tcPr>
            <w:tcW w:w="2338" w:type="dxa"/>
          </w:tcPr>
          <w:p w14:paraId="3F4F7BE5" w14:textId="22D6216A" w:rsidR="00130C97" w:rsidRDefault="00130C97" w:rsidP="00E07F12">
            <w:r>
              <w:t>Required?</w:t>
            </w:r>
          </w:p>
        </w:tc>
      </w:tr>
      <w:tr w:rsidR="00130C97" w14:paraId="10E391EF" w14:textId="77777777" w:rsidTr="00130C97">
        <w:tc>
          <w:tcPr>
            <w:tcW w:w="2337" w:type="dxa"/>
          </w:tcPr>
          <w:p w14:paraId="21341453" w14:textId="0B97AB09" w:rsidR="00130C97" w:rsidRDefault="00130C97" w:rsidP="00E07F12">
            <w:r>
              <w:t>element</w:t>
            </w:r>
          </w:p>
        </w:tc>
        <w:tc>
          <w:tcPr>
            <w:tcW w:w="2337" w:type="dxa"/>
          </w:tcPr>
          <w:p w14:paraId="65FC824D" w14:textId="79A42A0F" w:rsidR="00130C97" w:rsidRDefault="00130C97" w:rsidP="00E07F12">
            <w:r>
              <w:t>Tên của phần tử để di chuyển</w:t>
            </w:r>
          </w:p>
        </w:tc>
        <w:tc>
          <w:tcPr>
            <w:tcW w:w="2338" w:type="dxa"/>
          </w:tcPr>
          <w:p w14:paraId="231FAF1F" w14:textId="7E56C8A2" w:rsidR="00130C97" w:rsidRDefault="00D82D09" w:rsidP="00E07F12">
            <w:r>
              <w:t>Tên phần tử</w:t>
            </w:r>
          </w:p>
        </w:tc>
        <w:tc>
          <w:tcPr>
            <w:tcW w:w="2338" w:type="dxa"/>
          </w:tcPr>
          <w:p w14:paraId="118E085D" w14:textId="7DEB027A" w:rsidR="00130C97" w:rsidRDefault="00D82D09" w:rsidP="00E07F12">
            <w:r>
              <w:t>Yes</w:t>
            </w:r>
          </w:p>
        </w:tc>
      </w:tr>
      <w:tr w:rsidR="00130C97" w14:paraId="706058B4" w14:textId="77777777" w:rsidTr="00130C97">
        <w:tc>
          <w:tcPr>
            <w:tcW w:w="2337" w:type="dxa"/>
          </w:tcPr>
          <w:p w14:paraId="05622F81" w14:textId="2EECBE37" w:rsidR="00130C97" w:rsidRDefault="00130C97" w:rsidP="00E07F12">
            <w:r>
              <w:t>destination</w:t>
            </w:r>
          </w:p>
        </w:tc>
        <w:tc>
          <w:tcPr>
            <w:tcW w:w="2337" w:type="dxa"/>
          </w:tcPr>
          <w:p w14:paraId="22C52BC0" w14:textId="4547572A" w:rsidR="00130C97" w:rsidRDefault="00130C97" w:rsidP="00E07F12">
            <w:r>
              <w:t>Tên của phần tử cha mục tiêu</w:t>
            </w:r>
          </w:p>
        </w:tc>
        <w:tc>
          <w:tcPr>
            <w:tcW w:w="2338" w:type="dxa"/>
          </w:tcPr>
          <w:p w14:paraId="012C2DF6" w14:textId="625BDD4B" w:rsidR="00130C97" w:rsidRDefault="00D82D09" w:rsidP="00E07F12">
            <w:r>
              <w:t>Tên phần tử</w:t>
            </w:r>
          </w:p>
        </w:tc>
        <w:tc>
          <w:tcPr>
            <w:tcW w:w="2338" w:type="dxa"/>
          </w:tcPr>
          <w:p w14:paraId="16EBD53E" w14:textId="50380D11" w:rsidR="00130C97" w:rsidRDefault="00D82D09" w:rsidP="00E07F12">
            <w:r>
              <w:t>Yes</w:t>
            </w:r>
          </w:p>
        </w:tc>
      </w:tr>
      <w:tr w:rsidR="00130C97" w14:paraId="37E13F1B" w14:textId="77777777" w:rsidTr="00130C97">
        <w:tc>
          <w:tcPr>
            <w:tcW w:w="2337" w:type="dxa"/>
          </w:tcPr>
          <w:p w14:paraId="3B37EB0A" w14:textId="70988A4F" w:rsidR="00130C97" w:rsidRDefault="00130C97" w:rsidP="00E07F12">
            <w:r>
              <w:t>as</w:t>
            </w:r>
          </w:p>
        </w:tc>
        <w:tc>
          <w:tcPr>
            <w:tcW w:w="2337" w:type="dxa"/>
          </w:tcPr>
          <w:p w14:paraId="6B40A13E" w14:textId="696CC400" w:rsidR="00130C97" w:rsidRDefault="00130C97" w:rsidP="00E07F12">
            <w:r>
              <w:t>Tên bí danh – alias name cho phần tử trong vị trí mới</w:t>
            </w:r>
          </w:p>
        </w:tc>
        <w:tc>
          <w:tcPr>
            <w:tcW w:w="2338" w:type="dxa"/>
          </w:tcPr>
          <w:p w14:paraId="2976B3B9" w14:textId="35D9A0A7" w:rsidR="00130C97" w:rsidRDefault="00D82D09" w:rsidP="00E07F12">
            <w:r>
              <w:t>0-9,A-Z,a-z, underscore (_), period (.), dash(-). Case sensitive</w:t>
            </w:r>
          </w:p>
        </w:tc>
        <w:tc>
          <w:tcPr>
            <w:tcW w:w="2338" w:type="dxa"/>
          </w:tcPr>
          <w:p w14:paraId="49D97EC6" w14:textId="22F77DF3" w:rsidR="00130C97" w:rsidRDefault="00D82D09" w:rsidP="00E07F12">
            <w:r>
              <w:t>No</w:t>
            </w:r>
          </w:p>
        </w:tc>
      </w:tr>
      <w:tr w:rsidR="00130C97" w14:paraId="26C1C9AA" w14:textId="77777777" w:rsidTr="00130C97">
        <w:tc>
          <w:tcPr>
            <w:tcW w:w="2337" w:type="dxa"/>
          </w:tcPr>
          <w:p w14:paraId="2722358A" w14:textId="1E6BC9FF" w:rsidR="00130C97" w:rsidRDefault="00130C97" w:rsidP="00E07F12">
            <w:r>
              <w:t>after or before</w:t>
            </w:r>
          </w:p>
        </w:tc>
        <w:tc>
          <w:tcPr>
            <w:tcW w:w="2337" w:type="dxa"/>
          </w:tcPr>
          <w:p w14:paraId="666CB4AA" w14:textId="368C8AB0" w:rsidR="00130C97" w:rsidRDefault="00D82D09" w:rsidP="00D82D09">
            <w:r>
              <w:t xml:space="preserve">Chỉ định vị trí của phần tử so với phần tử cùng cấp. Sử </w:t>
            </w:r>
            <w:r>
              <w:lastRenderedPageBreak/>
              <w:t xml:space="preserve">dụng dash (-) để định vị của khối trước –block hoặc sau tất cả các khối cùng cấp độ lồng nhau của chúng. Nếu thuộc tính bị bỏ qua, phần tử được đặt sau tất cả các phần tử cung cấp. </w:t>
            </w:r>
          </w:p>
        </w:tc>
        <w:tc>
          <w:tcPr>
            <w:tcW w:w="2338" w:type="dxa"/>
          </w:tcPr>
          <w:p w14:paraId="735BCD2C" w14:textId="79457C8E" w:rsidR="00130C97" w:rsidRDefault="00D82D09" w:rsidP="00E07F12">
            <w:r>
              <w:lastRenderedPageBreak/>
              <w:t>Tên phần tử</w:t>
            </w:r>
          </w:p>
        </w:tc>
        <w:tc>
          <w:tcPr>
            <w:tcW w:w="2338" w:type="dxa"/>
          </w:tcPr>
          <w:p w14:paraId="23DB1503" w14:textId="7D94AE25" w:rsidR="00130C97" w:rsidRDefault="00D82D09" w:rsidP="00E07F12">
            <w:r>
              <w:t>No</w:t>
            </w:r>
          </w:p>
        </w:tc>
      </w:tr>
    </w:tbl>
    <w:p w14:paraId="4C9A2079" w14:textId="77777777" w:rsidR="002A30CE" w:rsidRDefault="002A30CE" w:rsidP="00E07F12"/>
    <w:tbl>
      <w:tblPr>
        <w:tblStyle w:val="TableGrid"/>
        <w:tblW w:w="0" w:type="auto"/>
        <w:tblLook w:val="04A0" w:firstRow="1" w:lastRow="0" w:firstColumn="1" w:lastColumn="0" w:noHBand="0" w:noVBand="1"/>
      </w:tblPr>
      <w:tblGrid>
        <w:gridCol w:w="9350"/>
      </w:tblGrid>
      <w:tr w:rsidR="008763BF" w14:paraId="0F90D26C" w14:textId="77777777" w:rsidTr="008763BF">
        <w:tc>
          <w:tcPr>
            <w:tcW w:w="9350" w:type="dxa"/>
          </w:tcPr>
          <w:p w14:paraId="163A789B" w14:textId="77777777" w:rsidR="008763BF" w:rsidRDefault="008763BF" w:rsidP="00E07F12"/>
          <w:p w14:paraId="44C00988" w14:textId="77777777" w:rsidR="008763BF" w:rsidRDefault="008763BF" w:rsidP="00E07F12">
            <w:r w:rsidRPr="008763BF">
              <w:t>&lt;</w:t>
            </w:r>
            <w:r w:rsidRPr="00AE4E19">
              <w:rPr>
                <w:color w:val="FF0000"/>
              </w:rPr>
              <w:t xml:space="preserve">move </w:t>
            </w:r>
            <w:r w:rsidRPr="008763BF">
              <w:t>element="product.info.options.wrapper" destination="bundle.product.options.wrapper" before="-" /&gt;</w:t>
            </w:r>
          </w:p>
          <w:p w14:paraId="06268A35" w14:textId="5C5F07ED" w:rsidR="008763BF" w:rsidRDefault="008763BF" w:rsidP="00E07F12"/>
        </w:tc>
      </w:tr>
    </w:tbl>
    <w:p w14:paraId="48B16511" w14:textId="77777777" w:rsidR="00D82D09" w:rsidRDefault="00D82D09" w:rsidP="00E07F12"/>
    <w:p w14:paraId="526B163A" w14:textId="4EEFFC78" w:rsidR="00132A77" w:rsidRDefault="00132A77" w:rsidP="00132A77">
      <w:pPr>
        <w:pStyle w:val="Heading6"/>
      </w:pPr>
      <w:r>
        <w:t xml:space="preserve">remove </w:t>
      </w:r>
    </w:p>
    <w:p w14:paraId="7C014B77" w14:textId="77777777" w:rsidR="00132A77" w:rsidRDefault="00132A77" w:rsidP="00E07F12"/>
    <w:p w14:paraId="59013768" w14:textId="2674F137" w:rsidR="00CB62B1" w:rsidRDefault="00CB62B1" w:rsidP="00E07F12">
      <w:r w:rsidRPr="00CB62B1">
        <w:rPr>
          <w:highlight w:val="lightGray"/>
        </w:rPr>
        <w:t>&lt;remove&gt;</w:t>
      </w:r>
      <w:r>
        <w:t xml:space="preserve"> chỉ sử dụng để xoá bỏ các nguồn tài nguyên tĩnh – static resource liên keets tới một trang trong phần </w:t>
      </w:r>
      <w:r w:rsidRPr="00CB62B1">
        <w:rPr>
          <w:highlight w:val="lightGray"/>
        </w:rPr>
        <w:t>&lt;head&gt;</w:t>
      </w:r>
      <w:r>
        <w:t xml:space="preserve">. Cho xoá bỏ blocks và containers, sử dụng thuộc tính remove cho </w:t>
      </w:r>
      <w:r w:rsidRPr="00CB62B1">
        <w:rPr>
          <w:highlight w:val="lightGray"/>
        </w:rPr>
        <w:t>&lt;referenceBlock&gt;</w:t>
      </w:r>
      <w:r>
        <w:t xml:space="preserve"> và </w:t>
      </w:r>
      <w:r w:rsidRPr="00CB62B1">
        <w:rPr>
          <w:highlight w:val="lightGray"/>
        </w:rPr>
        <w:t>&lt;referenceContainer&gt;</w:t>
      </w:r>
      <w:r>
        <w:t>.</w:t>
      </w:r>
    </w:p>
    <w:p w14:paraId="6569E186" w14:textId="77777777" w:rsidR="00CB62B1" w:rsidRDefault="00CB62B1" w:rsidP="00E07F12"/>
    <w:p w14:paraId="29FDC55F" w14:textId="77777777" w:rsidR="00CB62B1" w:rsidRDefault="00CB62B1" w:rsidP="00E07F12"/>
    <w:tbl>
      <w:tblPr>
        <w:tblStyle w:val="TableGrid"/>
        <w:tblW w:w="0" w:type="auto"/>
        <w:tblLook w:val="04A0" w:firstRow="1" w:lastRow="0" w:firstColumn="1" w:lastColumn="0" w:noHBand="0" w:noVBand="1"/>
      </w:tblPr>
      <w:tblGrid>
        <w:gridCol w:w="9350"/>
      </w:tblGrid>
      <w:tr w:rsidR="00CB62B1" w14:paraId="7BF2D3B3" w14:textId="77777777" w:rsidTr="00CB62B1">
        <w:tc>
          <w:tcPr>
            <w:tcW w:w="9350" w:type="dxa"/>
          </w:tcPr>
          <w:p w14:paraId="2DB086D2" w14:textId="77777777" w:rsidR="00CB62B1" w:rsidRDefault="00CB62B1" w:rsidP="00E07F12"/>
          <w:p w14:paraId="5FFB516A" w14:textId="77777777" w:rsidR="00CB62B1" w:rsidRDefault="00CB62B1" w:rsidP="00CB62B1">
            <w:r>
              <w:t>&lt;page xmlns:xsi="http://www.w3.org/2001/XMLSchema-instance" xsi:noNamespaceSchemaLocation="urn:magento:framework:View/Layout/etc/page_configuration.xsd"&gt;</w:t>
            </w:r>
          </w:p>
          <w:p w14:paraId="476F38A2" w14:textId="77777777" w:rsidR="00CB62B1" w:rsidRDefault="00CB62B1" w:rsidP="00CB62B1">
            <w:r>
              <w:t xml:space="preserve">   &lt;head&gt;</w:t>
            </w:r>
          </w:p>
          <w:p w14:paraId="10DC72A0" w14:textId="77777777" w:rsidR="00CB62B1" w:rsidRDefault="00CB62B1" w:rsidP="00CB62B1">
            <w:r>
              <w:t xml:space="preserve">      &lt;!-- Remove local resources --&gt;</w:t>
            </w:r>
          </w:p>
          <w:p w14:paraId="74261A72" w14:textId="77777777" w:rsidR="00CB62B1" w:rsidRDefault="00CB62B1" w:rsidP="00CB62B1">
            <w:r>
              <w:t xml:space="preserve">      &lt;remove src="css/styles-m.css" /&gt;</w:t>
            </w:r>
          </w:p>
          <w:p w14:paraId="74D17BB3" w14:textId="77777777" w:rsidR="00CB62B1" w:rsidRDefault="00CB62B1" w:rsidP="00CB62B1">
            <w:r>
              <w:t xml:space="preserve">      &lt;remove src="my-js.js"/&gt;</w:t>
            </w:r>
          </w:p>
          <w:p w14:paraId="23837EA3" w14:textId="77777777" w:rsidR="00CB62B1" w:rsidRDefault="00CB62B1" w:rsidP="00CB62B1">
            <w:r>
              <w:t xml:space="preserve">      &lt;remove src="Magento_Catalog::js/compare.js" /&gt;</w:t>
            </w:r>
          </w:p>
          <w:p w14:paraId="069DE964" w14:textId="77777777" w:rsidR="00CB62B1" w:rsidRDefault="00CB62B1" w:rsidP="00CB62B1"/>
          <w:p w14:paraId="730F6150" w14:textId="77777777" w:rsidR="00CB62B1" w:rsidRDefault="00CB62B1" w:rsidP="00CB62B1">
            <w:r>
              <w:t xml:space="preserve">      &lt;!-- Remove external resources --&gt;</w:t>
            </w:r>
          </w:p>
          <w:p w14:paraId="30153EE9" w14:textId="77777777" w:rsidR="00CB62B1" w:rsidRDefault="00CB62B1" w:rsidP="00CB62B1">
            <w:r>
              <w:t xml:space="preserve">      &lt;remove src="https://maxcdn.bootstrapcdn.com/bootstrap/3.3.4/css/bootstrap-theme.min.css"/&gt;</w:t>
            </w:r>
          </w:p>
          <w:p w14:paraId="3A1B4C6F" w14:textId="77777777" w:rsidR="00CB62B1" w:rsidRDefault="00CB62B1" w:rsidP="00CB62B1">
            <w:r>
              <w:t xml:space="preserve">      &lt;remove src="https://maxcdn.bootstrapcdn.com/bootstrap/3.3.4/js/bootstrap.min.js"/&gt;</w:t>
            </w:r>
          </w:p>
          <w:p w14:paraId="4450055B" w14:textId="77777777" w:rsidR="00CB62B1" w:rsidRDefault="00CB62B1" w:rsidP="00CB62B1">
            <w:r>
              <w:t xml:space="preserve">      &lt;remove src="http://fonts.googleapis.com/css?family=Montserrat" /&gt;</w:t>
            </w:r>
          </w:p>
          <w:p w14:paraId="4CEA5564" w14:textId="77777777" w:rsidR="00CB62B1" w:rsidRDefault="00CB62B1" w:rsidP="00CB62B1">
            <w:r>
              <w:t xml:space="preserve">   &lt;/head&gt;</w:t>
            </w:r>
          </w:p>
          <w:p w14:paraId="6830E574" w14:textId="54DAB54B" w:rsidR="00CB62B1" w:rsidRDefault="00CB62B1" w:rsidP="00CB62B1">
            <w:r>
              <w:t>&lt;/page&gt;</w:t>
            </w:r>
          </w:p>
          <w:p w14:paraId="136A9C17" w14:textId="77777777" w:rsidR="00CB62B1" w:rsidRDefault="00CB62B1" w:rsidP="00E07F12"/>
        </w:tc>
      </w:tr>
    </w:tbl>
    <w:p w14:paraId="037123BE" w14:textId="77777777" w:rsidR="00CB62B1" w:rsidRDefault="00CB62B1" w:rsidP="00E07F12"/>
    <w:p w14:paraId="567EB400" w14:textId="63F8F03E" w:rsidR="00AE4E19" w:rsidRDefault="00AE4E19" w:rsidP="00AE4E19">
      <w:pPr>
        <w:pStyle w:val="Heading6"/>
      </w:pPr>
      <w:r>
        <w:lastRenderedPageBreak/>
        <w:t xml:space="preserve">update </w:t>
      </w:r>
    </w:p>
    <w:p w14:paraId="02A0CEE3" w14:textId="77777777" w:rsidR="00AE4E19" w:rsidRDefault="00AE4E19" w:rsidP="00E07F12"/>
    <w:p w14:paraId="149234E8" w14:textId="3642A617" w:rsidR="00AE4E19" w:rsidRDefault="00AE4E19" w:rsidP="00E07F12">
      <w:r>
        <w:t xml:space="preserve">Thêm một tập tin bố cục nhất định – layout file. </w:t>
      </w:r>
    </w:p>
    <w:tbl>
      <w:tblPr>
        <w:tblStyle w:val="TableGrid"/>
        <w:tblW w:w="0" w:type="auto"/>
        <w:tblLook w:val="04A0" w:firstRow="1" w:lastRow="0" w:firstColumn="1" w:lastColumn="0" w:noHBand="0" w:noVBand="1"/>
      </w:tblPr>
      <w:tblGrid>
        <w:gridCol w:w="9350"/>
      </w:tblGrid>
      <w:tr w:rsidR="00E34002" w14:paraId="133109C2" w14:textId="77777777" w:rsidTr="00E34002">
        <w:tc>
          <w:tcPr>
            <w:tcW w:w="9350" w:type="dxa"/>
          </w:tcPr>
          <w:p w14:paraId="32AA0E4D" w14:textId="77777777" w:rsidR="00E34002" w:rsidRDefault="00E34002" w:rsidP="00E07F12"/>
          <w:p w14:paraId="2398A977" w14:textId="77777777" w:rsidR="00E34002" w:rsidRDefault="00E34002" w:rsidP="00E07F12">
            <w:r w:rsidRPr="00E34002">
              <w:t>&lt;</w:t>
            </w:r>
            <w:r w:rsidRPr="002B0F5D">
              <w:rPr>
                <w:color w:val="FF0000"/>
              </w:rPr>
              <w:t xml:space="preserve">update </w:t>
            </w:r>
            <w:r w:rsidRPr="00E34002">
              <w:t>handle="{name_of_handle_to_include}"/&gt;</w:t>
            </w:r>
          </w:p>
          <w:p w14:paraId="75E95364" w14:textId="20E8F200" w:rsidR="00E34002" w:rsidRDefault="00E34002" w:rsidP="00E07F12"/>
        </w:tc>
      </w:tr>
    </w:tbl>
    <w:p w14:paraId="60255DF4" w14:textId="77777777" w:rsidR="00AE4E19" w:rsidRDefault="00AE4E19" w:rsidP="00E07F12"/>
    <w:p w14:paraId="60FAC86F" w14:textId="07A4AF92" w:rsidR="00C6156B" w:rsidRDefault="00C6156B" w:rsidP="00E07F12">
      <w:r>
        <w:t xml:space="preserve">Cụ thể là handle là “thêm vào - </w:t>
      </w:r>
      <w:r w:rsidRPr="006B21C1">
        <w:rPr>
          <w:b/>
          <w:color w:val="FF0000"/>
        </w:rPr>
        <w:t>included</w:t>
      </w:r>
      <w:r>
        <w:t>” và chạy đệ quy</w:t>
      </w:r>
    </w:p>
    <w:p w14:paraId="4A8226E4" w14:textId="7F0EEA48" w:rsidR="00E34002" w:rsidRDefault="00C6156B" w:rsidP="00E07F12">
      <w:r>
        <w:t>Mẫu sử dụng của nó trong trang bố cục – page layout như sau:</w:t>
      </w:r>
    </w:p>
    <w:p w14:paraId="6DB2CA7C" w14:textId="77777777" w:rsidR="00C6156B" w:rsidRDefault="00C6156B" w:rsidP="00E07F12"/>
    <w:tbl>
      <w:tblPr>
        <w:tblStyle w:val="TableGrid"/>
        <w:tblW w:w="0" w:type="auto"/>
        <w:tblLook w:val="04A0" w:firstRow="1" w:lastRow="0" w:firstColumn="1" w:lastColumn="0" w:noHBand="0" w:noVBand="1"/>
      </w:tblPr>
      <w:tblGrid>
        <w:gridCol w:w="9350"/>
      </w:tblGrid>
      <w:tr w:rsidR="00C6156B" w14:paraId="15BDF5F7" w14:textId="77777777" w:rsidTr="00C6156B">
        <w:tc>
          <w:tcPr>
            <w:tcW w:w="9350" w:type="dxa"/>
          </w:tcPr>
          <w:p w14:paraId="2A863C21" w14:textId="77777777" w:rsidR="00C6156B" w:rsidRDefault="00C6156B" w:rsidP="00E07F12"/>
          <w:p w14:paraId="71BE3F10" w14:textId="77777777" w:rsidR="00C6156B" w:rsidRDefault="00C6156B" w:rsidP="00E07F12">
            <w:r w:rsidRPr="00C6156B">
              <w:t>&lt;</w:t>
            </w:r>
            <w:r w:rsidRPr="00C6156B">
              <w:rPr>
                <w:color w:val="FF0000"/>
              </w:rPr>
              <w:t xml:space="preserve">update </w:t>
            </w:r>
            <w:r w:rsidRPr="00C6156B">
              <w:t>handle="customer_account"/&gt;</w:t>
            </w:r>
          </w:p>
          <w:p w14:paraId="2C9CC853" w14:textId="3AD0A7B3" w:rsidR="00C6156B" w:rsidRDefault="00C6156B" w:rsidP="00E07F12"/>
        </w:tc>
      </w:tr>
    </w:tbl>
    <w:p w14:paraId="7A3EDA71" w14:textId="77777777" w:rsidR="00C6156B" w:rsidRDefault="00C6156B" w:rsidP="00E07F12"/>
    <w:p w14:paraId="16F88AE4" w14:textId="5D4A284D" w:rsidR="006B21C1" w:rsidRDefault="006B21C1" w:rsidP="006B21C1">
      <w:pPr>
        <w:pStyle w:val="Heading6"/>
      </w:pPr>
      <w:r>
        <w:t>argument</w:t>
      </w:r>
    </w:p>
    <w:p w14:paraId="57F51C2D" w14:textId="77777777" w:rsidR="006B21C1" w:rsidRDefault="006B21C1" w:rsidP="00E07F12"/>
    <w:p w14:paraId="33E3F52E" w14:textId="74B888BD" w:rsidR="006B21C1" w:rsidRDefault="006B21C1" w:rsidP="005B2AFF">
      <w:pPr>
        <w:pStyle w:val="IntenseQuote"/>
      </w:pPr>
      <w:r>
        <w:t>Trong Adobe Commerce và Magento Open Source</w:t>
      </w:r>
      <w:r w:rsidR="005B2AFF">
        <w:t xml:space="preserve"> 2.3.2 được thêm thuộc tính shared. Bây giờ, thể hiện của view models là shared bởi mặc định. Nếu một view model yêu cầu một thể hiện mới mỗi lần, bạn phỉa thêm thuộc tính – attribute share = “</w:t>
      </w:r>
      <w:r w:rsidR="005B2AFF" w:rsidRPr="005B2AFF">
        <w:rPr>
          <w:color w:val="FF0000"/>
        </w:rPr>
        <w:t>false</w:t>
      </w:r>
      <w:r w:rsidR="005B2AFF">
        <w:t xml:space="preserve">” trên node argument trong layout xml file. </w:t>
      </w:r>
    </w:p>
    <w:p w14:paraId="053C4891" w14:textId="3269A978" w:rsidR="005B2AFF" w:rsidRDefault="005B2AFF" w:rsidP="00E07F12">
      <w:r>
        <w:t>Để truyền một đối số</w:t>
      </w:r>
      <w:r w:rsidR="00AC3B52">
        <w:t xml:space="preserve"> thì </w:t>
      </w:r>
      <w:r>
        <w:t xml:space="preserve"> phải sử dụng &lt;arguments&gt;&lt;/arguments&gt;</w:t>
      </w:r>
      <w:r w:rsidR="00AC3B52">
        <w:t xml:space="preserve"> .</w:t>
      </w:r>
    </w:p>
    <w:tbl>
      <w:tblPr>
        <w:tblStyle w:val="TableGrid"/>
        <w:tblW w:w="0" w:type="auto"/>
        <w:tblLook w:val="04A0" w:firstRow="1" w:lastRow="0" w:firstColumn="1" w:lastColumn="0" w:noHBand="0" w:noVBand="1"/>
      </w:tblPr>
      <w:tblGrid>
        <w:gridCol w:w="1060"/>
        <w:gridCol w:w="3626"/>
        <w:gridCol w:w="3389"/>
        <w:gridCol w:w="1275"/>
      </w:tblGrid>
      <w:tr w:rsidR="00AC3B52" w14:paraId="75BB6178" w14:textId="77777777" w:rsidTr="00684154">
        <w:trPr>
          <w:trHeight w:val="577"/>
        </w:trPr>
        <w:tc>
          <w:tcPr>
            <w:tcW w:w="1036" w:type="dxa"/>
          </w:tcPr>
          <w:p w14:paraId="1EED2C72" w14:textId="45C0D300" w:rsidR="00AC3B52" w:rsidRDefault="00AC3B52" w:rsidP="00E07F12">
            <w:r>
              <w:t>attribute</w:t>
            </w:r>
          </w:p>
        </w:tc>
        <w:tc>
          <w:tcPr>
            <w:tcW w:w="3638" w:type="dxa"/>
          </w:tcPr>
          <w:p w14:paraId="0BCED5AD" w14:textId="06C81070" w:rsidR="00AC3B52" w:rsidRDefault="00AC3B52" w:rsidP="00E07F12">
            <w:r>
              <w:t>Description</w:t>
            </w:r>
          </w:p>
        </w:tc>
        <w:tc>
          <w:tcPr>
            <w:tcW w:w="3401" w:type="dxa"/>
          </w:tcPr>
          <w:p w14:paraId="18E81389" w14:textId="442B5C6C" w:rsidR="00AC3B52" w:rsidRDefault="00AC3B52" w:rsidP="00E07F12">
            <w:r>
              <w:t>Values</w:t>
            </w:r>
          </w:p>
        </w:tc>
        <w:tc>
          <w:tcPr>
            <w:tcW w:w="1275" w:type="dxa"/>
          </w:tcPr>
          <w:p w14:paraId="1A421F67" w14:textId="4E857CDE" w:rsidR="00AC3B52" w:rsidRDefault="00AC3B52" w:rsidP="00E07F12">
            <w:r>
              <w:t>Required?</w:t>
            </w:r>
          </w:p>
        </w:tc>
      </w:tr>
      <w:tr w:rsidR="00AC3B52" w14:paraId="350E5ACF" w14:textId="77777777" w:rsidTr="00684154">
        <w:trPr>
          <w:trHeight w:val="566"/>
        </w:trPr>
        <w:tc>
          <w:tcPr>
            <w:tcW w:w="1036" w:type="dxa"/>
          </w:tcPr>
          <w:p w14:paraId="30973B7F" w14:textId="0D53BA7F" w:rsidR="00AC3B52" w:rsidRDefault="00AC3B52" w:rsidP="00E07F12">
            <w:r>
              <w:t>name</w:t>
            </w:r>
          </w:p>
        </w:tc>
        <w:tc>
          <w:tcPr>
            <w:tcW w:w="3638" w:type="dxa"/>
          </w:tcPr>
          <w:p w14:paraId="34D23734" w14:textId="3307FBC8" w:rsidR="00AC3B52" w:rsidRDefault="00AC3B52" w:rsidP="00E07F12">
            <w:r>
              <w:t>Tên của đối số đầu vào</w:t>
            </w:r>
          </w:p>
        </w:tc>
        <w:tc>
          <w:tcPr>
            <w:tcW w:w="3401" w:type="dxa"/>
          </w:tcPr>
          <w:p w14:paraId="7F9C84FA" w14:textId="576CD4CB" w:rsidR="00AC3B52" w:rsidRDefault="00AC3B52" w:rsidP="00E07F12">
            <w:r>
              <w:t>Unique</w:t>
            </w:r>
          </w:p>
        </w:tc>
        <w:tc>
          <w:tcPr>
            <w:tcW w:w="1275" w:type="dxa"/>
          </w:tcPr>
          <w:p w14:paraId="32A668C7" w14:textId="052C617E" w:rsidR="00AC3B52" w:rsidRDefault="00AC3B52" w:rsidP="00E07F12">
            <w:r>
              <w:t>Yes</w:t>
            </w:r>
          </w:p>
        </w:tc>
      </w:tr>
      <w:tr w:rsidR="00AC3B52" w14:paraId="16909267" w14:textId="77777777" w:rsidTr="00AC3B52">
        <w:tc>
          <w:tcPr>
            <w:tcW w:w="1036" w:type="dxa"/>
          </w:tcPr>
          <w:p w14:paraId="02BE79BD" w14:textId="6120E8A8" w:rsidR="00AC3B52" w:rsidRDefault="00AC3B52" w:rsidP="00E07F12">
            <w:r>
              <w:t>shared</w:t>
            </w:r>
          </w:p>
        </w:tc>
        <w:tc>
          <w:tcPr>
            <w:tcW w:w="3638" w:type="dxa"/>
          </w:tcPr>
          <w:p w14:paraId="60510686" w14:textId="7B441ADD" w:rsidR="00AC3B52" w:rsidRDefault="00AC3B52" w:rsidP="00E07F12">
            <w:r>
              <w:t>Nếu false, nó sẽ tạo một thể hiện mới của block</w:t>
            </w:r>
          </w:p>
        </w:tc>
        <w:tc>
          <w:tcPr>
            <w:tcW w:w="3401" w:type="dxa"/>
          </w:tcPr>
          <w:p w14:paraId="1F742BBC" w14:textId="4AD2DB20" w:rsidR="00AC3B52" w:rsidRDefault="00AC3B52" w:rsidP="00E07F12">
            <w:r>
              <w:t>False</w:t>
            </w:r>
          </w:p>
        </w:tc>
        <w:tc>
          <w:tcPr>
            <w:tcW w:w="1275" w:type="dxa"/>
          </w:tcPr>
          <w:p w14:paraId="46BE88BD" w14:textId="539FEBE4" w:rsidR="00AC3B52" w:rsidRDefault="00AC3B52" w:rsidP="00E07F12">
            <w:r>
              <w:t>No</w:t>
            </w:r>
          </w:p>
        </w:tc>
      </w:tr>
      <w:tr w:rsidR="00AC3B52" w14:paraId="49B4277D" w14:textId="77777777" w:rsidTr="00684154">
        <w:trPr>
          <w:trHeight w:val="568"/>
        </w:trPr>
        <w:tc>
          <w:tcPr>
            <w:tcW w:w="1036" w:type="dxa"/>
          </w:tcPr>
          <w:p w14:paraId="40F87253" w14:textId="7E66D956" w:rsidR="00AC3B52" w:rsidRDefault="00AC3B52" w:rsidP="00E07F12">
            <w:r>
              <w:t>translate</w:t>
            </w:r>
          </w:p>
        </w:tc>
        <w:tc>
          <w:tcPr>
            <w:tcW w:w="3638" w:type="dxa"/>
          </w:tcPr>
          <w:p w14:paraId="1646BCD6" w14:textId="4582082B" w:rsidR="00AC3B52" w:rsidRDefault="00AC3B52" w:rsidP="00E07F12">
            <w:r>
              <w:t>Cụ thể là có dịch chuỗi hay không</w:t>
            </w:r>
          </w:p>
        </w:tc>
        <w:tc>
          <w:tcPr>
            <w:tcW w:w="3401" w:type="dxa"/>
          </w:tcPr>
          <w:p w14:paraId="32C719B0" w14:textId="3B246CE8" w:rsidR="00AC3B52" w:rsidRDefault="00AC3B52" w:rsidP="00E07F12">
            <w:r>
              <w:t>True hoặc Flase</w:t>
            </w:r>
          </w:p>
        </w:tc>
        <w:tc>
          <w:tcPr>
            <w:tcW w:w="1275" w:type="dxa"/>
          </w:tcPr>
          <w:p w14:paraId="1B313468" w14:textId="0E75EEEC" w:rsidR="00AC3B52" w:rsidRDefault="00AC3B52" w:rsidP="00E07F12">
            <w:r>
              <w:t xml:space="preserve">No </w:t>
            </w:r>
          </w:p>
        </w:tc>
      </w:tr>
      <w:tr w:rsidR="00AC3B52" w14:paraId="74915DCD" w14:textId="77777777" w:rsidTr="00AC3B52">
        <w:tc>
          <w:tcPr>
            <w:tcW w:w="1036" w:type="dxa"/>
          </w:tcPr>
          <w:p w14:paraId="3E160296" w14:textId="28AAA533" w:rsidR="00AC3B52" w:rsidRDefault="00AC3B52" w:rsidP="00E07F12">
            <w:r>
              <w:t>xsi:type</w:t>
            </w:r>
          </w:p>
        </w:tc>
        <w:tc>
          <w:tcPr>
            <w:tcW w:w="3638" w:type="dxa"/>
          </w:tcPr>
          <w:p w14:paraId="6D6E1B24" w14:textId="27550FAB" w:rsidR="00AC3B52" w:rsidRDefault="00AC3B52" w:rsidP="00E07F12">
            <w:r>
              <w:t>Kiểu đối số</w:t>
            </w:r>
          </w:p>
        </w:tc>
        <w:tc>
          <w:tcPr>
            <w:tcW w:w="3401" w:type="dxa"/>
          </w:tcPr>
          <w:p w14:paraId="34142E70" w14:textId="73D3F8F0" w:rsidR="00AC3B52" w:rsidRDefault="00AC3B52" w:rsidP="00E07F12">
            <w:r>
              <w:t>String, boolean, object, number, null, array, options, url, helper</w:t>
            </w:r>
          </w:p>
        </w:tc>
        <w:tc>
          <w:tcPr>
            <w:tcW w:w="1275" w:type="dxa"/>
          </w:tcPr>
          <w:p w14:paraId="054649FF" w14:textId="4C50DD50" w:rsidR="00AC3B52" w:rsidRDefault="00AC3B52" w:rsidP="00E07F12">
            <w:r>
              <w:t>Yes</w:t>
            </w:r>
          </w:p>
        </w:tc>
      </w:tr>
    </w:tbl>
    <w:p w14:paraId="45824A50" w14:textId="77777777" w:rsidR="00AC3B52" w:rsidRDefault="00AC3B52" w:rsidP="00E07F12"/>
    <w:p w14:paraId="66629EFD" w14:textId="7B3FB221" w:rsidR="005B2AFF" w:rsidRDefault="00684154" w:rsidP="00E07F12">
      <w:r>
        <w:t>Ví dụ về việc truyền đối số:</w:t>
      </w:r>
    </w:p>
    <w:tbl>
      <w:tblPr>
        <w:tblStyle w:val="TableGrid"/>
        <w:tblW w:w="0" w:type="auto"/>
        <w:tblLook w:val="04A0" w:firstRow="1" w:lastRow="0" w:firstColumn="1" w:lastColumn="0" w:noHBand="0" w:noVBand="1"/>
      </w:tblPr>
      <w:tblGrid>
        <w:gridCol w:w="9350"/>
      </w:tblGrid>
      <w:tr w:rsidR="00684154" w14:paraId="0D797E41" w14:textId="77777777" w:rsidTr="00684154">
        <w:tc>
          <w:tcPr>
            <w:tcW w:w="9350" w:type="dxa"/>
          </w:tcPr>
          <w:p w14:paraId="31CF8F09" w14:textId="77777777" w:rsidR="00F602D1" w:rsidRDefault="00F602D1" w:rsidP="00F602D1">
            <w:r>
              <w:t>&lt;arguments&gt;</w:t>
            </w:r>
          </w:p>
          <w:p w14:paraId="02AF16AE" w14:textId="77777777" w:rsidR="00F602D1" w:rsidRDefault="00F602D1" w:rsidP="00F602D1">
            <w:r>
              <w:t xml:space="preserve">   &lt;</w:t>
            </w:r>
            <w:r w:rsidRPr="003040A5">
              <w:rPr>
                <w:i/>
              </w:rPr>
              <w:t>argument</w:t>
            </w:r>
            <w:r>
              <w:t xml:space="preserve"> name="item1" xsi:type="string"&gt;Custom string&lt;/argument&gt;</w:t>
            </w:r>
          </w:p>
          <w:p w14:paraId="1205C37E" w14:textId="77777777" w:rsidR="00F602D1" w:rsidRDefault="00F602D1" w:rsidP="00F602D1">
            <w:r>
              <w:lastRenderedPageBreak/>
              <w:t xml:space="preserve">   &lt;</w:t>
            </w:r>
            <w:r w:rsidRPr="003040A5">
              <w:t>argument</w:t>
            </w:r>
            <w:r>
              <w:t xml:space="preserve"> name="item2" xsi:type="boolean"&gt;true&lt;/argument&gt;</w:t>
            </w:r>
          </w:p>
          <w:p w14:paraId="022967AF" w14:textId="77777777" w:rsidR="00F602D1" w:rsidRDefault="00F602D1" w:rsidP="00F602D1">
            <w:r>
              <w:t xml:space="preserve">   ...</w:t>
            </w:r>
          </w:p>
          <w:p w14:paraId="708084F4" w14:textId="097B63D1" w:rsidR="00684154" w:rsidRDefault="00F602D1" w:rsidP="00F602D1">
            <w:r>
              <w:t>&lt;/arguments&gt;</w:t>
            </w:r>
          </w:p>
        </w:tc>
      </w:tr>
    </w:tbl>
    <w:p w14:paraId="45A237B3" w14:textId="77777777" w:rsidR="00684154" w:rsidRDefault="00684154" w:rsidP="00E07F12"/>
    <w:p w14:paraId="3A9ED363" w14:textId="0AA35A74" w:rsidR="003040A5" w:rsidRDefault="003040A5" w:rsidP="00E07F12">
      <w:r>
        <w:t xml:space="preserve">Các giá trị của đối số được thiết lập trong layout file và có thể truy cập trong template sử dụng phương thức </w:t>
      </w:r>
      <w:r w:rsidRPr="003040A5">
        <w:rPr>
          <w:highlight w:val="lightGray"/>
        </w:rPr>
        <w:t>getData(‘{ArgumentName}’)</w:t>
      </w:r>
      <w:r>
        <w:t xml:space="preserve"> và </w:t>
      </w:r>
      <w:r w:rsidRPr="003040A5">
        <w:rPr>
          <w:highlight w:val="lightGray"/>
        </w:rPr>
        <w:t>hasData(‘{ArgumentName}’)</w:t>
      </w:r>
      <w:r>
        <w:t xml:space="preserve"> . Sau đó trả về một giá trị kiểm tra – boolean định nghĩa bất cứ giá trị nào được thiết lậ</w:t>
      </w:r>
      <w:r w:rsidR="00FF063E">
        <w:t xml:space="preserve">p. {ArgumentName} bị thu được từ thuộc tính name theo cách lấy giá trị của </w:t>
      </w:r>
      <w:r w:rsidR="00FF063E" w:rsidRPr="00163092">
        <w:rPr>
          <w:highlight w:val="lightGray"/>
        </w:rPr>
        <w:t>&lt;argument name=”some_string” &gt;</w:t>
      </w:r>
      <w:r w:rsidR="00FF063E">
        <w:t xml:space="preserve"> với phương thức tên là </w:t>
      </w:r>
      <w:r w:rsidR="00FF063E" w:rsidRPr="00163092">
        <w:rPr>
          <w:highlight w:val="lightGray"/>
        </w:rPr>
        <w:t>getData(‘some_string’)</w:t>
      </w:r>
      <w:r w:rsidR="00FF063E">
        <w:t xml:space="preserve"> . </w:t>
      </w:r>
    </w:p>
    <w:p w14:paraId="6BADEE7E" w14:textId="77777777" w:rsidR="00FF063E" w:rsidRDefault="00FF063E" w:rsidP="00E07F12"/>
    <w:p w14:paraId="7D2E356C" w14:textId="2932B346" w:rsidR="003040A5" w:rsidRDefault="009C5B33" w:rsidP="00E07F12">
      <w:r>
        <w:t xml:space="preserve">Cho ví dụ: </w:t>
      </w:r>
    </w:p>
    <w:p w14:paraId="0F7C28B7" w14:textId="7E42096F" w:rsidR="009C5B33" w:rsidRDefault="009C5B33" w:rsidP="00E07F12">
      <w:r>
        <w:t xml:space="preserve">Thiết lập một giá trị của css_class trong file bố cục </w:t>
      </w:r>
      <w:r w:rsidRPr="007C1F67">
        <w:rPr>
          <w:highlight w:val="lightGray"/>
        </w:rPr>
        <w:t>/app/code/Magento/Theme/view/frontend/layout/default.xml</w:t>
      </w:r>
      <w:r>
        <w:t xml:space="preserve"> </w:t>
      </w:r>
    </w:p>
    <w:tbl>
      <w:tblPr>
        <w:tblStyle w:val="TableGrid"/>
        <w:tblW w:w="0" w:type="auto"/>
        <w:tblLook w:val="04A0" w:firstRow="1" w:lastRow="0" w:firstColumn="1" w:lastColumn="0" w:noHBand="0" w:noVBand="1"/>
      </w:tblPr>
      <w:tblGrid>
        <w:gridCol w:w="9350"/>
      </w:tblGrid>
      <w:tr w:rsidR="009C5B33" w14:paraId="6A34A4B7" w14:textId="77777777" w:rsidTr="009C5B33">
        <w:tc>
          <w:tcPr>
            <w:tcW w:w="9350" w:type="dxa"/>
          </w:tcPr>
          <w:p w14:paraId="04F7715A" w14:textId="77777777" w:rsidR="009C5B33" w:rsidRDefault="009C5B33" w:rsidP="009C5B33"/>
          <w:p w14:paraId="25CA4E6C" w14:textId="77777777" w:rsidR="009C5B33" w:rsidRDefault="009C5B33" w:rsidP="009C5B33">
            <w:r>
              <w:t>&lt;arguments&gt;</w:t>
            </w:r>
          </w:p>
          <w:p w14:paraId="5D2F4E37" w14:textId="77777777" w:rsidR="009C5B33" w:rsidRDefault="009C5B33" w:rsidP="009C5B33">
            <w:r>
              <w:t xml:space="preserve">    &lt;argument name="css_class" xsi:type="string"&gt;header links&lt;/argument&gt;</w:t>
            </w:r>
          </w:p>
          <w:p w14:paraId="5B812864" w14:textId="77777777" w:rsidR="009C5B33" w:rsidRDefault="009C5B33" w:rsidP="009C5B33">
            <w:r>
              <w:t>&lt;/arguments&gt;</w:t>
            </w:r>
          </w:p>
          <w:p w14:paraId="013BB252" w14:textId="7AD86AAB" w:rsidR="009C5B33" w:rsidRDefault="009C5B33" w:rsidP="009C5B33"/>
        </w:tc>
      </w:tr>
    </w:tbl>
    <w:p w14:paraId="4670D5B2" w14:textId="77777777" w:rsidR="009C5B33" w:rsidRDefault="009C5B33" w:rsidP="00E07F12"/>
    <w:p w14:paraId="17693196" w14:textId="4CD2C694" w:rsidR="00950B9C" w:rsidRDefault="00950B9C" w:rsidP="00E07F12">
      <w:r>
        <w:t xml:space="preserve">Chúng ta sử dụng giá trị css_class này trong </w:t>
      </w:r>
      <w:r w:rsidRPr="007C1F67">
        <w:rPr>
          <w:highlight w:val="lightGray"/>
        </w:rPr>
        <w:t>/app/code/Theme/view/frontend/templates/html/title.phtml</w:t>
      </w:r>
      <w:r>
        <w:t xml:space="preserve"> như sau:</w:t>
      </w:r>
    </w:p>
    <w:tbl>
      <w:tblPr>
        <w:tblStyle w:val="TableGrid"/>
        <w:tblW w:w="0" w:type="auto"/>
        <w:tblLook w:val="04A0" w:firstRow="1" w:lastRow="0" w:firstColumn="1" w:lastColumn="0" w:noHBand="0" w:noVBand="1"/>
      </w:tblPr>
      <w:tblGrid>
        <w:gridCol w:w="9350"/>
      </w:tblGrid>
      <w:tr w:rsidR="00950B9C" w14:paraId="33DE20F9" w14:textId="77777777" w:rsidTr="00950B9C">
        <w:tc>
          <w:tcPr>
            <w:tcW w:w="9350" w:type="dxa"/>
          </w:tcPr>
          <w:p w14:paraId="25E6AAE6" w14:textId="77777777" w:rsidR="00950B9C" w:rsidRDefault="00950B9C" w:rsidP="00E07F12"/>
          <w:p w14:paraId="2AA5637E" w14:textId="77777777" w:rsidR="00950B9C" w:rsidRDefault="00950B9C" w:rsidP="00E07F12">
            <w:r w:rsidRPr="00950B9C">
              <w:t>$cssClass = $this-&gt;hasCssClass() ? ' ' . $this-&gt;getCssClass() : '';</w:t>
            </w:r>
          </w:p>
          <w:p w14:paraId="7E12D764" w14:textId="0F938D6E" w:rsidR="00950B9C" w:rsidRDefault="00950B9C" w:rsidP="00E07F12"/>
        </w:tc>
      </w:tr>
    </w:tbl>
    <w:p w14:paraId="39A011AC" w14:textId="77777777" w:rsidR="00950B9C" w:rsidRDefault="00950B9C" w:rsidP="00E07F12"/>
    <w:p w14:paraId="7B018601" w14:textId="0ED345D7" w:rsidR="007C1F67" w:rsidRDefault="007C1F67" w:rsidP="007C1F67">
      <w:pPr>
        <w:pStyle w:val="ListParagraph"/>
        <w:numPr>
          <w:ilvl w:val="0"/>
          <w:numId w:val="14"/>
        </w:numPr>
      </w:pPr>
      <w:r>
        <w:t>Các kiểu đối số bằng ví dụ:</w:t>
      </w:r>
    </w:p>
    <w:p w14:paraId="047EC835" w14:textId="47630085" w:rsidR="007C1F67" w:rsidRDefault="007C1F67" w:rsidP="00BC7CC0">
      <w:pPr>
        <w:pStyle w:val="Heading7"/>
      </w:pPr>
      <w:r>
        <w:t>string type</w:t>
      </w:r>
    </w:p>
    <w:p w14:paraId="3106D1ED" w14:textId="77777777" w:rsidR="00BC7CC0" w:rsidRPr="00BC7CC0" w:rsidRDefault="00BC7CC0" w:rsidP="00BC7CC0"/>
    <w:tbl>
      <w:tblPr>
        <w:tblStyle w:val="TableGrid"/>
        <w:tblW w:w="0" w:type="auto"/>
        <w:tblLook w:val="04A0" w:firstRow="1" w:lastRow="0" w:firstColumn="1" w:lastColumn="0" w:noHBand="0" w:noVBand="1"/>
      </w:tblPr>
      <w:tblGrid>
        <w:gridCol w:w="9350"/>
      </w:tblGrid>
      <w:tr w:rsidR="007C1F67" w14:paraId="14DCBB74" w14:textId="77777777" w:rsidTr="007C1F67">
        <w:tc>
          <w:tcPr>
            <w:tcW w:w="9350" w:type="dxa"/>
          </w:tcPr>
          <w:p w14:paraId="4998E913" w14:textId="77777777" w:rsidR="003831F3" w:rsidRDefault="003831F3" w:rsidP="00E07F12"/>
          <w:p w14:paraId="330AB96C" w14:textId="3D78426B" w:rsidR="007C1F67" w:rsidRDefault="003831F3" w:rsidP="00E07F12">
            <w:r w:rsidRPr="003831F3">
              <w:t>&lt;argument name="some_string" xsi:type="string"&gt;Some String&lt;/argument&gt;</w:t>
            </w:r>
            <w:r>
              <w:t xml:space="preserve"> </w:t>
            </w:r>
          </w:p>
          <w:p w14:paraId="747A5A07" w14:textId="614BC67E" w:rsidR="003831F3" w:rsidRDefault="003831F3" w:rsidP="00E07F12"/>
        </w:tc>
      </w:tr>
    </w:tbl>
    <w:p w14:paraId="1A4C38A2" w14:textId="77777777" w:rsidR="007C1F67" w:rsidRDefault="007C1F67" w:rsidP="00E07F12"/>
    <w:p w14:paraId="3C17CE73" w14:textId="6038FB18" w:rsidR="007C1F67" w:rsidRDefault="007C1F67" w:rsidP="0006690B">
      <w:pPr>
        <w:pStyle w:val="Heading7"/>
      </w:pPr>
      <w:r>
        <w:t>The boolean type</w:t>
      </w:r>
    </w:p>
    <w:p w14:paraId="7857ED56" w14:textId="77777777" w:rsidR="007C1F67" w:rsidRDefault="007C1F67" w:rsidP="00E07F12"/>
    <w:tbl>
      <w:tblPr>
        <w:tblStyle w:val="TableGrid"/>
        <w:tblW w:w="0" w:type="auto"/>
        <w:tblLook w:val="04A0" w:firstRow="1" w:lastRow="0" w:firstColumn="1" w:lastColumn="0" w:noHBand="0" w:noVBand="1"/>
      </w:tblPr>
      <w:tblGrid>
        <w:gridCol w:w="9350"/>
      </w:tblGrid>
      <w:tr w:rsidR="0006690B" w14:paraId="0FB515D1" w14:textId="77777777" w:rsidTr="0006690B">
        <w:tc>
          <w:tcPr>
            <w:tcW w:w="9350" w:type="dxa"/>
          </w:tcPr>
          <w:p w14:paraId="1FE72462" w14:textId="77777777" w:rsidR="0006690B" w:rsidRDefault="0006690B" w:rsidP="00E07F12"/>
          <w:p w14:paraId="02D51331" w14:textId="434DEF6E" w:rsidR="0006690B" w:rsidRDefault="0006690B" w:rsidP="00E07F12">
            <w:r w:rsidRPr="0006690B">
              <w:t>&lt;argument name="is_active" xsi:type="boolean"&gt;true&lt;/argument&gt;</w:t>
            </w:r>
            <w:r>
              <w:t xml:space="preserve"> </w:t>
            </w:r>
          </w:p>
          <w:p w14:paraId="125987A2" w14:textId="2EFB8975" w:rsidR="0006690B" w:rsidRDefault="0006690B" w:rsidP="00E07F12"/>
        </w:tc>
      </w:tr>
    </w:tbl>
    <w:p w14:paraId="119FD217" w14:textId="77777777" w:rsidR="0006690B" w:rsidRDefault="0006690B" w:rsidP="00E07F12"/>
    <w:p w14:paraId="0505B57E" w14:textId="59620011" w:rsidR="007C1F67" w:rsidRDefault="007C1F67" w:rsidP="00637A40">
      <w:pPr>
        <w:pStyle w:val="Heading7"/>
      </w:pPr>
      <w:r>
        <w:lastRenderedPageBreak/>
        <w:t xml:space="preserve">The object type </w:t>
      </w:r>
    </w:p>
    <w:p w14:paraId="47105A38" w14:textId="77777777" w:rsidR="007C1F67" w:rsidRDefault="007C1F67" w:rsidP="00E07F12"/>
    <w:tbl>
      <w:tblPr>
        <w:tblStyle w:val="TableGrid"/>
        <w:tblW w:w="0" w:type="auto"/>
        <w:tblLook w:val="04A0" w:firstRow="1" w:lastRow="0" w:firstColumn="1" w:lastColumn="0" w:noHBand="0" w:noVBand="1"/>
      </w:tblPr>
      <w:tblGrid>
        <w:gridCol w:w="9350"/>
      </w:tblGrid>
      <w:tr w:rsidR="00637A40" w14:paraId="2B6FECAF" w14:textId="77777777" w:rsidTr="00637A40">
        <w:tc>
          <w:tcPr>
            <w:tcW w:w="9350" w:type="dxa"/>
          </w:tcPr>
          <w:p w14:paraId="30DC495C" w14:textId="77777777" w:rsidR="00637A40" w:rsidRDefault="00637A40" w:rsidP="00E07F12"/>
          <w:p w14:paraId="7BAEFFEB" w14:textId="039CC91E" w:rsidR="00637A40" w:rsidRDefault="00637A40" w:rsidP="00E07F12">
            <w:r w:rsidRPr="00637A40">
              <w:t>&lt;argument name="view_model" xsi:type="object"&gt;Vendor\CustomModule\ViewModel\Class&lt;/argument&gt;</w:t>
            </w:r>
            <w:r>
              <w:t xml:space="preserve"> </w:t>
            </w:r>
          </w:p>
          <w:p w14:paraId="30A4557A" w14:textId="3532DF58" w:rsidR="00637A40" w:rsidRDefault="00637A40" w:rsidP="00E07F12"/>
        </w:tc>
      </w:tr>
    </w:tbl>
    <w:p w14:paraId="47B33A52" w14:textId="77777777" w:rsidR="00637A40" w:rsidRDefault="00637A40" w:rsidP="00E07F12"/>
    <w:p w14:paraId="7105C53F" w14:textId="412156E8" w:rsidR="002A0B7C" w:rsidRDefault="002A0B7C" w:rsidP="00E07F12">
      <w:r w:rsidRPr="00B15BC1">
        <w:rPr>
          <w:highlight w:val="lightGray"/>
        </w:rPr>
        <w:t>Vendor/CustomModule/ViewModel/Class</w:t>
      </w:r>
      <w:r>
        <w:t xml:space="preserve"> class nên được cài đặt tại </w:t>
      </w:r>
      <w:r w:rsidRPr="00B15BC1">
        <w:rPr>
          <w:highlight w:val="lightGray"/>
        </w:rPr>
        <w:t>\Magento\Framework\View\Element\Block\ArgumentInterface</w:t>
      </w:r>
      <w:r>
        <w:t xml:space="preserve"> interface.</w:t>
      </w:r>
    </w:p>
    <w:p w14:paraId="1FA97155" w14:textId="7EAB0F80" w:rsidR="007C1F67" w:rsidRDefault="007C1F67" w:rsidP="002A0B7C">
      <w:pPr>
        <w:pStyle w:val="Heading7"/>
      </w:pPr>
      <w:r>
        <w:t xml:space="preserve">The number type </w:t>
      </w:r>
    </w:p>
    <w:p w14:paraId="426D8599" w14:textId="77777777" w:rsidR="007C1F67" w:rsidRDefault="007C1F67" w:rsidP="00E07F12"/>
    <w:tbl>
      <w:tblPr>
        <w:tblStyle w:val="TableGrid"/>
        <w:tblW w:w="0" w:type="auto"/>
        <w:tblLook w:val="04A0" w:firstRow="1" w:lastRow="0" w:firstColumn="1" w:lastColumn="0" w:noHBand="0" w:noVBand="1"/>
      </w:tblPr>
      <w:tblGrid>
        <w:gridCol w:w="9350"/>
      </w:tblGrid>
      <w:tr w:rsidR="002A0B7C" w14:paraId="57D47581" w14:textId="77777777" w:rsidTr="002A0B7C">
        <w:tc>
          <w:tcPr>
            <w:tcW w:w="9350" w:type="dxa"/>
          </w:tcPr>
          <w:p w14:paraId="4E8530C4" w14:textId="77777777" w:rsidR="00B15BC1" w:rsidRDefault="00B15BC1" w:rsidP="00E07F12"/>
          <w:p w14:paraId="0E905A25" w14:textId="52DEF5B6" w:rsidR="002A0B7C" w:rsidRDefault="00B15BC1" w:rsidP="00E07F12">
            <w:r w:rsidRPr="00B15BC1">
              <w:t>&lt;argument name="some_number" xsi:type="number"&gt;100&lt;/argument&gt;</w:t>
            </w:r>
            <w:r>
              <w:t xml:space="preserve"> </w:t>
            </w:r>
          </w:p>
          <w:p w14:paraId="7496CA1B" w14:textId="6D772341" w:rsidR="00B15BC1" w:rsidRDefault="00B15BC1" w:rsidP="00E07F12"/>
        </w:tc>
      </w:tr>
    </w:tbl>
    <w:p w14:paraId="5B0C3CE8" w14:textId="77777777" w:rsidR="002A0B7C" w:rsidRDefault="002A0B7C" w:rsidP="00E07F12"/>
    <w:p w14:paraId="037EA84D" w14:textId="2326AD74" w:rsidR="007C1F67" w:rsidRDefault="007C1F67" w:rsidP="007D6A75">
      <w:pPr>
        <w:pStyle w:val="Heading7"/>
      </w:pPr>
      <w:r>
        <w:t>The Null type</w:t>
      </w:r>
    </w:p>
    <w:p w14:paraId="7F896E2A" w14:textId="77777777" w:rsidR="002A0B7C" w:rsidRDefault="002A0B7C" w:rsidP="00E07F12"/>
    <w:tbl>
      <w:tblPr>
        <w:tblStyle w:val="TableGrid"/>
        <w:tblW w:w="0" w:type="auto"/>
        <w:tblLook w:val="04A0" w:firstRow="1" w:lastRow="0" w:firstColumn="1" w:lastColumn="0" w:noHBand="0" w:noVBand="1"/>
      </w:tblPr>
      <w:tblGrid>
        <w:gridCol w:w="9350"/>
      </w:tblGrid>
      <w:tr w:rsidR="007D6A75" w14:paraId="22660B62" w14:textId="77777777" w:rsidTr="007D6A75">
        <w:tc>
          <w:tcPr>
            <w:tcW w:w="9350" w:type="dxa"/>
          </w:tcPr>
          <w:p w14:paraId="3E1E5CEB" w14:textId="77777777" w:rsidR="007D6A75" w:rsidRDefault="007D6A75" w:rsidP="00E07F12"/>
          <w:p w14:paraId="2ED9ECA3" w14:textId="7957F351" w:rsidR="007D6A75" w:rsidRDefault="007D6A75" w:rsidP="00E07F12">
            <w:r w:rsidRPr="007D6A75">
              <w:t>&lt;argument name="null_value" xsi:type="null" /&gt;</w:t>
            </w:r>
            <w:r>
              <w:t xml:space="preserve"> </w:t>
            </w:r>
          </w:p>
          <w:p w14:paraId="56EB77F6" w14:textId="463D0AF3" w:rsidR="007D6A75" w:rsidRDefault="007D6A75" w:rsidP="00E07F12"/>
        </w:tc>
      </w:tr>
    </w:tbl>
    <w:p w14:paraId="549265B9" w14:textId="77777777" w:rsidR="007D6A75" w:rsidRDefault="007D6A75" w:rsidP="00E07F12"/>
    <w:p w14:paraId="2D0B3CC2" w14:textId="28DC1754" w:rsidR="007C1F67" w:rsidRDefault="007C1F67" w:rsidP="00061E0F">
      <w:pPr>
        <w:pStyle w:val="Heading7"/>
      </w:pPr>
      <w:r>
        <w:t xml:space="preserve">The array type </w:t>
      </w:r>
    </w:p>
    <w:p w14:paraId="44E9E8B5" w14:textId="77777777" w:rsidR="00061E0F" w:rsidRDefault="00061E0F" w:rsidP="00E07F12"/>
    <w:tbl>
      <w:tblPr>
        <w:tblStyle w:val="TableGrid"/>
        <w:tblW w:w="0" w:type="auto"/>
        <w:tblLook w:val="04A0" w:firstRow="1" w:lastRow="0" w:firstColumn="1" w:lastColumn="0" w:noHBand="0" w:noVBand="1"/>
      </w:tblPr>
      <w:tblGrid>
        <w:gridCol w:w="9350"/>
      </w:tblGrid>
      <w:tr w:rsidR="00061E0F" w14:paraId="7861398E" w14:textId="77777777" w:rsidTr="00061E0F">
        <w:tc>
          <w:tcPr>
            <w:tcW w:w="9350" w:type="dxa"/>
          </w:tcPr>
          <w:p w14:paraId="64EE43B5" w14:textId="77777777" w:rsidR="000C662B" w:rsidRDefault="000C662B" w:rsidP="000C662B">
            <w:r>
              <w:t>&lt;argument name="custom_array" xsi:type="array"&gt;</w:t>
            </w:r>
          </w:p>
          <w:p w14:paraId="23A86E91" w14:textId="77777777" w:rsidR="000C662B" w:rsidRDefault="000C662B" w:rsidP="000C662B">
            <w:r>
              <w:t xml:space="preserve">   &lt;item name="array_key_one" xsi:type="string"&gt;First Item&lt;/item&gt;</w:t>
            </w:r>
          </w:p>
          <w:p w14:paraId="0FA6752A" w14:textId="77777777" w:rsidR="000C662B" w:rsidRDefault="000C662B" w:rsidP="000C662B">
            <w:r>
              <w:t xml:space="preserve">   &lt;item name="array_key_two" xsi:type="string"&gt;Second Item&lt;/item&gt;</w:t>
            </w:r>
          </w:p>
          <w:p w14:paraId="7FE9807B" w14:textId="77777777" w:rsidR="000C662B" w:rsidRDefault="000C662B" w:rsidP="000C662B">
            <w:r>
              <w:t xml:space="preserve">   ...</w:t>
            </w:r>
          </w:p>
          <w:p w14:paraId="76E2DDBB" w14:textId="3BF2DFAD" w:rsidR="00061E0F" w:rsidRDefault="000C662B" w:rsidP="000C662B">
            <w:r>
              <w:t>&lt;/argument&gt;</w:t>
            </w:r>
          </w:p>
        </w:tc>
      </w:tr>
    </w:tbl>
    <w:p w14:paraId="1DD8FFDA" w14:textId="77777777" w:rsidR="007C1F67" w:rsidRDefault="007C1F67" w:rsidP="00E07F12"/>
    <w:p w14:paraId="62FC3196" w14:textId="318D1264" w:rsidR="003831F3" w:rsidRDefault="003831F3" w:rsidP="009C4785">
      <w:pPr>
        <w:pStyle w:val="Heading7"/>
      </w:pPr>
      <w:r>
        <w:t>The option type</w:t>
      </w:r>
    </w:p>
    <w:p w14:paraId="00074274" w14:textId="77777777" w:rsidR="003831F3" w:rsidRDefault="003831F3" w:rsidP="00E07F12"/>
    <w:tbl>
      <w:tblPr>
        <w:tblStyle w:val="TableGrid"/>
        <w:tblW w:w="0" w:type="auto"/>
        <w:tblLook w:val="04A0" w:firstRow="1" w:lastRow="0" w:firstColumn="1" w:lastColumn="0" w:noHBand="0" w:noVBand="1"/>
      </w:tblPr>
      <w:tblGrid>
        <w:gridCol w:w="9350"/>
      </w:tblGrid>
      <w:tr w:rsidR="009C4785" w14:paraId="6CE02C97" w14:textId="77777777" w:rsidTr="009C4785">
        <w:tc>
          <w:tcPr>
            <w:tcW w:w="9350" w:type="dxa"/>
          </w:tcPr>
          <w:p w14:paraId="3C1C9927" w14:textId="77777777" w:rsidR="009C4785" w:rsidRDefault="009C4785" w:rsidP="009C4785"/>
          <w:p w14:paraId="13DFD13C" w14:textId="77777777" w:rsidR="009C4785" w:rsidRDefault="009C4785" w:rsidP="009C4785">
            <w:r>
              <w:t>&lt;argument name="shopping_cart_url" xsi:type="url" path="checkout/cart/index" &gt;</w:t>
            </w:r>
          </w:p>
          <w:p w14:paraId="0C6AA385" w14:textId="77777777" w:rsidR="009C4785" w:rsidRDefault="009C4785" w:rsidP="009C4785">
            <w:r>
              <w:t xml:space="preserve">    &lt;param name="param1"&gt;param1value&lt;/param&gt;</w:t>
            </w:r>
          </w:p>
          <w:p w14:paraId="720FEC0C" w14:textId="77777777" w:rsidR="009C4785" w:rsidRDefault="009C4785" w:rsidP="009C4785">
            <w:r>
              <w:t xml:space="preserve">    &lt;param name="param2"&gt;param2value&lt;/param&gt;</w:t>
            </w:r>
          </w:p>
          <w:p w14:paraId="67DF742E" w14:textId="77777777" w:rsidR="009C4785" w:rsidRDefault="009C4785" w:rsidP="009C4785">
            <w:r>
              <w:t xml:space="preserve">    ...</w:t>
            </w:r>
          </w:p>
          <w:p w14:paraId="74CB738B" w14:textId="77777777" w:rsidR="009C4785" w:rsidRDefault="009C4785" w:rsidP="009C4785">
            <w:r>
              <w:t>&lt;/argument&gt;</w:t>
            </w:r>
          </w:p>
          <w:p w14:paraId="5855C129" w14:textId="0278F13D" w:rsidR="009C4785" w:rsidRDefault="009C4785" w:rsidP="009C4785"/>
        </w:tc>
      </w:tr>
    </w:tbl>
    <w:p w14:paraId="70C174BC" w14:textId="77777777" w:rsidR="009C4785" w:rsidRDefault="009C4785" w:rsidP="00E07F12"/>
    <w:p w14:paraId="00EB6C22" w14:textId="328108DC" w:rsidR="00290BA6" w:rsidRDefault="00290BA6" w:rsidP="00290BA6">
      <w:pPr>
        <w:pStyle w:val="Heading7"/>
      </w:pPr>
      <w:r>
        <w:lastRenderedPageBreak/>
        <w:t xml:space="preserve">The url type </w:t>
      </w:r>
    </w:p>
    <w:p w14:paraId="62A01636" w14:textId="77777777" w:rsidR="00290BA6" w:rsidRDefault="00290BA6" w:rsidP="00E07F12"/>
    <w:tbl>
      <w:tblPr>
        <w:tblStyle w:val="TableGrid"/>
        <w:tblW w:w="0" w:type="auto"/>
        <w:tblLook w:val="04A0" w:firstRow="1" w:lastRow="0" w:firstColumn="1" w:lastColumn="0" w:noHBand="0" w:noVBand="1"/>
      </w:tblPr>
      <w:tblGrid>
        <w:gridCol w:w="9350"/>
      </w:tblGrid>
      <w:tr w:rsidR="00290BA6" w14:paraId="053BBBB5" w14:textId="77777777" w:rsidTr="00290BA6">
        <w:tc>
          <w:tcPr>
            <w:tcW w:w="9350" w:type="dxa"/>
          </w:tcPr>
          <w:p w14:paraId="3A9ADCF2" w14:textId="77777777" w:rsidR="00290BA6" w:rsidRDefault="00290BA6" w:rsidP="00290BA6">
            <w:r>
              <w:t>&lt;argument name="shopping_cart_url" xsi:type="url" path="checkout/cart/index" &gt;</w:t>
            </w:r>
          </w:p>
          <w:p w14:paraId="621B02DC" w14:textId="77777777" w:rsidR="00290BA6" w:rsidRDefault="00290BA6" w:rsidP="00290BA6">
            <w:r>
              <w:t xml:space="preserve">    &lt;param name="param1"&gt;param1value&lt;/param&gt;</w:t>
            </w:r>
          </w:p>
          <w:p w14:paraId="41498EAF" w14:textId="77777777" w:rsidR="00290BA6" w:rsidRDefault="00290BA6" w:rsidP="00290BA6">
            <w:r>
              <w:t xml:space="preserve">    &lt;param name="param2"&gt;param2value&lt;/param&gt;</w:t>
            </w:r>
          </w:p>
          <w:p w14:paraId="3DF3A478" w14:textId="77777777" w:rsidR="00290BA6" w:rsidRDefault="00290BA6" w:rsidP="00290BA6">
            <w:r>
              <w:t xml:space="preserve">    ...</w:t>
            </w:r>
          </w:p>
          <w:p w14:paraId="3511C192" w14:textId="46F961B7" w:rsidR="00290BA6" w:rsidRDefault="00290BA6" w:rsidP="00290BA6">
            <w:r>
              <w:t>&lt;/argument&gt;</w:t>
            </w:r>
          </w:p>
        </w:tc>
      </w:tr>
    </w:tbl>
    <w:p w14:paraId="1B3DACCD" w14:textId="77777777" w:rsidR="00290BA6" w:rsidRDefault="00290BA6" w:rsidP="00E07F12"/>
    <w:p w14:paraId="734D4E51" w14:textId="77C275BB" w:rsidR="002A283D" w:rsidRDefault="002A283D" w:rsidP="00E07F12">
      <w:r>
        <w:t xml:space="preserve">Url  phải các nhiều tham số, nhưng chúng không bắt buộc. </w:t>
      </w:r>
    </w:p>
    <w:p w14:paraId="0C074D4A" w14:textId="456EB9A7" w:rsidR="003831F3" w:rsidRDefault="003831F3" w:rsidP="00290BA6">
      <w:pPr>
        <w:pStyle w:val="Heading7"/>
      </w:pPr>
      <w:r>
        <w:t xml:space="preserve">The helper type </w:t>
      </w:r>
    </w:p>
    <w:p w14:paraId="18F22648" w14:textId="77777777" w:rsidR="00290BA6" w:rsidRPr="00290BA6" w:rsidRDefault="00290BA6" w:rsidP="00290BA6"/>
    <w:tbl>
      <w:tblPr>
        <w:tblStyle w:val="TableGrid"/>
        <w:tblW w:w="0" w:type="auto"/>
        <w:tblLook w:val="04A0" w:firstRow="1" w:lastRow="0" w:firstColumn="1" w:lastColumn="0" w:noHBand="0" w:noVBand="1"/>
      </w:tblPr>
      <w:tblGrid>
        <w:gridCol w:w="9350"/>
      </w:tblGrid>
      <w:tr w:rsidR="00290BA6" w14:paraId="58A04E8C" w14:textId="77777777" w:rsidTr="00290BA6">
        <w:tc>
          <w:tcPr>
            <w:tcW w:w="9350" w:type="dxa"/>
          </w:tcPr>
          <w:p w14:paraId="3ACA4834" w14:textId="77777777" w:rsidR="00A17FE5" w:rsidRDefault="00A17FE5" w:rsidP="00A17FE5"/>
          <w:p w14:paraId="6D1FBAAB" w14:textId="77777777" w:rsidR="00A17FE5" w:rsidRDefault="00A17FE5" w:rsidP="00A17FE5">
            <w:r>
              <w:t>&lt;argument name="helper_method_result" xsi:type="helper" helper="Vendor\CustomModule\Helper\Class::someMethod"&gt;</w:t>
            </w:r>
          </w:p>
          <w:p w14:paraId="75491EC4" w14:textId="77777777" w:rsidR="00A17FE5" w:rsidRDefault="00A17FE5" w:rsidP="00A17FE5">
            <w:r>
              <w:t xml:space="preserve">  &lt;param name="firstParam"&gt;firstValue&lt;/param&gt;</w:t>
            </w:r>
          </w:p>
          <w:p w14:paraId="112E2DBB" w14:textId="77777777" w:rsidR="00A17FE5" w:rsidRDefault="00A17FE5" w:rsidP="00A17FE5">
            <w:r>
              <w:t xml:space="preserve">  &lt;param name="secondParam"&gt;secondValue&lt;/param&gt;</w:t>
            </w:r>
          </w:p>
          <w:p w14:paraId="339D2165" w14:textId="77777777" w:rsidR="00A17FE5" w:rsidRDefault="00A17FE5" w:rsidP="00A17FE5">
            <w:r>
              <w:t xml:space="preserve">    ...</w:t>
            </w:r>
          </w:p>
          <w:p w14:paraId="43194073" w14:textId="77777777" w:rsidR="00290BA6" w:rsidRDefault="00A17FE5" w:rsidP="00A17FE5">
            <w:r>
              <w:t>&lt;/argument&gt;</w:t>
            </w:r>
          </w:p>
          <w:p w14:paraId="5A2500E6" w14:textId="2E16FDF4" w:rsidR="00A17FE5" w:rsidRDefault="00A17FE5" w:rsidP="00A17FE5"/>
        </w:tc>
      </w:tr>
    </w:tbl>
    <w:p w14:paraId="0F2CD186" w14:textId="77777777" w:rsidR="003831F3" w:rsidRDefault="003831F3" w:rsidP="00E07F12"/>
    <w:p w14:paraId="5C7EC37D" w14:textId="48569531" w:rsidR="00C857A0" w:rsidRDefault="00D05CF7" w:rsidP="00E07F12">
      <w:r>
        <w:t>The Helper có thể sử dụ</w:t>
      </w:r>
      <w:r w:rsidR="00C857A0">
        <w:t>ng public me</w:t>
      </w:r>
      <w:r>
        <w:t xml:space="preserve">thods. Trong ví dụ này sử dụng phương thức </w:t>
      </w:r>
      <w:r w:rsidR="00C857A0" w:rsidRPr="00C857A0">
        <w:rPr>
          <w:highlight w:val="lightGray"/>
        </w:rPr>
        <w:t>someMe</w:t>
      </w:r>
      <w:r w:rsidRPr="00C857A0">
        <w:rPr>
          <w:highlight w:val="lightGray"/>
        </w:rPr>
        <w:t>thod()</w:t>
      </w:r>
      <w:r>
        <w:t xml:space="preserve"> nó nên là public. Đối số với kiểu helper chứa các phần tử đối số - param items có thể truyền như một helper menthod paramenters. </w:t>
      </w:r>
    </w:p>
    <w:p w14:paraId="282D10CB" w14:textId="061E6762" w:rsidR="00D05CF7" w:rsidRDefault="00C857A0" w:rsidP="00E07F12">
      <w:r>
        <w:t xml:space="preserve"> </w:t>
      </w:r>
    </w:p>
    <w:p w14:paraId="3169B6A3" w14:textId="61DCA31D" w:rsidR="00D05CF7" w:rsidRDefault="00C857A0" w:rsidP="00C857A0">
      <w:pPr>
        <w:pStyle w:val="Heading6"/>
      </w:pPr>
      <w:r>
        <w:t xml:space="preserve">arguments </w:t>
      </w:r>
    </w:p>
    <w:p w14:paraId="310338C4" w14:textId="77777777" w:rsidR="00C857A0" w:rsidRDefault="00C857A0" w:rsidP="00E07F12"/>
    <w:p w14:paraId="5087242C" w14:textId="31BCE9CA" w:rsidR="00C857A0" w:rsidRDefault="00C857A0" w:rsidP="00C857A0">
      <w:pPr>
        <w:pStyle w:val="Heading7"/>
      </w:pPr>
      <w:r>
        <w:t xml:space="preserve">Lấy ví dụ về các đối số trong template </w:t>
      </w:r>
    </w:p>
    <w:p w14:paraId="6B839375" w14:textId="77777777" w:rsidR="00C857A0" w:rsidRDefault="00C857A0" w:rsidP="00C857A0"/>
    <w:p w14:paraId="73C5921D" w14:textId="33961D43" w:rsidR="00C857A0" w:rsidRDefault="00C857A0" w:rsidP="006A450D">
      <w:pPr>
        <w:pStyle w:val="IntenseQuote"/>
      </w:pPr>
      <w:r>
        <w:t xml:space="preserve">Các Templates không tạo ra các đối tượng mới trong phạm vi mã nguồn của chúng. Tất cả các đối tượng phải được truyền từ đối tượng Block. Theo cách này, template không có trạng trái và trách nhiệm duy nhất là hiển thị dữ liệu mà nó nhận từ Block Object. </w:t>
      </w:r>
      <w:r w:rsidR="00E7480F">
        <w:t xml:space="preserve">Theo các tiếp cận này để rõ ràng các mối quan tâm, cải tiến khả năng kiểm tra testability, và làm mã được module hoá hơn và dễ dàng để có thể bảo trì. Nó đảm bảo rằng template không có những thứ không mong muốn, như là không chịu trách nhiệm tạo ra các đối tượng hoặc quản lý vòng đời của chúng. </w:t>
      </w:r>
    </w:p>
    <w:p w14:paraId="49CFEF3E" w14:textId="77777777" w:rsidR="003040A5" w:rsidRDefault="003040A5" w:rsidP="00E07F12"/>
    <w:p w14:paraId="5C77A383" w14:textId="671EEDF5" w:rsidR="00396E1B" w:rsidRDefault="00396E1B" w:rsidP="00E07F12">
      <w:r>
        <w:lastRenderedPageBreak/>
        <w:t>Các ví dụ đối số có thể đặt trong template bằng phương thức getData. Bằng cách khác để lấy đối số ta có thể sử dụng magic method để nhận theo tên của đối số theo định dạng CamelCase. Dưới đây là ví dụ để truy xuất các đối số theo ví dụ bên trên:</w:t>
      </w:r>
    </w:p>
    <w:p w14:paraId="588D7422" w14:textId="77777777" w:rsidR="00396E1B" w:rsidRDefault="00396E1B" w:rsidP="00E07F12"/>
    <w:tbl>
      <w:tblPr>
        <w:tblStyle w:val="TableGrid"/>
        <w:tblW w:w="0" w:type="auto"/>
        <w:tblLook w:val="04A0" w:firstRow="1" w:lastRow="0" w:firstColumn="1" w:lastColumn="0" w:noHBand="0" w:noVBand="1"/>
      </w:tblPr>
      <w:tblGrid>
        <w:gridCol w:w="9350"/>
      </w:tblGrid>
      <w:tr w:rsidR="00396E1B" w14:paraId="63B0AB69" w14:textId="77777777" w:rsidTr="00396E1B">
        <w:tc>
          <w:tcPr>
            <w:tcW w:w="9350" w:type="dxa"/>
          </w:tcPr>
          <w:p w14:paraId="29CE91EC" w14:textId="77777777" w:rsidR="00396E1B" w:rsidRDefault="00396E1B" w:rsidP="00396E1B">
            <w:r>
              <w:t>&lt;?php</w:t>
            </w:r>
          </w:p>
          <w:p w14:paraId="74C0DA9B" w14:textId="77777777" w:rsidR="00396E1B" w:rsidRDefault="00396E1B" w:rsidP="00396E1B">
            <w:r>
              <w:t>/** @var \Magento\Framework\View\Element\Template $block */</w:t>
            </w:r>
          </w:p>
          <w:p w14:paraId="258F5E47" w14:textId="77777777" w:rsidR="00396E1B" w:rsidRDefault="00396E1B" w:rsidP="00396E1B"/>
          <w:p w14:paraId="082087EA" w14:textId="77777777" w:rsidR="00396E1B" w:rsidRDefault="00396E1B" w:rsidP="00396E1B">
            <w:r>
              <w:t>/** @var string $someString */</w:t>
            </w:r>
          </w:p>
          <w:p w14:paraId="630ABF5F" w14:textId="77777777" w:rsidR="00396E1B" w:rsidRDefault="00396E1B" w:rsidP="00396E1B">
            <w:r>
              <w:t>$someString = $block-&gt;getData('some_string'); //or $block-&gt;getSomeString()</w:t>
            </w:r>
          </w:p>
          <w:p w14:paraId="2E5C9586" w14:textId="77777777" w:rsidR="00396E1B" w:rsidRDefault="00396E1B" w:rsidP="00396E1B"/>
          <w:p w14:paraId="30E112BE" w14:textId="77777777" w:rsidR="00396E1B" w:rsidRDefault="00396E1B" w:rsidP="00396E1B">
            <w:r>
              <w:t>/** @var bool $isActive */</w:t>
            </w:r>
          </w:p>
          <w:p w14:paraId="4598CD6D" w14:textId="77777777" w:rsidR="00396E1B" w:rsidRDefault="00396E1B" w:rsidP="00396E1B">
            <w:r>
              <w:t>$isActive = $block-&gt;getData('is_active'); //or $block-&gt;getIsActive()</w:t>
            </w:r>
          </w:p>
          <w:p w14:paraId="120DB69A" w14:textId="77777777" w:rsidR="00396E1B" w:rsidRDefault="00396E1B" w:rsidP="00396E1B"/>
          <w:p w14:paraId="3322E9EB" w14:textId="77777777" w:rsidR="00396E1B" w:rsidRDefault="00396E1B" w:rsidP="00396E1B">
            <w:r>
              <w:t>/** @var Vendor\CustomModule\ViewModel\Class|\Magento\Framework\View\Element\Block\ArgumentInterface $viewModel */</w:t>
            </w:r>
          </w:p>
          <w:p w14:paraId="5D74AA25" w14:textId="77777777" w:rsidR="00396E1B" w:rsidRDefault="00396E1B" w:rsidP="00396E1B">
            <w:r>
              <w:t>$viewModel = $block-&gt;getData('view_model'); //or $block-&gt;getViewModel()</w:t>
            </w:r>
          </w:p>
          <w:p w14:paraId="5FB03C1C" w14:textId="77777777" w:rsidR="00396E1B" w:rsidRDefault="00396E1B" w:rsidP="00396E1B"/>
          <w:p w14:paraId="06FEE2E1" w14:textId="77777777" w:rsidR="00396E1B" w:rsidRDefault="00396E1B" w:rsidP="00396E1B">
            <w:r>
              <w:t>/** @var string|int|float $someNumber */</w:t>
            </w:r>
          </w:p>
          <w:p w14:paraId="7B528A02" w14:textId="77777777" w:rsidR="00396E1B" w:rsidRDefault="00396E1B" w:rsidP="00396E1B">
            <w:r>
              <w:t>$someNumber = $block-&gt;getData('some_number'); //or $block-&gt;getSomeNumber()</w:t>
            </w:r>
          </w:p>
          <w:p w14:paraId="28855861" w14:textId="77777777" w:rsidR="00396E1B" w:rsidRDefault="00396E1B" w:rsidP="00396E1B"/>
          <w:p w14:paraId="1E9C3936" w14:textId="77777777" w:rsidR="00396E1B" w:rsidRDefault="00396E1B" w:rsidP="00396E1B">
            <w:r>
              <w:t>/** @var null $nullValue */</w:t>
            </w:r>
          </w:p>
          <w:p w14:paraId="6A4B9A64" w14:textId="77777777" w:rsidR="00396E1B" w:rsidRDefault="00396E1B" w:rsidP="00396E1B">
            <w:r>
              <w:t>$nullValue = $block-&gt;getData('null_value'); //or $block-&gt;getNullValue()</w:t>
            </w:r>
          </w:p>
          <w:p w14:paraId="716EDCFF" w14:textId="77777777" w:rsidR="00396E1B" w:rsidRDefault="00396E1B" w:rsidP="00396E1B"/>
          <w:p w14:paraId="45210757" w14:textId="77777777" w:rsidR="00396E1B" w:rsidRDefault="00396E1B" w:rsidP="00396E1B">
            <w:r>
              <w:t>/** @var array $customArray */</w:t>
            </w:r>
          </w:p>
          <w:p w14:paraId="1F23733E" w14:textId="77777777" w:rsidR="00396E1B" w:rsidRDefault="00396E1B" w:rsidP="00396E1B">
            <w:r>
              <w:t>$customArray = $block-&gt;getData('custom_array'); //or $block-&gt;getCustomArray()</w:t>
            </w:r>
          </w:p>
          <w:p w14:paraId="2E08D4CF" w14:textId="77777777" w:rsidR="00396E1B" w:rsidRDefault="00396E1B" w:rsidP="00396E1B"/>
          <w:p w14:paraId="23D8E763" w14:textId="77777777" w:rsidR="00396E1B" w:rsidRDefault="00396E1B" w:rsidP="00396E1B">
            <w:r>
              <w:t>/** @var array $options */</w:t>
            </w:r>
          </w:p>
          <w:p w14:paraId="533180CE" w14:textId="77777777" w:rsidR="00396E1B" w:rsidRDefault="00396E1B" w:rsidP="00396E1B">
            <w:r>
              <w:t>$options = $block-&gt;getData('options'); //or $block-&gt;getoptions()</w:t>
            </w:r>
          </w:p>
          <w:p w14:paraId="2D272F63" w14:textId="77777777" w:rsidR="00396E1B" w:rsidRDefault="00396E1B" w:rsidP="00396E1B"/>
          <w:p w14:paraId="5351A68E" w14:textId="77777777" w:rsidR="00396E1B" w:rsidRDefault="00396E1B" w:rsidP="00396E1B">
            <w:r>
              <w:t>/** @var string $shoppingCartUrl */</w:t>
            </w:r>
          </w:p>
          <w:p w14:paraId="7E6F7B43" w14:textId="77777777" w:rsidR="00396E1B" w:rsidRDefault="00396E1B" w:rsidP="00396E1B">
            <w:r>
              <w:t>$shoppingCartUrl = $block-&gt;getData('shopping_cart_url'); //or $block-&gt;getShoppingCartUrl()</w:t>
            </w:r>
          </w:p>
          <w:p w14:paraId="15D8A5D7" w14:textId="77777777" w:rsidR="00396E1B" w:rsidRDefault="00396E1B" w:rsidP="00396E1B"/>
          <w:p w14:paraId="335EDD2F" w14:textId="77777777" w:rsidR="00396E1B" w:rsidRDefault="00396E1B" w:rsidP="00396E1B">
            <w:r>
              <w:t>/** @var mixed $helperMethodResult */</w:t>
            </w:r>
          </w:p>
          <w:p w14:paraId="22880DFD" w14:textId="77777777" w:rsidR="00396E1B" w:rsidRDefault="00396E1B" w:rsidP="00396E1B">
            <w:r>
              <w:t>$helperMethodResult = $block-&gt;getData('helper_method_result'); // or $block-&gt;getHelperMethodResult()</w:t>
            </w:r>
          </w:p>
          <w:p w14:paraId="2E573C4A" w14:textId="595810C4" w:rsidR="00396E1B" w:rsidRDefault="00396E1B" w:rsidP="00396E1B"/>
        </w:tc>
      </w:tr>
    </w:tbl>
    <w:p w14:paraId="54A55E49" w14:textId="77777777" w:rsidR="00396E1B" w:rsidRDefault="00396E1B" w:rsidP="00E07F12"/>
    <w:p w14:paraId="56C7A803" w14:textId="3204B9E2" w:rsidR="00396E1B" w:rsidRDefault="00396E1B" w:rsidP="00396E1B">
      <w:pPr>
        <w:pStyle w:val="Heading7"/>
      </w:pPr>
      <w:r>
        <w:t>Cách khai báo arguments</w:t>
      </w:r>
    </w:p>
    <w:p w14:paraId="7A5BD3C3" w14:textId="77777777" w:rsidR="00396E1B" w:rsidRDefault="00396E1B" w:rsidP="00E07F12"/>
    <w:p w14:paraId="2FD7D6AD" w14:textId="768B769E" w:rsidR="00396E1B" w:rsidRDefault="00396E1B" w:rsidP="00E07F12">
      <w:r w:rsidRPr="006A450D">
        <w:rPr>
          <w:highlight w:val="lightGray"/>
        </w:rPr>
        <w:t>&lt;arguments&gt;</w:t>
      </w:r>
      <w:r>
        <w:t xml:space="preserve"> yêu cầu khung chứa cho </w:t>
      </w:r>
      <w:r w:rsidRPr="006A450D">
        <w:rPr>
          <w:highlight w:val="lightGray"/>
        </w:rPr>
        <w:t>&lt;argument&gt;.</w:t>
      </w:r>
      <w:r>
        <w:t xml:space="preserve"> Nó không có thuộc tính của riêng nó </w:t>
      </w:r>
    </w:p>
    <w:tbl>
      <w:tblPr>
        <w:tblStyle w:val="TableGrid"/>
        <w:tblW w:w="0" w:type="auto"/>
        <w:tblLook w:val="04A0" w:firstRow="1" w:lastRow="0" w:firstColumn="1" w:lastColumn="0" w:noHBand="0" w:noVBand="1"/>
      </w:tblPr>
      <w:tblGrid>
        <w:gridCol w:w="9350"/>
      </w:tblGrid>
      <w:tr w:rsidR="000660D6" w14:paraId="7A453AAC" w14:textId="77777777" w:rsidTr="000660D6">
        <w:tc>
          <w:tcPr>
            <w:tcW w:w="9350" w:type="dxa"/>
          </w:tcPr>
          <w:p w14:paraId="196BFC94" w14:textId="77777777" w:rsidR="000660D6" w:rsidRDefault="000660D6" w:rsidP="000660D6"/>
          <w:p w14:paraId="0E1A0FCA" w14:textId="77777777" w:rsidR="000660D6" w:rsidRDefault="000660D6" w:rsidP="000660D6">
            <w:r>
              <w:t>&lt;arguments&gt;</w:t>
            </w:r>
          </w:p>
          <w:p w14:paraId="18DC6DF6" w14:textId="77777777" w:rsidR="000660D6" w:rsidRDefault="000660D6" w:rsidP="000660D6">
            <w:r>
              <w:lastRenderedPageBreak/>
              <w:t xml:space="preserve">    &lt;argument name="css_class" xsi:type="string"&gt;header links&lt;/argument&gt;</w:t>
            </w:r>
          </w:p>
          <w:p w14:paraId="6B5E3D8B" w14:textId="77777777" w:rsidR="000660D6" w:rsidRDefault="000660D6" w:rsidP="000660D6">
            <w:r>
              <w:t>&lt;/arguments&gt;</w:t>
            </w:r>
          </w:p>
          <w:p w14:paraId="2A181E0A" w14:textId="5B7324F9" w:rsidR="000660D6" w:rsidRDefault="000660D6" w:rsidP="000660D6"/>
        </w:tc>
      </w:tr>
    </w:tbl>
    <w:p w14:paraId="63A61BF5" w14:textId="77777777" w:rsidR="00396E1B" w:rsidRDefault="00396E1B" w:rsidP="00E07F12"/>
    <w:p w14:paraId="69A9F43C" w14:textId="2C4F3574" w:rsidR="00213910" w:rsidRDefault="00213910" w:rsidP="00213910">
      <w:pPr>
        <w:pStyle w:val="Heading5"/>
      </w:pPr>
      <w:r>
        <w:t xml:space="preserve">Sự khác biệt giữa Reference Block và Reference </w:t>
      </w:r>
      <w:commentRangeStart w:id="62"/>
      <w:r>
        <w:t>Container</w:t>
      </w:r>
      <w:commentRangeEnd w:id="62"/>
      <w:r>
        <w:rPr>
          <w:rStyle w:val="CommentReference"/>
        </w:rPr>
        <w:commentReference w:id="62"/>
      </w:r>
      <w:r>
        <w:t xml:space="preserve"> </w:t>
      </w:r>
    </w:p>
    <w:p w14:paraId="1BD2F1FF" w14:textId="77777777" w:rsidR="00213910" w:rsidRDefault="00213910" w:rsidP="000A621F"/>
    <w:p w14:paraId="26D37A81" w14:textId="17FF7CB3" w:rsidR="007604BB" w:rsidRDefault="007604BB" w:rsidP="000A621F">
      <w:r>
        <w:t xml:space="preserve">(Thông tin này bổ xung thêm thôi không quan trọng bởi sự khác biệt đã rõ giữa </w:t>
      </w:r>
      <w:hyperlink w:anchor="_Block_vs_Container" w:history="1">
        <w:r w:rsidRPr="007604BB">
          <w:rPr>
            <w:rStyle w:val="Hyperlink"/>
          </w:rPr>
          <w:t>Block và Container</w:t>
        </w:r>
      </w:hyperlink>
      <w:r>
        <w:t>)</w:t>
      </w:r>
    </w:p>
    <w:p w14:paraId="0B80C30B" w14:textId="31E4EC2B" w:rsidR="00213910" w:rsidRDefault="00213910" w:rsidP="009C7569">
      <w:pPr>
        <w:pStyle w:val="ListParagraph"/>
        <w:numPr>
          <w:ilvl w:val="0"/>
          <w:numId w:val="29"/>
        </w:numPr>
      </w:pPr>
      <w:r>
        <w:t>Container: Using container we can create a new blank HTML dom using htmlClass and htmlDiv attribute of container. This</w:t>
      </w:r>
      <w:r w:rsidR="006D21FE">
        <w:t xml:space="preserve"> is to create a blank HTML dom.</w:t>
      </w:r>
    </w:p>
    <w:p w14:paraId="65C73EC8" w14:textId="295E84B7" w:rsidR="00213910" w:rsidRDefault="00213910" w:rsidP="009C7569">
      <w:pPr>
        <w:pStyle w:val="ListParagraph"/>
        <w:numPr>
          <w:ilvl w:val="0"/>
          <w:numId w:val="29"/>
        </w:numPr>
      </w:pPr>
      <w:r>
        <w:t>ReferenceContainer: There is already a container exist and you want to put your block or container in that container we use referenceContainer tag.</w:t>
      </w:r>
    </w:p>
    <w:p w14:paraId="27C06AEE" w14:textId="5C0AE776" w:rsidR="00213910" w:rsidRDefault="00213910" w:rsidP="009C7569">
      <w:pPr>
        <w:pStyle w:val="ListParagraph"/>
        <w:numPr>
          <w:ilvl w:val="0"/>
          <w:numId w:val="29"/>
        </w:numPr>
      </w:pPr>
      <w:r>
        <w:t>Block: Block works as mediator of our phtml file and the business logic. In block we define the PHP class and the phtml file path and it works to connect both of them. In PHTML file if call the function of block class that is provided in class attribute of tag.</w:t>
      </w:r>
    </w:p>
    <w:p w14:paraId="380B808B" w14:textId="4E84D47A" w:rsidR="00213910" w:rsidRDefault="00213910" w:rsidP="009C7569">
      <w:pPr>
        <w:pStyle w:val="ListParagraph"/>
        <w:numPr>
          <w:ilvl w:val="0"/>
          <w:numId w:val="29"/>
        </w:numPr>
      </w:pPr>
      <w:r>
        <w:t>ReferenceBlock: ReferenceBlock is used when we want to use already existing block and want to put our block in that existing block. We use this if we want to add changes to phtml file of that block. In the PHTML file of existing block we use $block-&gt;getChild('name_of_child_block') function to render the output of child block.</w:t>
      </w:r>
    </w:p>
    <w:p w14:paraId="10716CD6" w14:textId="4B749407" w:rsidR="000D72A6" w:rsidRDefault="000D72A6" w:rsidP="000A621F">
      <w:r>
        <w:rPr>
          <w:noProof/>
        </w:rPr>
        <w:drawing>
          <wp:inline distT="0" distB="0" distL="0" distR="0" wp14:anchorId="525FBDA3" wp14:editId="0EB173D8">
            <wp:extent cx="3890890" cy="429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6-30 05162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894969" cy="4300279"/>
                    </a:xfrm>
                    <a:prstGeom prst="rect">
                      <a:avLst/>
                    </a:prstGeom>
                  </pic:spPr>
                </pic:pic>
              </a:graphicData>
            </a:graphic>
          </wp:inline>
        </w:drawing>
      </w:r>
    </w:p>
    <w:p w14:paraId="6A68FFB8" w14:textId="0E1064AB" w:rsidR="000D72A6" w:rsidRDefault="003950AB" w:rsidP="000A621F">
      <w:r>
        <w:lastRenderedPageBreak/>
        <w:t xml:space="preserve">Nếu bạn muốn khám phá thêm về </w:t>
      </w:r>
      <w:commentRangeStart w:id="63"/>
      <w:r>
        <w:t>Product layouts</w:t>
      </w:r>
      <w:commentRangeEnd w:id="63"/>
      <w:r w:rsidR="005724F5">
        <w:rPr>
          <w:rStyle w:val="CommentReference"/>
        </w:rPr>
        <w:commentReference w:id="63"/>
      </w:r>
      <w:r>
        <w:t xml:space="preserve"> thì có thể truy cập vào:</w:t>
      </w:r>
    </w:p>
    <w:tbl>
      <w:tblPr>
        <w:tblStyle w:val="TableGrid"/>
        <w:tblW w:w="0" w:type="auto"/>
        <w:tblLook w:val="04A0" w:firstRow="1" w:lastRow="0" w:firstColumn="1" w:lastColumn="0" w:noHBand="0" w:noVBand="1"/>
      </w:tblPr>
      <w:tblGrid>
        <w:gridCol w:w="9350"/>
      </w:tblGrid>
      <w:tr w:rsidR="003950AB" w14:paraId="0AC86853" w14:textId="77777777" w:rsidTr="003950AB">
        <w:tc>
          <w:tcPr>
            <w:tcW w:w="9350" w:type="dxa"/>
          </w:tcPr>
          <w:p w14:paraId="53754EA7" w14:textId="77777777" w:rsidR="007604BB" w:rsidRDefault="007604BB" w:rsidP="000A621F"/>
          <w:p w14:paraId="3F5FA622" w14:textId="77777777" w:rsidR="003950AB" w:rsidRDefault="00AF7872" w:rsidP="000A621F">
            <w:hyperlink r:id="rId127" w:history="1">
              <w:r w:rsidR="003950AB" w:rsidRPr="0097240D">
                <w:rPr>
                  <w:rStyle w:val="Hyperlink"/>
                </w:rPr>
                <w:t>https://developer.adobe.com/commerce/frontend-core/guide/layouts/product-layouts/</w:t>
              </w:r>
            </w:hyperlink>
            <w:r w:rsidR="003950AB">
              <w:t xml:space="preserve"> </w:t>
            </w:r>
          </w:p>
          <w:p w14:paraId="2BEBA93E" w14:textId="76B0C3B7" w:rsidR="007604BB" w:rsidRDefault="007604BB" w:rsidP="000A621F"/>
        </w:tc>
      </w:tr>
    </w:tbl>
    <w:p w14:paraId="74196A50" w14:textId="77777777" w:rsidR="003950AB" w:rsidRPr="00705454" w:rsidRDefault="003950AB" w:rsidP="000A621F"/>
    <w:p w14:paraId="25204C2F" w14:textId="155DBDD7" w:rsidR="008D4555" w:rsidRDefault="008D4555" w:rsidP="008E2A0A">
      <w:pPr>
        <w:pStyle w:val="Heading3"/>
      </w:pPr>
      <w:r>
        <w:t xml:space="preserve">4.4 Changing a </w:t>
      </w:r>
      <w:commentRangeStart w:id="64"/>
      <w:r>
        <w:t>Layout</w:t>
      </w:r>
      <w:commentRangeEnd w:id="64"/>
      <w:r w:rsidR="00C045FA">
        <w:rPr>
          <w:rStyle w:val="CommentReference"/>
          <w:rFonts w:eastAsiaTheme="minorHAnsi" w:cstheme="minorBidi"/>
          <w:color w:val="auto"/>
        </w:rPr>
        <w:commentReference w:id="64"/>
      </w:r>
      <w:r>
        <w:t xml:space="preserve"> </w:t>
      </w:r>
    </w:p>
    <w:p w14:paraId="6317712D" w14:textId="77777777" w:rsidR="008D4555" w:rsidRDefault="008D4555" w:rsidP="00225908"/>
    <w:p w14:paraId="05576516" w14:textId="050DE7B9" w:rsidR="008E2A0A" w:rsidRDefault="00D86310" w:rsidP="00225908">
      <w:r>
        <w:t>Trong trường hợp này chúng ta muốn trong phần Advance Search được chi làm 2 cột thì chúng ta cần tìm đến phần bố cục của module Catalog Advanced Search trong Magento sau đó thực hiện các bước sau:</w:t>
      </w:r>
    </w:p>
    <w:p w14:paraId="04CDB052" w14:textId="31396245" w:rsidR="008E2A0A" w:rsidRDefault="0062023A" w:rsidP="001D336E">
      <w:pPr>
        <w:pStyle w:val="ListParagraph"/>
        <w:numPr>
          <w:ilvl w:val="0"/>
          <w:numId w:val="19"/>
        </w:numPr>
      </w:pPr>
      <w:r>
        <w:t xml:space="preserve">Tạo một thư mục Magento_CatalogSearch trong app/design/frontend/Pixelpro/themepro/Magento_CatalogSearch sau đó thêm folder mang tên là layout </w:t>
      </w:r>
    </w:p>
    <w:p w14:paraId="017BB674" w14:textId="2B92FBCE" w:rsidR="0062023A" w:rsidRDefault="0062023A" w:rsidP="001D336E">
      <w:pPr>
        <w:pStyle w:val="ListParagraph"/>
        <w:numPr>
          <w:ilvl w:val="0"/>
          <w:numId w:val="19"/>
        </w:numPr>
      </w:pPr>
      <w:r>
        <w:t xml:space="preserve">Copy file catalogsearch_advanced_index.xml vào trong </w:t>
      </w:r>
      <w:r w:rsidR="003D77A8">
        <w:t>phần app/design/frontend/Pixelpro/themepro/Magento_CatalogSearch rồi sau đó chỉnh sửa như hình bên dưới và tạo 2 cột.</w:t>
      </w:r>
    </w:p>
    <w:p w14:paraId="5857638D" w14:textId="729C3138" w:rsidR="003D77A8" w:rsidRDefault="003D77A8" w:rsidP="001D336E">
      <w:pPr>
        <w:pStyle w:val="ListParagraph"/>
        <w:numPr>
          <w:ilvl w:val="0"/>
          <w:numId w:val="19"/>
        </w:numPr>
      </w:pPr>
      <w:r>
        <w:t xml:space="preserve">Flush cache và truy cập lại trang web để thấy sự thay đổi </w:t>
      </w:r>
    </w:p>
    <w:p w14:paraId="58FFD1B5" w14:textId="77777777" w:rsidR="00644349" w:rsidRDefault="00644349" w:rsidP="00644349"/>
    <w:p w14:paraId="1526DA1E"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xml</w:t>
      </w:r>
      <w:r w:rsidRPr="00644349">
        <w:rPr>
          <w:rFonts w:ascii="Consolas" w:eastAsia="Times New Roman" w:hAnsi="Consolas" w:cs="Times New Roman"/>
          <w:color w:val="9CDCFE"/>
          <w:sz w:val="21"/>
          <w:szCs w:val="21"/>
        </w:rPr>
        <w:t xml:space="preserve"> version</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"1.0"</w:t>
      </w:r>
      <w:r w:rsidRPr="00644349">
        <w:rPr>
          <w:rFonts w:ascii="Consolas" w:eastAsia="Times New Roman" w:hAnsi="Consolas" w:cs="Times New Roman"/>
          <w:color w:val="808080"/>
          <w:sz w:val="21"/>
          <w:szCs w:val="21"/>
        </w:rPr>
        <w:t>?&gt;</w:t>
      </w:r>
    </w:p>
    <w:p w14:paraId="0E8A766F"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6A9955"/>
          <w:sz w:val="21"/>
          <w:szCs w:val="21"/>
        </w:rPr>
        <w:t>&lt;!--</w:t>
      </w:r>
    </w:p>
    <w:p w14:paraId="70EE4960"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6A9955"/>
          <w:sz w:val="21"/>
          <w:szCs w:val="21"/>
        </w:rPr>
        <w:t>/**</w:t>
      </w:r>
    </w:p>
    <w:p w14:paraId="0081EBE7"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6A9955"/>
          <w:sz w:val="21"/>
          <w:szCs w:val="21"/>
        </w:rPr>
        <w:t> * Copyright © Magento, Inc. All rights reserved.</w:t>
      </w:r>
    </w:p>
    <w:p w14:paraId="1343B27F"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6A9955"/>
          <w:sz w:val="21"/>
          <w:szCs w:val="21"/>
        </w:rPr>
        <w:t> * See COPYING.txt for license details.</w:t>
      </w:r>
    </w:p>
    <w:p w14:paraId="272360BF"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6A9955"/>
          <w:sz w:val="21"/>
          <w:szCs w:val="21"/>
        </w:rPr>
        <w:t> */</w:t>
      </w:r>
    </w:p>
    <w:p w14:paraId="13433D9E"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6A9955"/>
          <w:sz w:val="21"/>
          <w:szCs w:val="21"/>
        </w:rPr>
        <w:t>--&gt;</w:t>
      </w:r>
    </w:p>
    <w:p w14:paraId="159F9767"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page</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xmlns:xsi</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"http://www.w3.org/2001/XMLSchema-instance"</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layout</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w:t>
      </w:r>
      <w:commentRangeStart w:id="65"/>
      <w:r w:rsidRPr="00644349">
        <w:rPr>
          <w:rFonts w:ascii="Consolas" w:eastAsia="Times New Roman" w:hAnsi="Consolas" w:cs="Times New Roman"/>
          <w:color w:val="CE9178"/>
          <w:sz w:val="21"/>
          <w:szCs w:val="21"/>
        </w:rPr>
        <w:t>2columns-left</w:t>
      </w:r>
      <w:commentRangeEnd w:id="65"/>
      <w:r w:rsidR="001A7DF3">
        <w:rPr>
          <w:rStyle w:val="CommentReference"/>
        </w:rPr>
        <w:commentReference w:id="65"/>
      </w:r>
      <w:r w:rsidRPr="00644349">
        <w:rPr>
          <w:rFonts w:ascii="Consolas" w:eastAsia="Times New Roman" w:hAnsi="Consolas" w:cs="Times New Roman"/>
          <w:color w:val="CE9178"/>
          <w:sz w:val="21"/>
          <w:szCs w:val="21"/>
        </w:rPr>
        <w:t>"</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xsi:noNamespaceSchemaLocation</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"urn:magento:framework:View/Layout/etc/page_configuration.xsd"</w:t>
      </w:r>
      <w:r w:rsidRPr="00644349">
        <w:rPr>
          <w:rFonts w:ascii="Consolas" w:eastAsia="Times New Roman" w:hAnsi="Consolas" w:cs="Times New Roman"/>
          <w:color w:val="808080"/>
          <w:sz w:val="21"/>
          <w:szCs w:val="21"/>
        </w:rPr>
        <w:t>&gt;</w:t>
      </w:r>
    </w:p>
    <w:p w14:paraId="268000B5"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head</w:t>
      </w:r>
      <w:r w:rsidRPr="00644349">
        <w:rPr>
          <w:rFonts w:ascii="Consolas" w:eastAsia="Times New Roman" w:hAnsi="Consolas" w:cs="Times New Roman"/>
          <w:color w:val="808080"/>
          <w:sz w:val="21"/>
          <w:szCs w:val="21"/>
        </w:rPr>
        <w:t>&gt;</w:t>
      </w:r>
    </w:p>
    <w:p w14:paraId="17A7D704"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title</w:t>
      </w:r>
      <w:r w:rsidRPr="00644349">
        <w:rPr>
          <w:rFonts w:ascii="Consolas" w:eastAsia="Times New Roman" w:hAnsi="Consolas" w:cs="Times New Roman"/>
          <w:color w:val="808080"/>
          <w:sz w:val="21"/>
          <w:szCs w:val="21"/>
        </w:rPr>
        <w:t>&gt;</w:t>
      </w:r>
      <w:r w:rsidRPr="00644349">
        <w:rPr>
          <w:rFonts w:ascii="Consolas" w:eastAsia="Times New Roman" w:hAnsi="Consolas" w:cs="Times New Roman"/>
          <w:color w:val="CCCCCC"/>
          <w:sz w:val="21"/>
          <w:szCs w:val="21"/>
        </w:rPr>
        <w:t>Advanced Search</w:t>
      </w: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title</w:t>
      </w:r>
      <w:r w:rsidRPr="00644349">
        <w:rPr>
          <w:rFonts w:ascii="Consolas" w:eastAsia="Times New Roman" w:hAnsi="Consolas" w:cs="Times New Roman"/>
          <w:color w:val="808080"/>
          <w:sz w:val="21"/>
          <w:szCs w:val="21"/>
        </w:rPr>
        <w:t>&gt;</w:t>
      </w:r>
    </w:p>
    <w:p w14:paraId="1CF07994"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head</w:t>
      </w:r>
      <w:r w:rsidRPr="00644349">
        <w:rPr>
          <w:rFonts w:ascii="Consolas" w:eastAsia="Times New Roman" w:hAnsi="Consolas" w:cs="Times New Roman"/>
          <w:color w:val="808080"/>
          <w:sz w:val="21"/>
          <w:szCs w:val="21"/>
        </w:rPr>
        <w:t>&gt;</w:t>
      </w:r>
    </w:p>
    <w:p w14:paraId="5074D8AD"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update</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handle</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"page_calendar"</w:t>
      </w:r>
      <w:r w:rsidRPr="00644349">
        <w:rPr>
          <w:rFonts w:ascii="Consolas" w:eastAsia="Times New Roman" w:hAnsi="Consolas" w:cs="Times New Roman"/>
          <w:color w:val="808080"/>
          <w:sz w:val="21"/>
          <w:szCs w:val="21"/>
        </w:rPr>
        <w:t>/&gt;</w:t>
      </w:r>
    </w:p>
    <w:p w14:paraId="2DA945FE"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body</w:t>
      </w:r>
      <w:r w:rsidRPr="00644349">
        <w:rPr>
          <w:rFonts w:ascii="Consolas" w:eastAsia="Times New Roman" w:hAnsi="Consolas" w:cs="Times New Roman"/>
          <w:color w:val="808080"/>
          <w:sz w:val="21"/>
          <w:szCs w:val="21"/>
        </w:rPr>
        <w:t>&gt;</w:t>
      </w:r>
    </w:p>
    <w:p w14:paraId="51EEFB09"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referenceContainer</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name</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"content"</w:t>
      </w:r>
      <w:r w:rsidRPr="00644349">
        <w:rPr>
          <w:rFonts w:ascii="Consolas" w:eastAsia="Times New Roman" w:hAnsi="Consolas" w:cs="Times New Roman"/>
          <w:color w:val="808080"/>
          <w:sz w:val="21"/>
          <w:szCs w:val="21"/>
        </w:rPr>
        <w:t>&gt;</w:t>
      </w:r>
    </w:p>
    <w:p w14:paraId="58217956"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block</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class</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"Magento\CatalogSearch\Block\Advanced\Form"</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name</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"catalogsearch_advanced_form"</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template</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"Magento_CatalogSearch::advanced/form.phtml"</w:t>
      </w:r>
      <w:r w:rsidRPr="00644349">
        <w:rPr>
          <w:rFonts w:ascii="Consolas" w:eastAsia="Times New Roman" w:hAnsi="Consolas" w:cs="Times New Roman"/>
          <w:color w:val="808080"/>
          <w:sz w:val="21"/>
          <w:szCs w:val="21"/>
        </w:rPr>
        <w:t>/&gt;</w:t>
      </w:r>
    </w:p>
    <w:p w14:paraId="1738B5C1"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block</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class</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"Magento\Framework\View\Element\Html\Calendar"</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name</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"html_calendar"</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as</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"html_calendar"</w:t>
      </w: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9CDCFE"/>
          <w:sz w:val="21"/>
          <w:szCs w:val="21"/>
        </w:rPr>
        <w:t>template</w:t>
      </w:r>
      <w:r w:rsidRPr="00644349">
        <w:rPr>
          <w:rFonts w:ascii="Consolas" w:eastAsia="Times New Roman" w:hAnsi="Consolas" w:cs="Times New Roman"/>
          <w:color w:val="CCCCCC"/>
          <w:sz w:val="21"/>
          <w:szCs w:val="21"/>
        </w:rPr>
        <w:t>=</w:t>
      </w:r>
      <w:r w:rsidRPr="00644349">
        <w:rPr>
          <w:rFonts w:ascii="Consolas" w:eastAsia="Times New Roman" w:hAnsi="Consolas" w:cs="Times New Roman"/>
          <w:color w:val="CE9178"/>
          <w:sz w:val="21"/>
          <w:szCs w:val="21"/>
        </w:rPr>
        <w:t>"Magento_Theme::js/calendar.phtml"</w:t>
      </w:r>
      <w:r w:rsidRPr="00644349">
        <w:rPr>
          <w:rFonts w:ascii="Consolas" w:eastAsia="Times New Roman" w:hAnsi="Consolas" w:cs="Times New Roman"/>
          <w:color w:val="808080"/>
          <w:sz w:val="21"/>
          <w:szCs w:val="21"/>
        </w:rPr>
        <w:t>/&gt;</w:t>
      </w:r>
    </w:p>
    <w:p w14:paraId="75A17AF6"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CCCCCC"/>
          <w:sz w:val="21"/>
          <w:szCs w:val="21"/>
        </w:rPr>
        <w:t xml:space="preserve">        </w:t>
      </w: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referenceContainer</w:t>
      </w:r>
      <w:r w:rsidRPr="00644349">
        <w:rPr>
          <w:rFonts w:ascii="Consolas" w:eastAsia="Times New Roman" w:hAnsi="Consolas" w:cs="Times New Roman"/>
          <w:color w:val="808080"/>
          <w:sz w:val="21"/>
          <w:szCs w:val="21"/>
        </w:rPr>
        <w:t>&gt;</w:t>
      </w:r>
    </w:p>
    <w:p w14:paraId="4EF72501"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CCCCCC"/>
          <w:sz w:val="21"/>
          <w:szCs w:val="21"/>
        </w:rPr>
        <w:lastRenderedPageBreak/>
        <w:t xml:space="preserve">    </w:t>
      </w: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body</w:t>
      </w:r>
      <w:r w:rsidRPr="00644349">
        <w:rPr>
          <w:rFonts w:ascii="Consolas" w:eastAsia="Times New Roman" w:hAnsi="Consolas" w:cs="Times New Roman"/>
          <w:color w:val="808080"/>
          <w:sz w:val="21"/>
          <w:szCs w:val="21"/>
        </w:rPr>
        <w:t>&gt;</w:t>
      </w:r>
    </w:p>
    <w:p w14:paraId="7A537818"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r w:rsidRPr="00644349">
        <w:rPr>
          <w:rFonts w:ascii="Consolas" w:eastAsia="Times New Roman" w:hAnsi="Consolas" w:cs="Times New Roman"/>
          <w:color w:val="808080"/>
          <w:sz w:val="21"/>
          <w:szCs w:val="21"/>
        </w:rPr>
        <w:t>&lt;/</w:t>
      </w:r>
      <w:r w:rsidRPr="00644349">
        <w:rPr>
          <w:rFonts w:ascii="Consolas" w:eastAsia="Times New Roman" w:hAnsi="Consolas" w:cs="Times New Roman"/>
          <w:color w:val="569CD6"/>
          <w:sz w:val="21"/>
          <w:szCs w:val="21"/>
        </w:rPr>
        <w:t>page</w:t>
      </w:r>
      <w:r w:rsidRPr="00644349">
        <w:rPr>
          <w:rFonts w:ascii="Consolas" w:eastAsia="Times New Roman" w:hAnsi="Consolas" w:cs="Times New Roman"/>
          <w:color w:val="808080"/>
          <w:sz w:val="21"/>
          <w:szCs w:val="21"/>
        </w:rPr>
        <w:t>&gt;</w:t>
      </w:r>
    </w:p>
    <w:p w14:paraId="6F331DA9" w14:textId="77777777" w:rsidR="00644349" w:rsidRPr="00644349" w:rsidRDefault="00644349" w:rsidP="001D336E">
      <w:pPr>
        <w:pStyle w:val="ListParagraph"/>
        <w:numPr>
          <w:ilvl w:val="0"/>
          <w:numId w:val="19"/>
        </w:numPr>
        <w:shd w:val="clear" w:color="auto" w:fill="1F1F1F"/>
        <w:spacing w:after="0" w:line="285" w:lineRule="atLeast"/>
        <w:rPr>
          <w:rFonts w:ascii="Consolas" w:eastAsia="Times New Roman" w:hAnsi="Consolas" w:cs="Times New Roman"/>
          <w:color w:val="CCCCCC"/>
          <w:sz w:val="21"/>
          <w:szCs w:val="21"/>
        </w:rPr>
      </w:pPr>
    </w:p>
    <w:p w14:paraId="40D2D0AC" w14:textId="77777777" w:rsidR="003D77A8" w:rsidRDefault="003D77A8" w:rsidP="003D77A8"/>
    <w:p w14:paraId="4F996340" w14:textId="64C1C6A6" w:rsidR="00644349" w:rsidRDefault="00644349" w:rsidP="003D77A8">
      <w:r>
        <w:rPr>
          <w:noProof/>
        </w:rPr>
        <w:drawing>
          <wp:inline distT="0" distB="0" distL="0" distR="0" wp14:anchorId="78EECC55" wp14:editId="20B850CF">
            <wp:extent cx="4972050" cy="304750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6-30 06064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75396" cy="3049556"/>
                    </a:xfrm>
                    <a:prstGeom prst="rect">
                      <a:avLst/>
                    </a:prstGeom>
                  </pic:spPr>
                </pic:pic>
              </a:graphicData>
            </a:graphic>
          </wp:inline>
        </w:drawing>
      </w:r>
    </w:p>
    <w:p w14:paraId="1598AD34" w14:textId="77777777" w:rsidR="00243EE5" w:rsidRDefault="00243EE5" w:rsidP="003D77A8"/>
    <w:p w14:paraId="1D397005" w14:textId="43A69176" w:rsidR="00243EE5" w:rsidRDefault="00243EE5" w:rsidP="003D77A8">
      <w:r>
        <w:t xml:space="preserve">Chúng ta cần chú ý rằng đó là các bố cục chúng ta có thể thay đổi trong cấu hình trang đó là 1column, 2columns-left, 2columns-right, 3columns ta có thể tuỳ chọn theo yêu cầu để có thể phù hợp với trang web của mình. </w:t>
      </w:r>
      <w:r w:rsidR="00AC5CA7">
        <w:t>Các thành tố này được định nghĩa trong thư mục page_layout của Module Theme và bạn có thể tham khảo nó.</w:t>
      </w:r>
    </w:p>
    <w:p w14:paraId="5AFAA1B5" w14:textId="77777777" w:rsidR="00243EE5" w:rsidRDefault="00243EE5" w:rsidP="003D77A8"/>
    <w:p w14:paraId="4848A990" w14:textId="0DB20840" w:rsidR="008D4555" w:rsidRDefault="008D4555" w:rsidP="008E2A0A">
      <w:pPr>
        <w:pStyle w:val="Heading3"/>
      </w:pPr>
      <w:r>
        <w:t xml:space="preserve">4.5 Extend Resources </w:t>
      </w:r>
    </w:p>
    <w:p w14:paraId="269DC597" w14:textId="77777777" w:rsidR="008D4555" w:rsidRDefault="008D4555" w:rsidP="00225908"/>
    <w:p w14:paraId="27C26C85" w14:textId="03252F99" w:rsidR="00C045FA" w:rsidRDefault="009E5972" w:rsidP="00225908">
      <w:r>
        <w:t xml:space="preserve">Tiếp theo chúng ta cùng tìm hiểu trong thư mục Magento_Theme, và cách để thêm các nguồn tài nguyên cho website Local Resource và External Resource như sau: </w:t>
      </w:r>
    </w:p>
    <w:p w14:paraId="0C5DD552" w14:textId="19F680AE" w:rsidR="00875EBC" w:rsidRDefault="00875EBC" w:rsidP="00875EBC">
      <w:pPr>
        <w:pStyle w:val="ListParagraph"/>
        <w:numPr>
          <w:ilvl w:val="0"/>
          <w:numId w:val="20"/>
        </w:numPr>
      </w:pPr>
      <w:r>
        <w:t>Thêm một thư mục trong PixelPro/themepro/Magento_Theme/layout</w:t>
      </w:r>
    </w:p>
    <w:p w14:paraId="3465D472" w14:textId="1DEC9187" w:rsidR="00C0714C" w:rsidRDefault="00C0714C" w:rsidP="00875EBC">
      <w:pPr>
        <w:pStyle w:val="ListParagraph"/>
        <w:numPr>
          <w:ilvl w:val="0"/>
          <w:numId w:val="20"/>
        </w:numPr>
      </w:pPr>
      <w:r>
        <w:t>Tạo một default_head_block</w:t>
      </w:r>
      <w:r w:rsidR="00A7690E">
        <w:t>s</w:t>
      </w:r>
      <w:r>
        <w:t>.xml</w:t>
      </w:r>
      <w:r w:rsidR="001E46F7">
        <w:t xml:space="preserve"> trong thư mục layout</w:t>
      </w:r>
    </w:p>
    <w:tbl>
      <w:tblPr>
        <w:tblStyle w:val="TableGrid"/>
        <w:tblW w:w="0" w:type="auto"/>
        <w:tblLook w:val="04A0" w:firstRow="1" w:lastRow="0" w:firstColumn="1" w:lastColumn="0" w:noHBand="0" w:noVBand="1"/>
      </w:tblPr>
      <w:tblGrid>
        <w:gridCol w:w="9350"/>
      </w:tblGrid>
      <w:tr w:rsidR="003A6B0A" w14:paraId="7B4F5E7E" w14:textId="77777777" w:rsidTr="003A6B0A">
        <w:tc>
          <w:tcPr>
            <w:tcW w:w="9350" w:type="dxa"/>
          </w:tcPr>
          <w:p w14:paraId="05F67826" w14:textId="5B6BF423" w:rsidR="003A6B0A" w:rsidRDefault="003A6B0A" w:rsidP="00225908">
            <w:r>
              <w:t>Để tạo ra nội dung File này chúng ta có thể sử dụng đến Magento 2 Snippets được VSCode hỗ trợ đầy đủ chỉ cần gõ phím tắt, search trong VS Code cụm từ “Magento 2 Snippet” để cài đặt và có thể tham khảo thêm về các lệnh sử dụng tại:</w:t>
            </w:r>
          </w:p>
          <w:p w14:paraId="55C82C11" w14:textId="6E1E2F7A" w:rsidR="003A6B0A" w:rsidRDefault="00AF7872" w:rsidP="00225908">
            <w:hyperlink r:id="rId129" w:history="1">
              <w:r w:rsidR="003A6B0A" w:rsidRPr="008E3F7B">
                <w:rPr>
                  <w:rStyle w:val="Hyperlink"/>
                </w:rPr>
                <w:t>https://github.com/jerrylopez/vscode-magento2-snippets</w:t>
              </w:r>
            </w:hyperlink>
            <w:r w:rsidR="003A6B0A">
              <w:t xml:space="preserve"> </w:t>
            </w:r>
          </w:p>
        </w:tc>
      </w:tr>
    </w:tbl>
    <w:p w14:paraId="61F1FD86" w14:textId="77777777" w:rsidR="008E2A0A" w:rsidRDefault="008E2A0A" w:rsidP="00225908"/>
    <w:p w14:paraId="2D22B16C"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r w:rsidRPr="001A7DF3">
        <w:rPr>
          <w:rFonts w:ascii="Consolas" w:eastAsia="Times New Roman" w:hAnsi="Consolas" w:cs="Times New Roman"/>
          <w:color w:val="808080"/>
          <w:sz w:val="21"/>
          <w:szCs w:val="21"/>
        </w:rPr>
        <w:lastRenderedPageBreak/>
        <w:t>&lt;</w:t>
      </w:r>
      <w:r w:rsidRPr="001A7DF3">
        <w:rPr>
          <w:rFonts w:ascii="Consolas" w:eastAsia="Times New Roman" w:hAnsi="Consolas" w:cs="Times New Roman"/>
          <w:color w:val="569CD6"/>
          <w:sz w:val="21"/>
          <w:szCs w:val="21"/>
        </w:rPr>
        <w:t>page</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9CDCFE"/>
          <w:sz w:val="21"/>
          <w:szCs w:val="21"/>
        </w:rPr>
        <w:t>xmlns:xsi</w:t>
      </w:r>
      <w:r w:rsidRPr="001A7DF3">
        <w:rPr>
          <w:rFonts w:ascii="Consolas" w:eastAsia="Times New Roman" w:hAnsi="Consolas" w:cs="Times New Roman"/>
          <w:color w:val="CCCCCC"/>
          <w:sz w:val="21"/>
          <w:szCs w:val="21"/>
        </w:rPr>
        <w:t>=</w:t>
      </w:r>
      <w:r w:rsidRPr="001A7DF3">
        <w:rPr>
          <w:rFonts w:ascii="Consolas" w:eastAsia="Times New Roman" w:hAnsi="Consolas" w:cs="Times New Roman"/>
          <w:color w:val="CE9178"/>
          <w:sz w:val="21"/>
          <w:szCs w:val="21"/>
        </w:rPr>
        <w:t>"http://www.w3.org/2001/XMLSchema-instance"</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9CDCFE"/>
          <w:sz w:val="21"/>
          <w:szCs w:val="21"/>
        </w:rPr>
        <w:t>xsi:noNamespaceSchemaLocation</w:t>
      </w:r>
      <w:r w:rsidRPr="001A7DF3">
        <w:rPr>
          <w:rFonts w:ascii="Consolas" w:eastAsia="Times New Roman" w:hAnsi="Consolas" w:cs="Times New Roman"/>
          <w:color w:val="CCCCCC"/>
          <w:sz w:val="21"/>
          <w:szCs w:val="21"/>
        </w:rPr>
        <w:t>=</w:t>
      </w:r>
      <w:r w:rsidRPr="001A7DF3">
        <w:rPr>
          <w:rFonts w:ascii="Consolas" w:eastAsia="Times New Roman" w:hAnsi="Consolas" w:cs="Times New Roman"/>
          <w:color w:val="CE9178"/>
          <w:sz w:val="21"/>
          <w:szCs w:val="21"/>
        </w:rPr>
        <w:t>"urn:magento:framework:View/Layout/etc/page_configuration.xsd"</w:t>
      </w:r>
      <w:r w:rsidRPr="001A7DF3">
        <w:rPr>
          <w:rFonts w:ascii="Consolas" w:eastAsia="Times New Roman" w:hAnsi="Consolas" w:cs="Times New Roman"/>
          <w:color w:val="808080"/>
          <w:sz w:val="21"/>
          <w:szCs w:val="21"/>
        </w:rPr>
        <w:t>&gt;</w:t>
      </w:r>
    </w:p>
    <w:p w14:paraId="26FD3F4C"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&lt;</w:t>
      </w:r>
      <w:r w:rsidRPr="001A7DF3">
        <w:rPr>
          <w:rFonts w:ascii="Consolas" w:eastAsia="Times New Roman" w:hAnsi="Consolas" w:cs="Times New Roman"/>
          <w:color w:val="569CD6"/>
          <w:sz w:val="21"/>
          <w:szCs w:val="21"/>
        </w:rPr>
        <w:t>head</w:t>
      </w:r>
      <w:r w:rsidRPr="001A7DF3">
        <w:rPr>
          <w:rFonts w:ascii="Consolas" w:eastAsia="Times New Roman" w:hAnsi="Consolas" w:cs="Times New Roman"/>
          <w:color w:val="808080"/>
          <w:sz w:val="21"/>
          <w:szCs w:val="21"/>
        </w:rPr>
        <w:t>&gt;</w:t>
      </w:r>
    </w:p>
    <w:p w14:paraId="5C720FE3"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6A9955"/>
          <w:sz w:val="21"/>
          <w:szCs w:val="21"/>
        </w:rPr>
        <w:t>&lt;!-- Local Resources --&gt;</w:t>
      </w:r>
      <w:r w:rsidRPr="001A7DF3">
        <w:rPr>
          <w:rFonts w:ascii="Consolas" w:eastAsia="Times New Roman" w:hAnsi="Consolas" w:cs="Times New Roman"/>
          <w:color w:val="CCCCCC"/>
          <w:sz w:val="21"/>
          <w:szCs w:val="21"/>
        </w:rPr>
        <w:t xml:space="preserve"> </w:t>
      </w:r>
    </w:p>
    <w:p w14:paraId="1ED86A08"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p>
    <w:p w14:paraId="6F688454"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&lt;</w:t>
      </w:r>
      <w:r w:rsidRPr="001A7DF3">
        <w:rPr>
          <w:rFonts w:ascii="Consolas" w:eastAsia="Times New Roman" w:hAnsi="Consolas" w:cs="Times New Roman"/>
          <w:color w:val="569CD6"/>
          <w:sz w:val="21"/>
          <w:szCs w:val="21"/>
        </w:rPr>
        <w:t>css</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9CDCFE"/>
          <w:sz w:val="21"/>
          <w:szCs w:val="21"/>
        </w:rPr>
        <w:t>src</w:t>
      </w:r>
      <w:r w:rsidRPr="001A7DF3">
        <w:rPr>
          <w:rFonts w:ascii="Consolas" w:eastAsia="Times New Roman" w:hAnsi="Consolas" w:cs="Times New Roman"/>
          <w:color w:val="CCCCCC"/>
          <w:sz w:val="21"/>
          <w:szCs w:val="21"/>
        </w:rPr>
        <w:t>=</w:t>
      </w:r>
      <w:r w:rsidRPr="001A7DF3">
        <w:rPr>
          <w:rFonts w:ascii="Consolas" w:eastAsia="Times New Roman" w:hAnsi="Consolas" w:cs="Times New Roman"/>
          <w:color w:val="CE9178"/>
          <w:sz w:val="21"/>
          <w:szCs w:val="21"/>
        </w:rPr>
        <w:t>"css/style.css"</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/&gt;</w:t>
      </w:r>
    </w:p>
    <w:p w14:paraId="17A9790A"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&lt;</w:t>
      </w:r>
      <w:r w:rsidRPr="001A7DF3">
        <w:rPr>
          <w:rFonts w:ascii="Consolas" w:eastAsia="Times New Roman" w:hAnsi="Consolas" w:cs="Times New Roman"/>
          <w:color w:val="569CD6"/>
          <w:sz w:val="21"/>
          <w:szCs w:val="21"/>
        </w:rPr>
        <w:t>script</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9CDCFE"/>
          <w:sz w:val="21"/>
          <w:szCs w:val="21"/>
        </w:rPr>
        <w:t>src</w:t>
      </w:r>
      <w:r w:rsidRPr="001A7DF3">
        <w:rPr>
          <w:rFonts w:ascii="Consolas" w:eastAsia="Times New Roman" w:hAnsi="Consolas" w:cs="Times New Roman"/>
          <w:color w:val="CCCCCC"/>
          <w:sz w:val="21"/>
          <w:szCs w:val="21"/>
        </w:rPr>
        <w:t>=</w:t>
      </w:r>
      <w:r w:rsidRPr="001A7DF3">
        <w:rPr>
          <w:rFonts w:ascii="Consolas" w:eastAsia="Times New Roman" w:hAnsi="Consolas" w:cs="Times New Roman"/>
          <w:color w:val="CE9178"/>
          <w:sz w:val="21"/>
          <w:szCs w:val="21"/>
        </w:rPr>
        <w:t>"Mangeto_Catalog::js/myjs.js"</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/&gt;</w:t>
      </w:r>
    </w:p>
    <w:p w14:paraId="5B95251C"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6A9955"/>
          <w:sz w:val="21"/>
          <w:szCs w:val="21"/>
        </w:rPr>
        <w:t>&lt;!-- External Resources --&gt;</w:t>
      </w:r>
      <w:r w:rsidRPr="001A7DF3">
        <w:rPr>
          <w:rFonts w:ascii="Consolas" w:eastAsia="Times New Roman" w:hAnsi="Consolas" w:cs="Times New Roman"/>
          <w:color w:val="CCCCCC"/>
          <w:sz w:val="21"/>
          <w:szCs w:val="21"/>
        </w:rPr>
        <w:t xml:space="preserve"> </w:t>
      </w:r>
    </w:p>
    <w:p w14:paraId="03BD9105"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&lt;</w:t>
      </w:r>
      <w:r w:rsidRPr="001A7DF3">
        <w:rPr>
          <w:rFonts w:ascii="Consolas" w:eastAsia="Times New Roman" w:hAnsi="Consolas" w:cs="Times New Roman"/>
          <w:color w:val="569CD6"/>
          <w:sz w:val="21"/>
          <w:szCs w:val="21"/>
        </w:rPr>
        <w:t>script</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9CDCFE"/>
          <w:sz w:val="21"/>
          <w:szCs w:val="21"/>
        </w:rPr>
        <w:t>src</w:t>
      </w:r>
      <w:r w:rsidRPr="001A7DF3">
        <w:rPr>
          <w:rFonts w:ascii="Consolas" w:eastAsia="Times New Roman" w:hAnsi="Consolas" w:cs="Times New Roman"/>
          <w:color w:val="CCCCCC"/>
          <w:sz w:val="21"/>
          <w:szCs w:val="21"/>
        </w:rPr>
        <w:t>=</w:t>
      </w:r>
      <w:r w:rsidRPr="001A7DF3">
        <w:rPr>
          <w:rFonts w:ascii="Consolas" w:eastAsia="Times New Roman" w:hAnsi="Consolas" w:cs="Times New Roman"/>
          <w:color w:val="CE9178"/>
          <w:sz w:val="21"/>
          <w:szCs w:val="21"/>
        </w:rPr>
        <w:t>"http://mage2rock.local.com:35729/livereload.js"</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9CDCFE"/>
          <w:sz w:val="21"/>
          <w:szCs w:val="21"/>
        </w:rPr>
        <w:t>src_type</w:t>
      </w:r>
      <w:r w:rsidRPr="001A7DF3">
        <w:rPr>
          <w:rFonts w:ascii="Consolas" w:eastAsia="Times New Roman" w:hAnsi="Consolas" w:cs="Times New Roman"/>
          <w:color w:val="CCCCCC"/>
          <w:sz w:val="21"/>
          <w:szCs w:val="21"/>
        </w:rPr>
        <w:t>=</w:t>
      </w:r>
      <w:r w:rsidRPr="001A7DF3">
        <w:rPr>
          <w:rFonts w:ascii="Consolas" w:eastAsia="Times New Roman" w:hAnsi="Consolas" w:cs="Times New Roman"/>
          <w:color w:val="CE9178"/>
          <w:sz w:val="21"/>
          <w:szCs w:val="21"/>
        </w:rPr>
        <w:t>"url"</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/&gt;</w:t>
      </w:r>
    </w:p>
    <w:p w14:paraId="1A712B3C"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&lt;</w:t>
      </w:r>
      <w:r w:rsidRPr="001A7DF3">
        <w:rPr>
          <w:rFonts w:ascii="Consolas" w:eastAsia="Times New Roman" w:hAnsi="Consolas" w:cs="Times New Roman"/>
          <w:color w:val="569CD6"/>
          <w:sz w:val="21"/>
          <w:szCs w:val="21"/>
        </w:rPr>
        <w:t>css</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9CDCFE"/>
          <w:sz w:val="21"/>
          <w:szCs w:val="21"/>
        </w:rPr>
        <w:t>src</w:t>
      </w:r>
      <w:r w:rsidRPr="001A7DF3">
        <w:rPr>
          <w:rFonts w:ascii="Consolas" w:eastAsia="Times New Roman" w:hAnsi="Consolas" w:cs="Times New Roman"/>
          <w:color w:val="CCCCCC"/>
          <w:sz w:val="21"/>
          <w:szCs w:val="21"/>
        </w:rPr>
        <w:t>=</w:t>
      </w:r>
      <w:r w:rsidRPr="001A7DF3">
        <w:rPr>
          <w:rFonts w:ascii="Consolas" w:eastAsia="Times New Roman" w:hAnsi="Consolas" w:cs="Times New Roman"/>
          <w:color w:val="CE9178"/>
          <w:sz w:val="21"/>
          <w:szCs w:val="21"/>
        </w:rPr>
        <w:t>"https://cdn.jsdelivr.net/npm/bootstrap@5.3.3/dist/css/bootstrap.min.css"</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9CDCFE"/>
          <w:sz w:val="21"/>
          <w:szCs w:val="21"/>
        </w:rPr>
        <w:t>src_type</w:t>
      </w:r>
      <w:r w:rsidRPr="001A7DF3">
        <w:rPr>
          <w:rFonts w:ascii="Consolas" w:eastAsia="Times New Roman" w:hAnsi="Consolas" w:cs="Times New Roman"/>
          <w:color w:val="CCCCCC"/>
          <w:sz w:val="21"/>
          <w:szCs w:val="21"/>
        </w:rPr>
        <w:t>=</w:t>
      </w:r>
      <w:r w:rsidRPr="001A7DF3">
        <w:rPr>
          <w:rFonts w:ascii="Consolas" w:eastAsia="Times New Roman" w:hAnsi="Consolas" w:cs="Times New Roman"/>
          <w:color w:val="CE9178"/>
          <w:sz w:val="21"/>
          <w:szCs w:val="21"/>
        </w:rPr>
        <w:t>"url"</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/&gt;</w:t>
      </w:r>
    </w:p>
    <w:p w14:paraId="02945C0A"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&lt;</w:t>
      </w:r>
      <w:r w:rsidRPr="001A7DF3">
        <w:rPr>
          <w:rFonts w:ascii="Consolas" w:eastAsia="Times New Roman" w:hAnsi="Consolas" w:cs="Times New Roman"/>
          <w:color w:val="569CD6"/>
          <w:sz w:val="21"/>
          <w:szCs w:val="21"/>
        </w:rPr>
        <w:t>script</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9CDCFE"/>
          <w:sz w:val="21"/>
          <w:szCs w:val="21"/>
        </w:rPr>
        <w:t>src</w:t>
      </w:r>
      <w:r w:rsidRPr="001A7DF3">
        <w:rPr>
          <w:rFonts w:ascii="Consolas" w:eastAsia="Times New Roman" w:hAnsi="Consolas" w:cs="Times New Roman"/>
          <w:color w:val="CCCCCC"/>
          <w:sz w:val="21"/>
          <w:szCs w:val="21"/>
        </w:rPr>
        <w:t>=</w:t>
      </w:r>
      <w:r w:rsidRPr="001A7DF3">
        <w:rPr>
          <w:rFonts w:ascii="Consolas" w:eastAsia="Times New Roman" w:hAnsi="Consolas" w:cs="Times New Roman"/>
          <w:color w:val="CE9178"/>
          <w:sz w:val="21"/>
          <w:szCs w:val="21"/>
        </w:rPr>
        <w:t>"https://cdn.jsdelivr.net/npm/bootstrap@5.3.3/dist/js/bootstrap.bundle.min.js"</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9CDCFE"/>
          <w:sz w:val="21"/>
          <w:szCs w:val="21"/>
        </w:rPr>
        <w:t>src_type</w:t>
      </w:r>
      <w:r w:rsidRPr="001A7DF3">
        <w:rPr>
          <w:rFonts w:ascii="Consolas" w:eastAsia="Times New Roman" w:hAnsi="Consolas" w:cs="Times New Roman"/>
          <w:color w:val="CCCCCC"/>
          <w:sz w:val="21"/>
          <w:szCs w:val="21"/>
        </w:rPr>
        <w:t>=</w:t>
      </w:r>
      <w:r w:rsidRPr="001A7DF3">
        <w:rPr>
          <w:rFonts w:ascii="Consolas" w:eastAsia="Times New Roman" w:hAnsi="Consolas" w:cs="Times New Roman"/>
          <w:color w:val="CE9178"/>
          <w:sz w:val="21"/>
          <w:szCs w:val="21"/>
        </w:rPr>
        <w:t>"url"</w:t>
      </w: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/&gt;</w:t>
      </w:r>
    </w:p>
    <w:p w14:paraId="109BAACD"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p>
    <w:p w14:paraId="3EF432AC"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r w:rsidRPr="001A7DF3">
        <w:rPr>
          <w:rFonts w:ascii="Consolas" w:eastAsia="Times New Roman" w:hAnsi="Consolas" w:cs="Times New Roman"/>
          <w:color w:val="CCCCCC"/>
          <w:sz w:val="21"/>
          <w:szCs w:val="21"/>
        </w:rPr>
        <w:t xml:space="preserve">    </w:t>
      </w:r>
      <w:r w:rsidRPr="001A7DF3">
        <w:rPr>
          <w:rFonts w:ascii="Consolas" w:eastAsia="Times New Roman" w:hAnsi="Consolas" w:cs="Times New Roman"/>
          <w:color w:val="808080"/>
          <w:sz w:val="21"/>
          <w:szCs w:val="21"/>
        </w:rPr>
        <w:t>&lt;/</w:t>
      </w:r>
      <w:r w:rsidRPr="001A7DF3">
        <w:rPr>
          <w:rFonts w:ascii="Consolas" w:eastAsia="Times New Roman" w:hAnsi="Consolas" w:cs="Times New Roman"/>
          <w:color w:val="569CD6"/>
          <w:sz w:val="21"/>
          <w:szCs w:val="21"/>
        </w:rPr>
        <w:t>head</w:t>
      </w:r>
      <w:r w:rsidRPr="001A7DF3">
        <w:rPr>
          <w:rFonts w:ascii="Consolas" w:eastAsia="Times New Roman" w:hAnsi="Consolas" w:cs="Times New Roman"/>
          <w:color w:val="808080"/>
          <w:sz w:val="21"/>
          <w:szCs w:val="21"/>
        </w:rPr>
        <w:t>&gt;</w:t>
      </w:r>
    </w:p>
    <w:p w14:paraId="3948C3CE"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r w:rsidRPr="001A7DF3">
        <w:rPr>
          <w:rFonts w:ascii="Consolas" w:eastAsia="Times New Roman" w:hAnsi="Consolas" w:cs="Times New Roman"/>
          <w:color w:val="808080"/>
          <w:sz w:val="21"/>
          <w:szCs w:val="21"/>
        </w:rPr>
        <w:t>&lt;/</w:t>
      </w:r>
      <w:r w:rsidRPr="001A7DF3">
        <w:rPr>
          <w:rFonts w:ascii="Consolas" w:eastAsia="Times New Roman" w:hAnsi="Consolas" w:cs="Times New Roman"/>
          <w:color w:val="569CD6"/>
          <w:sz w:val="21"/>
          <w:szCs w:val="21"/>
        </w:rPr>
        <w:t>page</w:t>
      </w:r>
      <w:r w:rsidRPr="001A7DF3">
        <w:rPr>
          <w:rFonts w:ascii="Consolas" w:eastAsia="Times New Roman" w:hAnsi="Consolas" w:cs="Times New Roman"/>
          <w:color w:val="808080"/>
          <w:sz w:val="21"/>
          <w:szCs w:val="21"/>
        </w:rPr>
        <w:t>&gt;</w:t>
      </w:r>
    </w:p>
    <w:p w14:paraId="378C8F14" w14:textId="77777777" w:rsidR="001A7DF3" w:rsidRPr="001A7DF3" w:rsidRDefault="001A7DF3" w:rsidP="001A7DF3">
      <w:pPr>
        <w:shd w:val="clear" w:color="auto" w:fill="1F1F1F"/>
        <w:spacing w:after="0" w:line="285" w:lineRule="atLeast"/>
        <w:rPr>
          <w:rFonts w:ascii="Consolas" w:eastAsia="Times New Roman" w:hAnsi="Consolas" w:cs="Times New Roman"/>
          <w:color w:val="CCCCCC"/>
          <w:sz w:val="21"/>
          <w:szCs w:val="21"/>
        </w:rPr>
      </w:pPr>
    </w:p>
    <w:p w14:paraId="63B5B2A6" w14:textId="77777777" w:rsidR="001A7DF3" w:rsidRDefault="001A7DF3" w:rsidP="00225908"/>
    <w:p w14:paraId="004BEA7C" w14:textId="117564E4" w:rsidR="00193A10" w:rsidRDefault="00193A10" w:rsidP="004C0629">
      <w:pPr>
        <w:pStyle w:val="ListParagraph"/>
        <w:numPr>
          <w:ilvl w:val="0"/>
          <w:numId w:val="21"/>
        </w:numPr>
      </w:pPr>
      <w:r w:rsidRPr="005D355F">
        <w:rPr>
          <w:highlight w:val="lightGray"/>
        </w:rPr>
        <w:t>css/style.css</w:t>
      </w:r>
      <w:r>
        <w:t xml:space="preserve"> nằm trong thư mục </w:t>
      </w:r>
      <w:r w:rsidR="004C0629">
        <w:t>&lt;&lt;Theme_Dir&gt;&gt;/web/css</w:t>
      </w:r>
    </w:p>
    <w:p w14:paraId="08E48C32" w14:textId="3DC307E4" w:rsidR="004C0629" w:rsidRDefault="004C0629" w:rsidP="004C0629">
      <w:pPr>
        <w:pStyle w:val="ListParagraph"/>
        <w:numPr>
          <w:ilvl w:val="0"/>
          <w:numId w:val="21"/>
        </w:numPr>
      </w:pPr>
      <w:r>
        <w:t>Magento_Catalog::js/myjs.js là link đến thư mục &lt;&lt;Module_Dir&gt;&gt;/module-catalog/view/fronted/</w:t>
      </w:r>
      <w:r w:rsidR="00DB381C">
        <w:t>js/myjs.js</w:t>
      </w:r>
    </w:p>
    <w:p w14:paraId="57152513" w14:textId="53F2F964" w:rsidR="00BB2FD9" w:rsidRDefault="00BB2FD9" w:rsidP="004C0629">
      <w:pPr>
        <w:pStyle w:val="ListParagraph"/>
        <w:numPr>
          <w:ilvl w:val="0"/>
          <w:numId w:val="21"/>
        </w:numPr>
      </w:pPr>
      <w:r>
        <w:t xml:space="preserve">Còn lại là các </w:t>
      </w:r>
      <w:r w:rsidR="005D355F">
        <w:t xml:space="preserve">extend </w:t>
      </w:r>
      <w:r>
        <w:t xml:space="preserve">resource bên ngoài thì cần thuộc tính src=”xxx” và source_type=”url” ngoài ra có thể bên nguyên các phần import mà hệ thống cho từ bên ngoài vào. </w:t>
      </w:r>
    </w:p>
    <w:p w14:paraId="1B97DF50" w14:textId="5868B278" w:rsidR="008E2A0A" w:rsidRDefault="00E71974" w:rsidP="00E71974">
      <w:pPr>
        <w:pStyle w:val="Heading4"/>
      </w:pPr>
      <w:r>
        <w:t xml:space="preserve">4.5.1 Sử dụng Magento 2 Snippets </w:t>
      </w:r>
      <w:r w:rsidR="008E3033">
        <w:t xml:space="preserve">và các tools </w:t>
      </w:r>
      <w:r w:rsidR="0061677B">
        <w:t xml:space="preserve">cho </w:t>
      </w:r>
      <w:r w:rsidR="000968AF">
        <w:t>Visual Studio Code</w:t>
      </w:r>
      <w:r w:rsidR="0061677B">
        <w:t xml:space="preserve"> </w:t>
      </w:r>
    </w:p>
    <w:p w14:paraId="3BBAB4E5" w14:textId="77777777" w:rsidR="00E71974" w:rsidRDefault="00E71974" w:rsidP="00225908"/>
    <w:p w14:paraId="0FAF553E" w14:textId="3C29070E" w:rsidR="00E71974" w:rsidRDefault="009F2626" w:rsidP="00225908">
      <w:r>
        <w:t xml:space="preserve">Đây là một tiện ích được tích hợp giúp đỡ cho việc phát triển Theme và Extension của Mangeo thông qua việc viết các đoạn mã rút gọn để thực hiện các định nghĩa các các lệnh như layout, extesion cho Magento. </w:t>
      </w:r>
    </w:p>
    <w:tbl>
      <w:tblPr>
        <w:tblStyle w:val="TableGrid"/>
        <w:tblW w:w="0" w:type="auto"/>
        <w:tblLook w:val="04A0" w:firstRow="1" w:lastRow="0" w:firstColumn="1" w:lastColumn="0" w:noHBand="0" w:noVBand="1"/>
      </w:tblPr>
      <w:tblGrid>
        <w:gridCol w:w="9350"/>
      </w:tblGrid>
      <w:tr w:rsidR="002F7C57" w14:paraId="74E6C901" w14:textId="77777777" w:rsidTr="002F7C57">
        <w:tc>
          <w:tcPr>
            <w:tcW w:w="9350" w:type="dxa"/>
          </w:tcPr>
          <w:p w14:paraId="644CE47F" w14:textId="6F1D089C" w:rsidR="002F7C57" w:rsidRDefault="00AF7872" w:rsidP="00225908">
            <w:hyperlink r:id="rId130" w:history="1">
              <w:r w:rsidR="002F7C57" w:rsidRPr="00AD2392">
                <w:rPr>
                  <w:rStyle w:val="Hyperlink"/>
                </w:rPr>
                <w:t>https://github.com/jerrylopez/vscode-magento2-snippets</w:t>
              </w:r>
            </w:hyperlink>
            <w:r w:rsidR="002F7C57">
              <w:t xml:space="preserve"> </w:t>
            </w:r>
          </w:p>
        </w:tc>
      </w:tr>
    </w:tbl>
    <w:p w14:paraId="3B5CB45E" w14:textId="77777777" w:rsidR="00DE7682" w:rsidRDefault="00DE7682" w:rsidP="00225908"/>
    <w:p w14:paraId="5BC6A3CE" w14:textId="0C602AA9" w:rsidR="002F7C57" w:rsidRDefault="002F7C57" w:rsidP="00225908">
      <w:r>
        <w:t xml:space="preserve">Extesion này được lưu trữ trong file README.MD chúng ta có thể đọc nó với Vscode bằng cách nhấn </w:t>
      </w:r>
      <w:r w:rsidRPr="008E3033">
        <w:rPr>
          <w:b/>
        </w:rPr>
        <w:t>Ctr + Shift + V</w:t>
      </w:r>
      <w:r>
        <w:t xml:space="preserve"> cho nhanh gọn. </w:t>
      </w:r>
    </w:p>
    <w:p w14:paraId="6E8055C9" w14:textId="1843C442" w:rsidR="00DE7682" w:rsidRDefault="002F08D8" w:rsidP="00225908">
      <w:r>
        <w:t xml:space="preserve">Ngoài ra trong quá trình phát triển với Mangento 2 thì chúng ta có rất nhiều công cụ có thể cài đặt cụ thể đó là magento-devkit , hoặc Magento DevSearch giúp cho việc tìm kiếm thông tin trở nên hiệu quả hơn, cuối cùng là công cụ AutoSuggestion cho Magento - AutoMageDev. </w:t>
      </w:r>
    </w:p>
    <w:p w14:paraId="0FE2933B" w14:textId="0FA0B831" w:rsidR="005424EB" w:rsidRDefault="005424EB" w:rsidP="00225908">
      <w:r>
        <w:t>Tìm hiểu thêm về cách tìm kiếm thông tin với Magento DevSearch</w:t>
      </w:r>
    </w:p>
    <w:tbl>
      <w:tblPr>
        <w:tblStyle w:val="TableGrid"/>
        <w:tblW w:w="0" w:type="auto"/>
        <w:tblLook w:val="04A0" w:firstRow="1" w:lastRow="0" w:firstColumn="1" w:lastColumn="0" w:noHBand="0" w:noVBand="1"/>
      </w:tblPr>
      <w:tblGrid>
        <w:gridCol w:w="9350"/>
      </w:tblGrid>
      <w:tr w:rsidR="002F08D8" w14:paraId="0B548895" w14:textId="77777777" w:rsidTr="002F08D8">
        <w:tc>
          <w:tcPr>
            <w:tcW w:w="9350" w:type="dxa"/>
          </w:tcPr>
          <w:p w14:paraId="05B852FE" w14:textId="2F8EE714" w:rsidR="002F08D8" w:rsidRDefault="00AF7872" w:rsidP="00225908">
            <w:hyperlink r:id="rId131" w:history="1">
              <w:r w:rsidR="002F08D8" w:rsidRPr="00AD2392">
                <w:rPr>
                  <w:rStyle w:val="Hyperlink"/>
                </w:rPr>
                <w:t>https://github.com/rafaelstz/VSCode-Magento-DevSearch</w:t>
              </w:r>
            </w:hyperlink>
            <w:r w:rsidR="002F08D8">
              <w:t xml:space="preserve"> </w:t>
            </w:r>
          </w:p>
        </w:tc>
      </w:tr>
    </w:tbl>
    <w:p w14:paraId="079C3D26" w14:textId="77777777" w:rsidR="005424EB" w:rsidRDefault="005424EB" w:rsidP="00225908"/>
    <w:p w14:paraId="41D00DB7" w14:textId="62E56BD3" w:rsidR="002F08D8" w:rsidRDefault="005424EB" w:rsidP="00225908">
      <w:r>
        <w:t>Tìm hiểu thêm về</w:t>
      </w:r>
      <w:r w:rsidR="00C96B7D">
        <w:t xml:space="preserve"> </w:t>
      </w:r>
      <w:r>
        <w:t>AutoMageDev tại:</w:t>
      </w:r>
    </w:p>
    <w:tbl>
      <w:tblPr>
        <w:tblStyle w:val="TableGrid"/>
        <w:tblW w:w="0" w:type="auto"/>
        <w:tblLook w:val="04A0" w:firstRow="1" w:lastRow="0" w:firstColumn="1" w:lastColumn="0" w:noHBand="0" w:noVBand="1"/>
      </w:tblPr>
      <w:tblGrid>
        <w:gridCol w:w="9350"/>
      </w:tblGrid>
      <w:tr w:rsidR="002F08D8" w14:paraId="49A2EFFB" w14:textId="77777777" w:rsidTr="002F08D8">
        <w:tc>
          <w:tcPr>
            <w:tcW w:w="9350" w:type="dxa"/>
          </w:tcPr>
          <w:p w14:paraId="3E43C9D6" w14:textId="04B4CE6F" w:rsidR="002F08D8" w:rsidRDefault="00AF7872" w:rsidP="00225908">
            <w:hyperlink r:id="rId132" w:history="1">
              <w:r w:rsidR="002F08D8" w:rsidRPr="00AD2392">
                <w:rPr>
                  <w:rStyle w:val="Hyperlink"/>
                </w:rPr>
                <w:t>https://github.com/webkul/magento2_vscode</w:t>
              </w:r>
            </w:hyperlink>
            <w:r w:rsidR="002F08D8">
              <w:t xml:space="preserve"> </w:t>
            </w:r>
          </w:p>
        </w:tc>
      </w:tr>
    </w:tbl>
    <w:p w14:paraId="7ACCD138" w14:textId="77777777" w:rsidR="002F08D8" w:rsidRDefault="002F08D8" w:rsidP="00225908"/>
    <w:p w14:paraId="02EDF177" w14:textId="77777777" w:rsidR="002F08D8" w:rsidRDefault="002F08D8" w:rsidP="00225908"/>
    <w:p w14:paraId="01F3434A" w14:textId="17CA1CC1" w:rsidR="008D4555" w:rsidRDefault="008D4555" w:rsidP="008E2A0A">
      <w:pPr>
        <w:pStyle w:val="Heading3"/>
      </w:pPr>
      <w:r>
        <w:t xml:space="preserve">4.6 Relocate items with move </w:t>
      </w:r>
    </w:p>
    <w:p w14:paraId="6C691EA9" w14:textId="77777777" w:rsidR="008D4555" w:rsidRDefault="008D4555" w:rsidP="00225908"/>
    <w:tbl>
      <w:tblPr>
        <w:tblStyle w:val="TableGrid"/>
        <w:tblW w:w="0" w:type="auto"/>
        <w:tblLook w:val="04A0" w:firstRow="1" w:lastRow="0" w:firstColumn="1" w:lastColumn="0" w:noHBand="0" w:noVBand="1"/>
      </w:tblPr>
      <w:tblGrid>
        <w:gridCol w:w="9350"/>
      </w:tblGrid>
      <w:tr w:rsidR="00FA37F0" w14:paraId="54631624" w14:textId="77777777" w:rsidTr="00FA37F0">
        <w:tc>
          <w:tcPr>
            <w:tcW w:w="9350" w:type="dxa"/>
          </w:tcPr>
          <w:p w14:paraId="4C3CD278" w14:textId="70FDF01C" w:rsidR="00FA37F0" w:rsidRDefault="00AF7872" w:rsidP="00225908">
            <w:hyperlink r:id="rId133" w:history="1">
              <w:r w:rsidR="00FA37F0" w:rsidRPr="008E3F7B">
                <w:rPr>
                  <w:rStyle w:val="Hyperlink"/>
                </w:rPr>
                <w:t>https://developer.adobe.com/commerce/frontend-core/guide/</w:t>
              </w:r>
            </w:hyperlink>
            <w:r w:rsidR="00FA37F0">
              <w:t xml:space="preserve"> </w:t>
            </w:r>
          </w:p>
        </w:tc>
      </w:tr>
    </w:tbl>
    <w:p w14:paraId="088D1622" w14:textId="77777777" w:rsidR="00FA37F0" w:rsidRDefault="00FA37F0" w:rsidP="00225908"/>
    <w:p w14:paraId="4DAC9D19" w14:textId="4FAEEB29" w:rsidR="006A6541" w:rsidRDefault="006A6541" w:rsidP="00225908">
      <w:r>
        <w:t>Trong phần này chúng ta sẽ thử việc di chuyển các items trong Mangento với lệnh Move</w:t>
      </w:r>
      <w:r w:rsidR="001C29AD">
        <w:t>.</w:t>
      </w:r>
    </w:p>
    <w:p w14:paraId="70727085" w14:textId="77777777" w:rsidR="00B50B8D" w:rsidRPr="00B50B8D" w:rsidRDefault="00B50B8D" w:rsidP="00B50B8D">
      <w:pPr>
        <w:shd w:val="clear" w:color="auto" w:fill="1F1F1F"/>
        <w:spacing w:after="0" w:line="285" w:lineRule="atLeast"/>
        <w:rPr>
          <w:rFonts w:ascii="Consolas" w:eastAsia="Times New Roman" w:hAnsi="Consolas" w:cs="Times New Roman"/>
          <w:color w:val="CCCCCC"/>
          <w:sz w:val="21"/>
          <w:szCs w:val="21"/>
        </w:rPr>
      </w:pPr>
      <w:r w:rsidRPr="00B50B8D">
        <w:rPr>
          <w:rFonts w:ascii="Consolas" w:eastAsia="Times New Roman" w:hAnsi="Consolas" w:cs="Times New Roman"/>
          <w:color w:val="808080"/>
          <w:sz w:val="21"/>
          <w:szCs w:val="21"/>
        </w:rPr>
        <w:t>&lt;</w:t>
      </w:r>
      <w:r w:rsidRPr="00B50B8D">
        <w:rPr>
          <w:rFonts w:ascii="Consolas" w:eastAsia="Times New Roman" w:hAnsi="Consolas" w:cs="Times New Roman"/>
          <w:color w:val="569CD6"/>
          <w:sz w:val="21"/>
          <w:szCs w:val="21"/>
        </w:rPr>
        <w:t>page</w:t>
      </w: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9CDCFE"/>
          <w:sz w:val="21"/>
          <w:szCs w:val="21"/>
        </w:rPr>
        <w:t>layout</w:t>
      </w:r>
      <w:r w:rsidRPr="00B50B8D">
        <w:rPr>
          <w:rFonts w:ascii="Consolas" w:eastAsia="Times New Roman" w:hAnsi="Consolas" w:cs="Times New Roman"/>
          <w:color w:val="CCCCCC"/>
          <w:sz w:val="21"/>
          <w:szCs w:val="21"/>
        </w:rPr>
        <w:t>=</w:t>
      </w:r>
      <w:r w:rsidRPr="00B50B8D">
        <w:rPr>
          <w:rFonts w:ascii="Consolas" w:eastAsia="Times New Roman" w:hAnsi="Consolas" w:cs="Times New Roman"/>
          <w:color w:val="CE9178"/>
          <w:sz w:val="21"/>
          <w:szCs w:val="21"/>
        </w:rPr>
        <w:t>"1column"</w:t>
      </w: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9CDCFE"/>
          <w:sz w:val="21"/>
          <w:szCs w:val="21"/>
        </w:rPr>
        <w:t>xmlns:xsi</w:t>
      </w:r>
      <w:r w:rsidRPr="00B50B8D">
        <w:rPr>
          <w:rFonts w:ascii="Consolas" w:eastAsia="Times New Roman" w:hAnsi="Consolas" w:cs="Times New Roman"/>
          <w:color w:val="CCCCCC"/>
          <w:sz w:val="21"/>
          <w:szCs w:val="21"/>
        </w:rPr>
        <w:t>=</w:t>
      </w:r>
      <w:r w:rsidRPr="00B50B8D">
        <w:rPr>
          <w:rFonts w:ascii="Consolas" w:eastAsia="Times New Roman" w:hAnsi="Consolas" w:cs="Times New Roman"/>
          <w:color w:val="CE9178"/>
          <w:sz w:val="21"/>
          <w:szCs w:val="21"/>
        </w:rPr>
        <w:t>"http://www.w3.org/2001/XMLSchema-instance"</w:t>
      </w: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9CDCFE"/>
          <w:sz w:val="21"/>
          <w:szCs w:val="21"/>
        </w:rPr>
        <w:t>xsi:noNamespaceSchemaLocation</w:t>
      </w:r>
      <w:r w:rsidRPr="00B50B8D">
        <w:rPr>
          <w:rFonts w:ascii="Consolas" w:eastAsia="Times New Roman" w:hAnsi="Consolas" w:cs="Times New Roman"/>
          <w:color w:val="CCCCCC"/>
          <w:sz w:val="21"/>
          <w:szCs w:val="21"/>
        </w:rPr>
        <w:t>=</w:t>
      </w:r>
      <w:r w:rsidRPr="00B50B8D">
        <w:rPr>
          <w:rFonts w:ascii="Consolas" w:eastAsia="Times New Roman" w:hAnsi="Consolas" w:cs="Times New Roman"/>
          <w:color w:val="CE9178"/>
          <w:sz w:val="21"/>
          <w:szCs w:val="21"/>
        </w:rPr>
        <w:t>"urn:magento:framework:View/Layout/etc/page_configuration.xsd"</w:t>
      </w:r>
      <w:r w:rsidRPr="00B50B8D">
        <w:rPr>
          <w:rFonts w:ascii="Consolas" w:eastAsia="Times New Roman" w:hAnsi="Consolas" w:cs="Times New Roman"/>
          <w:color w:val="808080"/>
          <w:sz w:val="21"/>
          <w:szCs w:val="21"/>
        </w:rPr>
        <w:t>&gt;</w:t>
      </w:r>
    </w:p>
    <w:p w14:paraId="715394DA" w14:textId="77777777" w:rsidR="00B50B8D" w:rsidRPr="00B50B8D" w:rsidRDefault="00B50B8D" w:rsidP="00B50B8D">
      <w:pPr>
        <w:shd w:val="clear" w:color="auto" w:fill="1F1F1F"/>
        <w:spacing w:after="0" w:line="285" w:lineRule="atLeast"/>
        <w:rPr>
          <w:rFonts w:ascii="Consolas" w:eastAsia="Times New Roman" w:hAnsi="Consolas" w:cs="Times New Roman"/>
          <w:color w:val="CCCCCC"/>
          <w:sz w:val="21"/>
          <w:szCs w:val="21"/>
        </w:rPr>
      </w:pP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808080"/>
          <w:sz w:val="21"/>
          <w:szCs w:val="21"/>
        </w:rPr>
        <w:t>&lt;</w:t>
      </w:r>
      <w:r w:rsidRPr="00B50B8D">
        <w:rPr>
          <w:rFonts w:ascii="Consolas" w:eastAsia="Times New Roman" w:hAnsi="Consolas" w:cs="Times New Roman"/>
          <w:color w:val="569CD6"/>
          <w:sz w:val="21"/>
          <w:szCs w:val="21"/>
        </w:rPr>
        <w:t>head</w:t>
      </w:r>
      <w:r w:rsidRPr="00B50B8D">
        <w:rPr>
          <w:rFonts w:ascii="Consolas" w:eastAsia="Times New Roman" w:hAnsi="Consolas" w:cs="Times New Roman"/>
          <w:color w:val="808080"/>
          <w:sz w:val="21"/>
          <w:szCs w:val="21"/>
        </w:rPr>
        <w:t>&gt;</w:t>
      </w:r>
    </w:p>
    <w:p w14:paraId="2E8256D3" w14:textId="77777777" w:rsidR="00B50B8D" w:rsidRPr="00B50B8D" w:rsidRDefault="00B50B8D" w:rsidP="00B50B8D">
      <w:pPr>
        <w:shd w:val="clear" w:color="auto" w:fill="1F1F1F"/>
        <w:spacing w:after="0" w:line="285" w:lineRule="atLeast"/>
        <w:rPr>
          <w:rFonts w:ascii="Consolas" w:eastAsia="Times New Roman" w:hAnsi="Consolas" w:cs="Times New Roman"/>
          <w:color w:val="CCCCCC"/>
          <w:sz w:val="21"/>
          <w:szCs w:val="21"/>
        </w:rPr>
      </w:pP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808080"/>
          <w:sz w:val="21"/>
          <w:szCs w:val="21"/>
        </w:rPr>
        <w:t>&lt;</w:t>
      </w:r>
      <w:r w:rsidRPr="00B50B8D">
        <w:rPr>
          <w:rFonts w:ascii="Consolas" w:eastAsia="Times New Roman" w:hAnsi="Consolas" w:cs="Times New Roman"/>
          <w:color w:val="569CD6"/>
          <w:sz w:val="21"/>
          <w:szCs w:val="21"/>
        </w:rPr>
        <w:t>css</w:t>
      </w: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9CDCFE"/>
          <w:sz w:val="21"/>
          <w:szCs w:val="21"/>
        </w:rPr>
        <w:t>src</w:t>
      </w:r>
      <w:r w:rsidRPr="00B50B8D">
        <w:rPr>
          <w:rFonts w:ascii="Consolas" w:eastAsia="Times New Roman" w:hAnsi="Consolas" w:cs="Times New Roman"/>
          <w:color w:val="CCCCCC"/>
          <w:sz w:val="21"/>
          <w:szCs w:val="21"/>
        </w:rPr>
        <w:t>=</w:t>
      </w:r>
      <w:r w:rsidRPr="00B50B8D">
        <w:rPr>
          <w:rFonts w:ascii="Consolas" w:eastAsia="Times New Roman" w:hAnsi="Consolas" w:cs="Times New Roman"/>
          <w:color w:val="CE9178"/>
          <w:sz w:val="21"/>
          <w:szCs w:val="21"/>
        </w:rPr>
        <w:t>"mage/gallery/gallery.css"</w:t>
      </w:r>
      <w:r w:rsidRPr="00B50B8D">
        <w:rPr>
          <w:rFonts w:ascii="Consolas" w:eastAsia="Times New Roman" w:hAnsi="Consolas" w:cs="Times New Roman"/>
          <w:color w:val="808080"/>
          <w:sz w:val="21"/>
          <w:szCs w:val="21"/>
        </w:rPr>
        <w:t>/&gt;</w:t>
      </w:r>
    </w:p>
    <w:p w14:paraId="59499838" w14:textId="77777777" w:rsidR="00B50B8D" w:rsidRPr="00B50B8D" w:rsidRDefault="00B50B8D" w:rsidP="00B50B8D">
      <w:pPr>
        <w:shd w:val="clear" w:color="auto" w:fill="1F1F1F"/>
        <w:spacing w:after="0" w:line="285" w:lineRule="atLeast"/>
        <w:rPr>
          <w:rFonts w:ascii="Consolas" w:eastAsia="Times New Roman" w:hAnsi="Consolas" w:cs="Times New Roman"/>
          <w:color w:val="CCCCCC"/>
          <w:sz w:val="21"/>
          <w:szCs w:val="21"/>
        </w:rPr>
      </w:pP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808080"/>
          <w:sz w:val="21"/>
          <w:szCs w:val="21"/>
        </w:rPr>
        <w:t>&lt;/</w:t>
      </w:r>
      <w:r w:rsidRPr="00B50B8D">
        <w:rPr>
          <w:rFonts w:ascii="Consolas" w:eastAsia="Times New Roman" w:hAnsi="Consolas" w:cs="Times New Roman"/>
          <w:color w:val="569CD6"/>
          <w:sz w:val="21"/>
          <w:szCs w:val="21"/>
        </w:rPr>
        <w:t>head</w:t>
      </w:r>
      <w:r w:rsidRPr="00B50B8D">
        <w:rPr>
          <w:rFonts w:ascii="Consolas" w:eastAsia="Times New Roman" w:hAnsi="Consolas" w:cs="Times New Roman"/>
          <w:color w:val="808080"/>
          <w:sz w:val="21"/>
          <w:szCs w:val="21"/>
        </w:rPr>
        <w:t>&gt;</w:t>
      </w:r>
    </w:p>
    <w:p w14:paraId="776185B1" w14:textId="77777777" w:rsidR="00B50B8D" w:rsidRPr="00B50B8D" w:rsidRDefault="00B50B8D" w:rsidP="00B50B8D">
      <w:pPr>
        <w:shd w:val="clear" w:color="auto" w:fill="1F1F1F"/>
        <w:spacing w:after="0" w:line="285" w:lineRule="atLeast"/>
        <w:rPr>
          <w:rFonts w:ascii="Consolas" w:eastAsia="Times New Roman" w:hAnsi="Consolas" w:cs="Times New Roman"/>
          <w:color w:val="CCCCCC"/>
          <w:sz w:val="21"/>
          <w:szCs w:val="21"/>
        </w:rPr>
      </w:pP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808080"/>
          <w:sz w:val="21"/>
          <w:szCs w:val="21"/>
        </w:rPr>
        <w:t>&lt;</w:t>
      </w:r>
      <w:r w:rsidRPr="00B50B8D">
        <w:rPr>
          <w:rFonts w:ascii="Consolas" w:eastAsia="Times New Roman" w:hAnsi="Consolas" w:cs="Times New Roman"/>
          <w:color w:val="569CD6"/>
          <w:sz w:val="21"/>
          <w:szCs w:val="21"/>
        </w:rPr>
        <w:t>update</w:t>
      </w: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9CDCFE"/>
          <w:sz w:val="21"/>
          <w:szCs w:val="21"/>
        </w:rPr>
        <w:t>handle</w:t>
      </w:r>
      <w:r w:rsidRPr="00B50B8D">
        <w:rPr>
          <w:rFonts w:ascii="Consolas" w:eastAsia="Times New Roman" w:hAnsi="Consolas" w:cs="Times New Roman"/>
          <w:color w:val="CCCCCC"/>
          <w:sz w:val="21"/>
          <w:szCs w:val="21"/>
        </w:rPr>
        <w:t>=</w:t>
      </w:r>
      <w:r w:rsidRPr="00B50B8D">
        <w:rPr>
          <w:rFonts w:ascii="Consolas" w:eastAsia="Times New Roman" w:hAnsi="Consolas" w:cs="Times New Roman"/>
          <w:color w:val="CE9178"/>
          <w:sz w:val="21"/>
          <w:szCs w:val="21"/>
        </w:rPr>
        <w:t>"catalog_product_opengraph"</w:t>
      </w: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808080"/>
          <w:sz w:val="21"/>
          <w:szCs w:val="21"/>
        </w:rPr>
        <w:t>/&gt;</w:t>
      </w:r>
    </w:p>
    <w:p w14:paraId="7352BFF9" w14:textId="77777777" w:rsidR="00B50B8D" w:rsidRPr="00B50B8D" w:rsidRDefault="00B50B8D" w:rsidP="00B50B8D">
      <w:pPr>
        <w:shd w:val="clear" w:color="auto" w:fill="1F1F1F"/>
        <w:spacing w:after="0" w:line="285" w:lineRule="atLeast"/>
        <w:rPr>
          <w:rFonts w:ascii="Consolas" w:eastAsia="Times New Roman" w:hAnsi="Consolas" w:cs="Times New Roman"/>
          <w:color w:val="CCCCCC"/>
          <w:sz w:val="21"/>
          <w:szCs w:val="21"/>
        </w:rPr>
      </w:pP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808080"/>
          <w:sz w:val="21"/>
          <w:szCs w:val="21"/>
        </w:rPr>
        <w:t>&lt;</w:t>
      </w:r>
      <w:r w:rsidRPr="00B50B8D">
        <w:rPr>
          <w:rFonts w:ascii="Consolas" w:eastAsia="Times New Roman" w:hAnsi="Consolas" w:cs="Times New Roman"/>
          <w:color w:val="569CD6"/>
          <w:sz w:val="21"/>
          <w:szCs w:val="21"/>
        </w:rPr>
        <w:t>update</w:t>
      </w: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9CDCFE"/>
          <w:sz w:val="21"/>
          <w:szCs w:val="21"/>
        </w:rPr>
        <w:t>handle</w:t>
      </w:r>
      <w:r w:rsidRPr="00B50B8D">
        <w:rPr>
          <w:rFonts w:ascii="Consolas" w:eastAsia="Times New Roman" w:hAnsi="Consolas" w:cs="Times New Roman"/>
          <w:color w:val="CCCCCC"/>
          <w:sz w:val="21"/>
          <w:szCs w:val="21"/>
        </w:rPr>
        <w:t>=</w:t>
      </w:r>
      <w:r w:rsidRPr="00B50B8D">
        <w:rPr>
          <w:rFonts w:ascii="Consolas" w:eastAsia="Times New Roman" w:hAnsi="Consolas" w:cs="Times New Roman"/>
          <w:color w:val="CE9178"/>
          <w:sz w:val="21"/>
          <w:szCs w:val="21"/>
        </w:rPr>
        <w:t>"page_calendar"</w:t>
      </w:r>
      <w:r w:rsidRPr="00B50B8D">
        <w:rPr>
          <w:rFonts w:ascii="Consolas" w:eastAsia="Times New Roman" w:hAnsi="Consolas" w:cs="Times New Roman"/>
          <w:color w:val="808080"/>
          <w:sz w:val="21"/>
          <w:szCs w:val="21"/>
        </w:rPr>
        <w:t>/&gt;</w:t>
      </w:r>
    </w:p>
    <w:p w14:paraId="489BAA38" w14:textId="77777777" w:rsidR="00B50B8D" w:rsidRPr="00B50B8D" w:rsidRDefault="00B50B8D" w:rsidP="00B50B8D">
      <w:pPr>
        <w:shd w:val="clear" w:color="auto" w:fill="1F1F1F"/>
        <w:spacing w:after="0" w:line="285" w:lineRule="atLeast"/>
        <w:rPr>
          <w:rFonts w:ascii="Consolas" w:eastAsia="Times New Roman" w:hAnsi="Consolas" w:cs="Times New Roman"/>
          <w:color w:val="CCCCCC"/>
          <w:sz w:val="21"/>
          <w:szCs w:val="21"/>
        </w:rPr>
      </w:pP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808080"/>
          <w:sz w:val="21"/>
          <w:szCs w:val="21"/>
        </w:rPr>
        <w:t>&lt;</w:t>
      </w:r>
      <w:r w:rsidRPr="00B50B8D">
        <w:rPr>
          <w:rFonts w:ascii="Consolas" w:eastAsia="Times New Roman" w:hAnsi="Consolas" w:cs="Times New Roman"/>
          <w:color w:val="569CD6"/>
          <w:sz w:val="21"/>
          <w:szCs w:val="21"/>
        </w:rPr>
        <w:t>body</w:t>
      </w:r>
      <w:r w:rsidRPr="00B50B8D">
        <w:rPr>
          <w:rFonts w:ascii="Consolas" w:eastAsia="Times New Roman" w:hAnsi="Consolas" w:cs="Times New Roman"/>
          <w:color w:val="808080"/>
          <w:sz w:val="21"/>
          <w:szCs w:val="21"/>
        </w:rPr>
        <w:t>&gt;</w:t>
      </w:r>
    </w:p>
    <w:p w14:paraId="16DDFC70" w14:textId="77777777" w:rsidR="00B50B8D" w:rsidRPr="00B50B8D" w:rsidRDefault="00B50B8D" w:rsidP="00B50B8D">
      <w:pPr>
        <w:shd w:val="clear" w:color="auto" w:fill="1F1F1F"/>
        <w:spacing w:after="0" w:line="285" w:lineRule="atLeast"/>
        <w:rPr>
          <w:rFonts w:ascii="Consolas" w:eastAsia="Times New Roman" w:hAnsi="Consolas" w:cs="Times New Roman"/>
          <w:color w:val="CCCCCC"/>
          <w:sz w:val="21"/>
          <w:szCs w:val="21"/>
        </w:rPr>
      </w:pP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808080"/>
          <w:sz w:val="21"/>
          <w:szCs w:val="21"/>
        </w:rPr>
        <w:t>&lt;</w:t>
      </w:r>
      <w:r w:rsidRPr="00B50B8D">
        <w:rPr>
          <w:rFonts w:ascii="Consolas" w:eastAsia="Times New Roman" w:hAnsi="Consolas" w:cs="Times New Roman"/>
          <w:color w:val="569CD6"/>
          <w:sz w:val="21"/>
          <w:szCs w:val="21"/>
        </w:rPr>
        <w:t>move</w:t>
      </w: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9CDCFE"/>
          <w:sz w:val="21"/>
          <w:szCs w:val="21"/>
        </w:rPr>
        <w:t>element</w:t>
      </w:r>
      <w:r w:rsidRPr="00B50B8D">
        <w:rPr>
          <w:rFonts w:ascii="Consolas" w:eastAsia="Times New Roman" w:hAnsi="Consolas" w:cs="Times New Roman"/>
          <w:color w:val="CCCCCC"/>
          <w:sz w:val="21"/>
          <w:szCs w:val="21"/>
        </w:rPr>
        <w:t>=</w:t>
      </w:r>
      <w:r w:rsidRPr="00B50B8D">
        <w:rPr>
          <w:rFonts w:ascii="Consolas" w:eastAsia="Times New Roman" w:hAnsi="Consolas" w:cs="Times New Roman"/>
          <w:color w:val="CE9178"/>
          <w:sz w:val="21"/>
          <w:szCs w:val="21"/>
        </w:rPr>
        <w:t>"page.main.title"</w:t>
      </w: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9CDCFE"/>
          <w:sz w:val="21"/>
          <w:szCs w:val="21"/>
        </w:rPr>
        <w:t>destination</w:t>
      </w:r>
      <w:r w:rsidRPr="00B50B8D">
        <w:rPr>
          <w:rFonts w:ascii="Consolas" w:eastAsia="Times New Roman" w:hAnsi="Consolas" w:cs="Times New Roman"/>
          <w:color w:val="CCCCCC"/>
          <w:sz w:val="21"/>
          <w:szCs w:val="21"/>
        </w:rPr>
        <w:t>=</w:t>
      </w:r>
      <w:r w:rsidRPr="00B50B8D">
        <w:rPr>
          <w:rFonts w:ascii="Consolas" w:eastAsia="Times New Roman" w:hAnsi="Consolas" w:cs="Times New Roman"/>
          <w:color w:val="CE9178"/>
          <w:sz w:val="21"/>
          <w:szCs w:val="21"/>
        </w:rPr>
        <w:t>"product.info.media"</w:t>
      </w: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9CDCFE"/>
          <w:sz w:val="21"/>
          <w:szCs w:val="21"/>
        </w:rPr>
        <w:t>before</w:t>
      </w:r>
      <w:r w:rsidRPr="00B50B8D">
        <w:rPr>
          <w:rFonts w:ascii="Consolas" w:eastAsia="Times New Roman" w:hAnsi="Consolas" w:cs="Times New Roman"/>
          <w:color w:val="CCCCCC"/>
          <w:sz w:val="21"/>
          <w:szCs w:val="21"/>
        </w:rPr>
        <w:t>=</w:t>
      </w:r>
      <w:r w:rsidRPr="00B50B8D">
        <w:rPr>
          <w:rFonts w:ascii="Consolas" w:eastAsia="Times New Roman" w:hAnsi="Consolas" w:cs="Times New Roman"/>
          <w:color w:val="CE9178"/>
          <w:sz w:val="21"/>
          <w:szCs w:val="21"/>
        </w:rPr>
        <w:t>"-"</w:t>
      </w: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808080"/>
          <w:sz w:val="21"/>
          <w:szCs w:val="21"/>
        </w:rPr>
        <w:t>/&gt;</w:t>
      </w:r>
    </w:p>
    <w:p w14:paraId="5D2A2336" w14:textId="77777777" w:rsidR="00B50B8D" w:rsidRPr="00B50B8D" w:rsidRDefault="00B50B8D" w:rsidP="00B50B8D">
      <w:pPr>
        <w:shd w:val="clear" w:color="auto" w:fill="1F1F1F"/>
        <w:spacing w:after="0" w:line="285" w:lineRule="atLeast"/>
        <w:rPr>
          <w:rFonts w:ascii="Consolas" w:eastAsia="Times New Roman" w:hAnsi="Consolas" w:cs="Times New Roman"/>
          <w:color w:val="CCCCCC"/>
          <w:sz w:val="21"/>
          <w:szCs w:val="21"/>
        </w:rPr>
      </w:pPr>
      <w:r w:rsidRPr="00B50B8D">
        <w:rPr>
          <w:rFonts w:ascii="Consolas" w:eastAsia="Times New Roman" w:hAnsi="Consolas" w:cs="Times New Roman"/>
          <w:color w:val="CCCCCC"/>
          <w:sz w:val="21"/>
          <w:szCs w:val="21"/>
        </w:rPr>
        <w:t xml:space="preserve">    </w:t>
      </w:r>
      <w:r w:rsidRPr="00B50B8D">
        <w:rPr>
          <w:rFonts w:ascii="Consolas" w:eastAsia="Times New Roman" w:hAnsi="Consolas" w:cs="Times New Roman"/>
          <w:color w:val="808080"/>
          <w:sz w:val="21"/>
          <w:szCs w:val="21"/>
        </w:rPr>
        <w:t>&lt;/</w:t>
      </w:r>
      <w:r w:rsidRPr="00B50B8D">
        <w:rPr>
          <w:rFonts w:ascii="Consolas" w:eastAsia="Times New Roman" w:hAnsi="Consolas" w:cs="Times New Roman"/>
          <w:color w:val="569CD6"/>
          <w:sz w:val="21"/>
          <w:szCs w:val="21"/>
        </w:rPr>
        <w:t>body</w:t>
      </w:r>
      <w:r w:rsidRPr="00B50B8D">
        <w:rPr>
          <w:rFonts w:ascii="Consolas" w:eastAsia="Times New Roman" w:hAnsi="Consolas" w:cs="Times New Roman"/>
          <w:color w:val="808080"/>
          <w:sz w:val="21"/>
          <w:szCs w:val="21"/>
        </w:rPr>
        <w:t>&gt;</w:t>
      </w:r>
    </w:p>
    <w:p w14:paraId="3495B63E" w14:textId="77777777" w:rsidR="00B50B8D" w:rsidRPr="00B50B8D" w:rsidRDefault="00B50B8D" w:rsidP="00B50B8D">
      <w:pPr>
        <w:shd w:val="clear" w:color="auto" w:fill="1F1F1F"/>
        <w:spacing w:after="0" w:line="285" w:lineRule="atLeast"/>
        <w:rPr>
          <w:rFonts w:ascii="Consolas" w:eastAsia="Times New Roman" w:hAnsi="Consolas" w:cs="Times New Roman"/>
          <w:color w:val="CCCCCC"/>
          <w:sz w:val="21"/>
          <w:szCs w:val="21"/>
        </w:rPr>
      </w:pPr>
      <w:r w:rsidRPr="00B50B8D">
        <w:rPr>
          <w:rFonts w:ascii="Consolas" w:eastAsia="Times New Roman" w:hAnsi="Consolas" w:cs="Times New Roman"/>
          <w:color w:val="808080"/>
          <w:sz w:val="21"/>
          <w:szCs w:val="21"/>
        </w:rPr>
        <w:t>&lt;/</w:t>
      </w:r>
      <w:r w:rsidRPr="00B50B8D">
        <w:rPr>
          <w:rFonts w:ascii="Consolas" w:eastAsia="Times New Roman" w:hAnsi="Consolas" w:cs="Times New Roman"/>
          <w:color w:val="569CD6"/>
          <w:sz w:val="21"/>
          <w:szCs w:val="21"/>
        </w:rPr>
        <w:t>page</w:t>
      </w:r>
      <w:r w:rsidRPr="00B50B8D">
        <w:rPr>
          <w:rFonts w:ascii="Consolas" w:eastAsia="Times New Roman" w:hAnsi="Consolas" w:cs="Times New Roman"/>
          <w:color w:val="808080"/>
          <w:sz w:val="21"/>
          <w:szCs w:val="21"/>
        </w:rPr>
        <w:t>&gt;</w:t>
      </w:r>
    </w:p>
    <w:p w14:paraId="04806D8C" w14:textId="77777777" w:rsidR="00B50B8D" w:rsidRDefault="00B50B8D" w:rsidP="00225908"/>
    <w:p w14:paraId="6E7D4A61" w14:textId="7E88D952" w:rsidR="00B50B8D" w:rsidRDefault="00F043DD" w:rsidP="00225908">
      <w:r>
        <w:t xml:space="preserve">Chúng ta thấy rằng trong quá trình nạp nội dung file thì nó vẫn nạp tất cả nội dung từ trong module-catalog trước </w:t>
      </w:r>
      <w:r w:rsidR="003802EA">
        <w:t xml:space="preserve">sau đó phần mà ghi đè chỉ là phần update của nội dung thôi. Trong trường hợp của chúng ta là di chuyển vị trí của page.main.title sang một trong 2 vị trí đó là trước </w:t>
      </w:r>
      <w:r w:rsidR="003802EA" w:rsidRPr="004E6A98">
        <w:rPr>
          <w:i/>
        </w:rPr>
        <w:t>product.info.media</w:t>
      </w:r>
      <w:r w:rsidR="003802EA">
        <w:t xml:space="preserve">  (</w:t>
      </w:r>
      <w:r w:rsidR="003802EA" w:rsidRPr="004E6A98">
        <w:rPr>
          <w:i/>
          <w:color w:val="5B9BD5" w:themeColor="accent1"/>
        </w:rPr>
        <w:t>có sử dụ</w:t>
      </w:r>
      <w:r w:rsidR="004E6A98" w:rsidRPr="004E6A98">
        <w:rPr>
          <w:i/>
          <w:color w:val="5B9BD5" w:themeColor="accent1"/>
        </w:rPr>
        <w:t>ng before</w:t>
      </w:r>
      <w:r w:rsidR="003802EA">
        <w:t xml:space="preserve">) hoặc là bên dưới </w:t>
      </w:r>
      <w:r w:rsidR="003802EA" w:rsidRPr="004E6A98">
        <w:rPr>
          <w:i/>
        </w:rPr>
        <w:t>product.info.price</w:t>
      </w:r>
      <w:r w:rsidR="001217B4">
        <w:t xml:space="preserve">. </w:t>
      </w:r>
    </w:p>
    <w:p w14:paraId="76108513" w14:textId="77777777" w:rsidR="00E44F83" w:rsidRPr="00E44F83" w:rsidRDefault="00E44F83" w:rsidP="00E44F83">
      <w:pPr>
        <w:shd w:val="clear" w:color="auto" w:fill="1F1F1F"/>
        <w:spacing w:after="0" w:line="285" w:lineRule="atLeast"/>
        <w:rPr>
          <w:rFonts w:ascii="Consolas" w:eastAsia="Times New Roman" w:hAnsi="Consolas" w:cs="Times New Roman"/>
          <w:color w:val="CCCCCC"/>
          <w:sz w:val="21"/>
          <w:szCs w:val="21"/>
        </w:rPr>
      </w:pPr>
      <w:r w:rsidRPr="00E44F83">
        <w:rPr>
          <w:rFonts w:ascii="Consolas" w:eastAsia="Times New Roman" w:hAnsi="Consolas" w:cs="Times New Roman"/>
          <w:color w:val="808080"/>
          <w:sz w:val="21"/>
          <w:szCs w:val="21"/>
        </w:rPr>
        <w:t>&lt;</w:t>
      </w:r>
      <w:r w:rsidRPr="00E44F83">
        <w:rPr>
          <w:rFonts w:ascii="Consolas" w:eastAsia="Times New Roman" w:hAnsi="Consolas" w:cs="Times New Roman"/>
          <w:color w:val="569CD6"/>
          <w:sz w:val="21"/>
          <w:szCs w:val="21"/>
        </w:rPr>
        <w:t>page</w:t>
      </w: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9CDCFE"/>
          <w:sz w:val="21"/>
          <w:szCs w:val="21"/>
        </w:rPr>
        <w:t>layout</w:t>
      </w:r>
      <w:r w:rsidRPr="00E44F83">
        <w:rPr>
          <w:rFonts w:ascii="Consolas" w:eastAsia="Times New Roman" w:hAnsi="Consolas" w:cs="Times New Roman"/>
          <w:color w:val="CCCCCC"/>
          <w:sz w:val="21"/>
          <w:szCs w:val="21"/>
        </w:rPr>
        <w:t>=</w:t>
      </w:r>
      <w:r w:rsidRPr="00E44F83">
        <w:rPr>
          <w:rFonts w:ascii="Consolas" w:eastAsia="Times New Roman" w:hAnsi="Consolas" w:cs="Times New Roman"/>
          <w:color w:val="CE9178"/>
          <w:sz w:val="21"/>
          <w:szCs w:val="21"/>
        </w:rPr>
        <w:t>"1column"</w:t>
      </w: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9CDCFE"/>
          <w:sz w:val="21"/>
          <w:szCs w:val="21"/>
        </w:rPr>
        <w:t>xmlns:xsi</w:t>
      </w:r>
      <w:r w:rsidRPr="00E44F83">
        <w:rPr>
          <w:rFonts w:ascii="Consolas" w:eastAsia="Times New Roman" w:hAnsi="Consolas" w:cs="Times New Roman"/>
          <w:color w:val="CCCCCC"/>
          <w:sz w:val="21"/>
          <w:szCs w:val="21"/>
        </w:rPr>
        <w:t>=</w:t>
      </w:r>
      <w:r w:rsidRPr="00E44F83">
        <w:rPr>
          <w:rFonts w:ascii="Consolas" w:eastAsia="Times New Roman" w:hAnsi="Consolas" w:cs="Times New Roman"/>
          <w:color w:val="CE9178"/>
          <w:sz w:val="21"/>
          <w:szCs w:val="21"/>
        </w:rPr>
        <w:t>"http://www.w3.org/2001/XMLSchema-instance"</w:t>
      </w: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9CDCFE"/>
          <w:sz w:val="21"/>
          <w:szCs w:val="21"/>
        </w:rPr>
        <w:t>xsi:noNamespaceSchemaLocation</w:t>
      </w:r>
      <w:r w:rsidRPr="00E44F83">
        <w:rPr>
          <w:rFonts w:ascii="Consolas" w:eastAsia="Times New Roman" w:hAnsi="Consolas" w:cs="Times New Roman"/>
          <w:color w:val="CCCCCC"/>
          <w:sz w:val="21"/>
          <w:szCs w:val="21"/>
        </w:rPr>
        <w:t>=</w:t>
      </w:r>
      <w:r w:rsidRPr="00E44F83">
        <w:rPr>
          <w:rFonts w:ascii="Consolas" w:eastAsia="Times New Roman" w:hAnsi="Consolas" w:cs="Times New Roman"/>
          <w:color w:val="CE9178"/>
          <w:sz w:val="21"/>
          <w:szCs w:val="21"/>
        </w:rPr>
        <w:t>"urn:magento:framework:View/Layout/etc/page_configuration.xsd"</w:t>
      </w:r>
      <w:r w:rsidRPr="00E44F83">
        <w:rPr>
          <w:rFonts w:ascii="Consolas" w:eastAsia="Times New Roman" w:hAnsi="Consolas" w:cs="Times New Roman"/>
          <w:color w:val="808080"/>
          <w:sz w:val="21"/>
          <w:szCs w:val="21"/>
        </w:rPr>
        <w:t>&gt;</w:t>
      </w:r>
    </w:p>
    <w:p w14:paraId="72CE2934" w14:textId="77777777" w:rsidR="00E44F83" w:rsidRPr="00E44F83" w:rsidRDefault="00E44F83" w:rsidP="00E44F83">
      <w:pPr>
        <w:shd w:val="clear" w:color="auto" w:fill="1F1F1F"/>
        <w:spacing w:after="0" w:line="285" w:lineRule="atLeast"/>
        <w:rPr>
          <w:rFonts w:ascii="Consolas" w:eastAsia="Times New Roman" w:hAnsi="Consolas" w:cs="Times New Roman"/>
          <w:color w:val="CCCCCC"/>
          <w:sz w:val="21"/>
          <w:szCs w:val="21"/>
        </w:rPr>
      </w:pP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808080"/>
          <w:sz w:val="21"/>
          <w:szCs w:val="21"/>
        </w:rPr>
        <w:t>&lt;</w:t>
      </w:r>
      <w:r w:rsidRPr="00E44F83">
        <w:rPr>
          <w:rFonts w:ascii="Consolas" w:eastAsia="Times New Roman" w:hAnsi="Consolas" w:cs="Times New Roman"/>
          <w:color w:val="569CD6"/>
          <w:sz w:val="21"/>
          <w:szCs w:val="21"/>
        </w:rPr>
        <w:t>head</w:t>
      </w:r>
      <w:r w:rsidRPr="00E44F83">
        <w:rPr>
          <w:rFonts w:ascii="Consolas" w:eastAsia="Times New Roman" w:hAnsi="Consolas" w:cs="Times New Roman"/>
          <w:color w:val="808080"/>
          <w:sz w:val="21"/>
          <w:szCs w:val="21"/>
        </w:rPr>
        <w:t>&gt;</w:t>
      </w:r>
    </w:p>
    <w:p w14:paraId="6A0FA11B" w14:textId="77777777" w:rsidR="00E44F83" w:rsidRPr="00E44F83" w:rsidRDefault="00E44F83" w:rsidP="00E44F83">
      <w:pPr>
        <w:shd w:val="clear" w:color="auto" w:fill="1F1F1F"/>
        <w:spacing w:after="0" w:line="285" w:lineRule="atLeast"/>
        <w:rPr>
          <w:rFonts w:ascii="Consolas" w:eastAsia="Times New Roman" w:hAnsi="Consolas" w:cs="Times New Roman"/>
          <w:color w:val="CCCCCC"/>
          <w:sz w:val="21"/>
          <w:szCs w:val="21"/>
        </w:rPr>
      </w:pP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808080"/>
          <w:sz w:val="21"/>
          <w:szCs w:val="21"/>
        </w:rPr>
        <w:t>&lt;</w:t>
      </w:r>
      <w:r w:rsidRPr="00E44F83">
        <w:rPr>
          <w:rFonts w:ascii="Consolas" w:eastAsia="Times New Roman" w:hAnsi="Consolas" w:cs="Times New Roman"/>
          <w:color w:val="569CD6"/>
          <w:sz w:val="21"/>
          <w:szCs w:val="21"/>
        </w:rPr>
        <w:t>css</w:t>
      </w: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9CDCFE"/>
          <w:sz w:val="21"/>
          <w:szCs w:val="21"/>
        </w:rPr>
        <w:t>src</w:t>
      </w:r>
      <w:r w:rsidRPr="00E44F83">
        <w:rPr>
          <w:rFonts w:ascii="Consolas" w:eastAsia="Times New Roman" w:hAnsi="Consolas" w:cs="Times New Roman"/>
          <w:color w:val="CCCCCC"/>
          <w:sz w:val="21"/>
          <w:szCs w:val="21"/>
        </w:rPr>
        <w:t>=</w:t>
      </w:r>
      <w:r w:rsidRPr="00E44F83">
        <w:rPr>
          <w:rFonts w:ascii="Consolas" w:eastAsia="Times New Roman" w:hAnsi="Consolas" w:cs="Times New Roman"/>
          <w:color w:val="CE9178"/>
          <w:sz w:val="21"/>
          <w:szCs w:val="21"/>
        </w:rPr>
        <w:t>"mage/gallery/gallery.css"</w:t>
      </w:r>
      <w:r w:rsidRPr="00E44F83">
        <w:rPr>
          <w:rFonts w:ascii="Consolas" w:eastAsia="Times New Roman" w:hAnsi="Consolas" w:cs="Times New Roman"/>
          <w:color w:val="808080"/>
          <w:sz w:val="21"/>
          <w:szCs w:val="21"/>
        </w:rPr>
        <w:t>/&gt;</w:t>
      </w:r>
    </w:p>
    <w:p w14:paraId="74A47454" w14:textId="77777777" w:rsidR="00E44F83" w:rsidRPr="00E44F83" w:rsidRDefault="00E44F83" w:rsidP="00E44F83">
      <w:pPr>
        <w:shd w:val="clear" w:color="auto" w:fill="1F1F1F"/>
        <w:spacing w:after="0" w:line="285" w:lineRule="atLeast"/>
        <w:rPr>
          <w:rFonts w:ascii="Consolas" w:eastAsia="Times New Roman" w:hAnsi="Consolas" w:cs="Times New Roman"/>
          <w:color w:val="CCCCCC"/>
          <w:sz w:val="21"/>
          <w:szCs w:val="21"/>
        </w:rPr>
      </w:pP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808080"/>
          <w:sz w:val="21"/>
          <w:szCs w:val="21"/>
        </w:rPr>
        <w:t>&lt;/</w:t>
      </w:r>
      <w:r w:rsidRPr="00E44F83">
        <w:rPr>
          <w:rFonts w:ascii="Consolas" w:eastAsia="Times New Roman" w:hAnsi="Consolas" w:cs="Times New Roman"/>
          <w:color w:val="569CD6"/>
          <w:sz w:val="21"/>
          <w:szCs w:val="21"/>
        </w:rPr>
        <w:t>head</w:t>
      </w:r>
      <w:r w:rsidRPr="00E44F83">
        <w:rPr>
          <w:rFonts w:ascii="Consolas" w:eastAsia="Times New Roman" w:hAnsi="Consolas" w:cs="Times New Roman"/>
          <w:color w:val="808080"/>
          <w:sz w:val="21"/>
          <w:szCs w:val="21"/>
        </w:rPr>
        <w:t>&gt;</w:t>
      </w:r>
    </w:p>
    <w:p w14:paraId="640FAD74" w14:textId="77777777" w:rsidR="00E44F83" w:rsidRPr="00E44F83" w:rsidRDefault="00E44F83" w:rsidP="00E44F83">
      <w:pPr>
        <w:shd w:val="clear" w:color="auto" w:fill="1F1F1F"/>
        <w:spacing w:after="0" w:line="285" w:lineRule="atLeast"/>
        <w:rPr>
          <w:rFonts w:ascii="Consolas" w:eastAsia="Times New Roman" w:hAnsi="Consolas" w:cs="Times New Roman"/>
          <w:color w:val="CCCCCC"/>
          <w:sz w:val="21"/>
          <w:szCs w:val="21"/>
        </w:rPr>
      </w:pP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808080"/>
          <w:sz w:val="21"/>
          <w:szCs w:val="21"/>
        </w:rPr>
        <w:t>&lt;</w:t>
      </w:r>
      <w:r w:rsidRPr="00E44F83">
        <w:rPr>
          <w:rFonts w:ascii="Consolas" w:eastAsia="Times New Roman" w:hAnsi="Consolas" w:cs="Times New Roman"/>
          <w:color w:val="569CD6"/>
          <w:sz w:val="21"/>
          <w:szCs w:val="21"/>
        </w:rPr>
        <w:t>update</w:t>
      </w: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9CDCFE"/>
          <w:sz w:val="21"/>
          <w:szCs w:val="21"/>
        </w:rPr>
        <w:t>handle</w:t>
      </w:r>
      <w:r w:rsidRPr="00E44F83">
        <w:rPr>
          <w:rFonts w:ascii="Consolas" w:eastAsia="Times New Roman" w:hAnsi="Consolas" w:cs="Times New Roman"/>
          <w:color w:val="CCCCCC"/>
          <w:sz w:val="21"/>
          <w:szCs w:val="21"/>
        </w:rPr>
        <w:t>=</w:t>
      </w:r>
      <w:r w:rsidRPr="00E44F83">
        <w:rPr>
          <w:rFonts w:ascii="Consolas" w:eastAsia="Times New Roman" w:hAnsi="Consolas" w:cs="Times New Roman"/>
          <w:color w:val="CE9178"/>
          <w:sz w:val="21"/>
          <w:szCs w:val="21"/>
        </w:rPr>
        <w:t>"catalog_product_opengraph"</w:t>
      </w: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808080"/>
          <w:sz w:val="21"/>
          <w:szCs w:val="21"/>
        </w:rPr>
        <w:t>/&gt;</w:t>
      </w:r>
    </w:p>
    <w:p w14:paraId="487E2D8E" w14:textId="77777777" w:rsidR="00E44F83" w:rsidRPr="00E44F83" w:rsidRDefault="00E44F83" w:rsidP="00E44F83">
      <w:pPr>
        <w:shd w:val="clear" w:color="auto" w:fill="1F1F1F"/>
        <w:spacing w:after="0" w:line="285" w:lineRule="atLeast"/>
        <w:rPr>
          <w:rFonts w:ascii="Consolas" w:eastAsia="Times New Roman" w:hAnsi="Consolas" w:cs="Times New Roman"/>
          <w:color w:val="CCCCCC"/>
          <w:sz w:val="21"/>
          <w:szCs w:val="21"/>
        </w:rPr>
      </w:pP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808080"/>
          <w:sz w:val="21"/>
          <w:szCs w:val="21"/>
        </w:rPr>
        <w:t>&lt;</w:t>
      </w:r>
      <w:r w:rsidRPr="00E44F83">
        <w:rPr>
          <w:rFonts w:ascii="Consolas" w:eastAsia="Times New Roman" w:hAnsi="Consolas" w:cs="Times New Roman"/>
          <w:color w:val="569CD6"/>
          <w:sz w:val="21"/>
          <w:szCs w:val="21"/>
        </w:rPr>
        <w:t>update</w:t>
      </w: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9CDCFE"/>
          <w:sz w:val="21"/>
          <w:szCs w:val="21"/>
        </w:rPr>
        <w:t>handle</w:t>
      </w:r>
      <w:r w:rsidRPr="00E44F83">
        <w:rPr>
          <w:rFonts w:ascii="Consolas" w:eastAsia="Times New Roman" w:hAnsi="Consolas" w:cs="Times New Roman"/>
          <w:color w:val="CCCCCC"/>
          <w:sz w:val="21"/>
          <w:szCs w:val="21"/>
        </w:rPr>
        <w:t>=</w:t>
      </w:r>
      <w:r w:rsidRPr="00E44F83">
        <w:rPr>
          <w:rFonts w:ascii="Consolas" w:eastAsia="Times New Roman" w:hAnsi="Consolas" w:cs="Times New Roman"/>
          <w:color w:val="CE9178"/>
          <w:sz w:val="21"/>
          <w:szCs w:val="21"/>
        </w:rPr>
        <w:t>"page_calendar"</w:t>
      </w:r>
      <w:r w:rsidRPr="00E44F83">
        <w:rPr>
          <w:rFonts w:ascii="Consolas" w:eastAsia="Times New Roman" w:hAnsi="Consolas" w:cs="Times New Roman"/>
          <w:color w:val="808080"/>
          <w:sz w:val="21"/>
          <w:szCs w:val="21"/>
        </w:rPr>
        <w:t>/&gt;</w:t>
      </w:r>
    </w:p>
    <w:p w14:paraId="2BA68870" w14:textId="77777777" w:rsidR="00E44F83" w:rsidRPr="00E44F83" w:rsidRDefault="00E44F83" w:rsidP="00E44F83">
      <w:pPr>
        <w:shd w:val="clear" w:color="auto" w:fill="1F1F1F"/>
        <w:spacing w:after="0" w:line="285" w:lineRule="atLeast"/>
        <w:rPr>
          <w:rFonts w:ascii="Consolas" w:eastAsia="Times New Roman" w:hAnsi="Consolas" w:cs="Times New Roman"/>
          <w:color w:val="CCCCCC"/>
          <w:sz w:val="21"/>
          <w:szCs w:val="21"/>
        </w:rPr>
      </w:pP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808080"/>
          <w:sz w:val="21"/>
          <w:szCs w:val="21"/>
        </w:rPr>
        <w:t>&lt;</w:t>
      </w:r>
      <w:r w:rsidRPr="00E44F83">
        <w:rPr>
          <w:rFonts w:ascii="Consolas" w:eastAsia="Times New Roman" w:hAnsi="Consolas" w:cs="Times New Roman"/>
          <w:color w:val="569CD6"/>
          <w:sz w:val="21"/>
          <w:szCs w:val="21"/>
        </w:rPr>
        <w:t>body</w:t>
      </w:r>
      <w:r w:rsidRPr="00E44F83">
        <w:rPr>
          <w:rFonts w:ascii="Consolas" w:eastAsia="Times New Roman" w:hAnsi="Consolas" w:cs="Times New Roman"/>
          <w:color w:val="808080"/>
          <w:sz w:val="21"/>
          <w:szCs w:val="21"/>
        </w:rPr>
        <w:t>&gt;</w:t>
      </w:r>
    </w:p>
    <w:p w14:paraId="2ECD0116" w14:textId="77777777" w:rsidR="00E44F83" w:rsidRPr="00E44F83" w:rsidRDefault="00E44F83" w:rsidP="00E44F83">
      <w:pPr>
        <w:shd w:val="clear" w:color="auto" w:fill="1F1F1F"/>
        <w:spacing w:after="0" w:line="285" w:lineRule="atLeast"/>
        <w:rPr>
          <w:rFonts w:ascii="Consolas" w:eastAsia="Times New Roman" w:hAnsi="Consolas" w:cs="Times New Roman"/>
          <w:color w:val="CCCCCC"/>
          <w:sz w:val="21"/>
          <w:szCs w:val="21"/>
        </w:rPr>
      </w:pP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808080"/>
          <w:sz w:val="21"/>
          <w:szCs w:val="21"/>
        </w:rPr>
        <w:t>&lt;</w:t>
      </w:r>
      <w:r w:rsidRPr="00E44F83">
        <w:rPr>
          <w:rFonts w:ascii="Consolas" w:eastAsia="Times New Roman" w:hAnsi="Consolas" w:cs="Times New Roman"/>
          <w:color w:val="569CD6"/>
          <w:sz w:val="21"/>
          <w:szCs w:val="21"/>
        </w:rPr>
        <w:t>move</w:t>
      </w: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9CDCFE"/>
          <w:sz w:val="21"/>
          <w:szCs w:val="21"/>
        </w:rPr>
        <w:t>element</w:t>
      </w:r>
      <w:r w:rsidRPr="00E44F83">
        <w:rPr>
          <w:rFonts w:ascii="Consolas" w:eastAsia="Times New Roman" w:hAnsi="Consolas" w:cs="Times New Roman"/>
          <w:color w:val="CCCCCC"/>
          <w:sz w:val="21"/>
          <w:szCs w:val="21"/>
        </w:rPr>
        <w:t>=</w:t>
      </w:r>
      <w:r w:rsidRPr="00E44F83">
        <w:rPr>
          <w:rFonts w:ascii="Consolas" w:eastAsia="Times New Roman" w:hAnsi="Consolas" w:cs="Times New Roman"/>
          <w:color w:val="CE9178"/>
          <w:sz w:val="21"/>
          <w:szCs w:val="21"/>
        </w:rPr>
        <w:t>"page.main.title"</w:t>
      </w: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9CDCFE"/>
          <w:sz w:val="21"/>
          <w:szCs w:val="21"/>
        </w:rPr>
        <w:t>destination</w:t>
      </w:r>
      <w:r w:rsidRPr="00E44F83">
        <w:rPr>
          <w:rFonts w:ascii="Consolas" w:eastAsia="Times New Roman" w:hAnsi="Consolas" w:cs="Times New Roman"/>
          <w:color w:val="CCCCCC"/>
          <w:sz w:val="21"/>
          <w:szCs w:val="21"/>
        </w:rPr>
        <w:t>=</w:t>
      </w:r>
      <w:r w:rsidRPr="00E44F83">
        <w:rPr>
          <w:rFonts w:ascii="Consolas" w:eastAsia="Times New Roman" w:hAnsi="Consolas" w:cs="Times New Roman"/>
          <w:color w:val="CE9178"/>
          <w:sz w:val="21"/>
          <w:szCs w:val="21"/>
        </w:rPr>
        <w:t>"product.info.price"</w:t>
      </w: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808080"/>
          <w:sz w:val="21"/>
          <w:szCs w:val="21"/>
        </w:rPr>
        <w:t>/&gt;</w:t>
      </w:r>
    </w:p>
    <w:p w14:paraId="09AF7F03" w14:textId="77777777" w:rsidR="00E44F83" w:rsidRPr="00E44F83" w:rsidRDefault="00E44F83" w:rsidP="00E44F83">
      <w:pPr>
        <w:shd w:val="clear" w:color="auto" w:fill="1F1F1F"/>
        <w:spacing w:after="0" w:line="285" w:lineRule="atLeast"/>
        <w:rPr>
          <w:rFonts w:ascii="Consolas" w:eastAsia="Times New Roman" w:hAnsi="Consolas" w:cs="Times New Roman"/>
          <w:color w:val="CCCCCC"/>
          <w:sz w:val="21"/>
          <w:szCs w:val="21"/>
        </w:rPr>
      </w:pPr>
      <w:r w:rsidRPr="00E44F83">
        <w:rPr>
          <w:rFonts w:ascii="Consolas" w:eastAsia="Times New Roman" w:hAnsi="Consolas" w:cs="Times New Roman"/>
          <w:color w:val="CCCCCC"/>
          <w:sz w:val="21"/>
          <w:szCs w:val="21"/>
        </w:rPr>
        <w:t xml:space="preserve">    </w:t>
      </w:r>
      <w:r w:rsidRPr="00E44F83">
        <w:rPr>
          <w:rFonts w:ascii="Consolas" w:eastAsia="Times New Roman" w:hAnsi="Consolas" w:cs="Times New Roman"/>
          <w:color w:val="808080"/>
          <w:sz w:val="21"/>
          <w:szCs w:val="21"/>
        </w:rPr>
        <w:t>&lt;/</w:t>
      </w:r>
      <w:r w:rsidRPr="00E44F83">
        <w:rPr>
          <w:rFonts w:ascii="Consolas" w:eastAsia="Times New Roman" w:hAnsi="Consolas" w:cs="Times New Roman"/>
          <w:color w:val="569CD6"/>
          <w:sz w:val="21"/>
          <w:szCs w:val="21"/>
        </w:rPr>
        <w:t>body</w:t>
      </w:r>
      <w:r w:rsidRPr="00E44F83">
        <w:rPr>
          <w:rFonts w:ascii="Consolas" w:eastAsia="Times New Roman" w:hAnsi="Consolas" w:cs="Times New Roman"/>
          <w:color w:val="808080"/>
          <w:sz w:val="21"/>
          <w:szCs w:val="21"/>
        </w:rPr>
        <w:t>&gt;</w:t>
      </w:r>
    </w:p>
    <w:p w14:paraId="2CA85DA6" w14:textId="77777777" w:rsidR="00E44F83" w:rsidRPr="00E44F83" w:rsidRDefault="00E44F83" w:rsidP="00E44F83">
      <w:pPr>
        <w:shd w:val="clear" w:color="auto" w:fill="1F1F1F"/>
        <w:spacing w:after="0" w:line="285" w:lineRule="atLeast"/>
        <w:rPr>
          <w:rFonts w:ascii="Consolas" w:eastAsia="Times New Roman" w:hAnsi="Consolas" w:cs="Times New Roman"/>
          <w:color w:val="CCCCCC"/>
          <w:sz w:val="21"/>
          <w:szCs w:val="21"/>
        </w:rPr>
      </w:pPr>
      <w:r w:rsidRPr="00E44F83">
        <w:rPr>
          <w:rFonts w:ascii="Consolas" w:eastAsia="Times New Roman" w:hAnsi="Consolas" w:cs="Times New Roman"/>
          <w:color w:val="808080"/>
          <w:sz w:val="21"/>
          <w:szCs w:val="21"/>
        </w:rPr>
        <w:lastRenderedPageBreak/>
        <w:t>&lt;/</w:t>
      </w:r>
      <w:r w:rsidRPr="00E44F83">
        <w:rPr>
          <w:rFonts w:ascii="Consolas" w:eastAsia="Times New Roman" w:hAnsi="Consolas" w:cs="Times New Roman"/>
          <w:color w:val="569CD6"/>
          <w:sz w:val="21"/>
          <w:szCs w:val="21"/>
        </w:rPr>
        <w:t>page</w:t>
      </w:r>
      <w:r w:rsidRPr="00E44F83">
        <w:rPr>
          <w:rFonts w:ascii="Consolas" w:eastAsia="Times New Roman" w:hAnsi="Consolas" w:cs="Times New Roman"/>
          <w:color w:val="808080"/>
          <w:sz w:val="21"/>
          <w:szCs w:val="21"/>
        </w:rPr>
        <w:t>&gt;</w:t>
      </w:r>
    </w:p>
    <w:p w14:paraId="521D6EB0" w14:textId="77777777" w:rsidR="00E44F83" w:rsidRPr="00E44F83" w:rsidRDefault="00E44F83" w:rsidP="00E44F83">
      <w:pPr>
        <w:shd w:val="clear" w:color="auto" w:fill="1F1F1F"/>
        <w:spacing w:after="0" w:line="285" w:lineRule="atLeast"/>
        <w:rPr>
          <w:rFonts w:ascii="Consolas" w:eastAsia="Times New Roman" w:hAnsi="Consolas" w:cs="Times New Roman"/>
          <w:color w:val="CCCCCC"/>
          <w:sz w:val="21"/>
          <w:szCs w:val="21"/>
        </w:rPr>
      </w:pPr>
    </w:p>
    <w:p w14:paraId="1435183C" w14:textId="77777777" w:rsidR="001C29AD" w:rsidRDefault="001C29AD" w:rsidP="00225908"/>
    <w:p w14:paraId="4E2C376B" w14:textId="74FA4E9D" w:rsidR="00E44F83" w:rsidRDefault="009D0C5F" w:rsidP="00225908">
      <w:r>
        <w:t xml:space="preserve">Có phát sinh lỗi khi di chuyển vị trí của </w:t>
      </w:r>
      <w:r w:rsidR="003D20CC">
        <w:t>“</w:t>
      </w:r>
      <w:r>
        <w:t>Add to Cart</w:t>
      </w:r>
      <w:r w:rsidR="003D20CC">
        <w:t>”</w:t>
      </w:r>
      <w:r>
        <w:t xml:space="preserve"> với lệnh </w:t>
      </w:r>
    </w:p>
    <w:p w14:paraId="1A5A7870" w14:textId="77777777" w:rsidR="009D0C5F" w:rsidRPr="009D0C5F" w:rsidRDefault="009D0C5F" w:rsidP="009D0C5F">
      <w:pPr>
        <w:shd w:val="clear" w:color="auto" w:fill="1F1F1F"/>
        <w:spacing w:after="0" w:line="285" w:lineRule="atLeast"/>
        <w:rPr>
          <w:rFonts w:ascii="Consolas" w:eastAsia="Times New Roman" w:hAnsi="Consolas" w:cs="Times New Roman"/>
          <w:color w:val="CCCCCC"/>
          <w:sz w:val="21"/>
          <w:szCs w:val="21"/>
        </w:rPr>
      </w:pPr>
      <w:r w:rsidRPr="009D0C5F">
        <w:rPr>
          <w:rFonts w:ascii="Consolas" w:eastAsia="Times New Roman" w:hAnsi="Consolas" w:cs="Times New Roman"/>
          <w:color w:val="808080"/>
          <w:sz w:val="21"/>
          <w:szCs w:val="21"/>
        </w:rPr>
        <w:t>&lt;</w:t>
      </w:r>
      <w:r w:rsidRPr="009D0C5F">
        <w:rPr>
          <w:rFonts w:ascii="Consolas" w:eastAsia="Times New Roman" w:hAnsi="Consolas" w:cs="Times New Roman"/>
          <w:color w:val="569CD6"/>
          <w:sz w:val="21"/>
          <w:szCs w:val="21"/>
        </w:rPr>
        <w:t>move</w:t>
      </w:r>
      <w:r w:rsidRPr="009D0C5F">
        <w:rPr>
          <w:rFonts w:ascii="Consolas" w:eastAsia="Times New Roman" w:hAnsi="Consolas" w:cs="Times New Roman"/>
          <w:color w:val="CCCCCC"/>
          <w:sz w:val="21"/>
          <w:szCs w:val="21"/>
        </w:rPr>
        <w:t xml:space="preserve"> </w:t>
      </w:r>
      <w:r w:rsidRPr="009D0C5F">
        <w:rPr>
          <w:rFonts w:ascii="Consolas" w:eastAsia="Times New Roman" w:hAnsi="Consolas" w:cs="Times New Roman"/>
          <w:color w:val="9CDCFE"/>
          <w:sz w:val="21"/>
          <w:szCs w:val="21"/>
        </w:rPr>
        <w:t>element</w:t>
      </w:r>
      <w:r w:rsidRPr="009D0C5F">
        <w:rPr>
          <w:rFonts w:ascii="Consolas" w:eastAsia="Times New Roman" w:hAnsi="Consolas" w:cs="Times New Roman"/>
          <w:color w:val="CCCCCC"/>
          <w:sz w:val="21"/>
          <w:szCs w:val="21"/>
        </w:rPr>
        <w:t>=</w:t>
      </w:r>
      <w:r w:rsidRPr="009D0C5F">
        <w:rPr>
          <w:rFonts w:ascii="Consolas" w:eastAsia="Times New Roman" w:hAnsi="Consolas" w:cs="Times New Roman"/>
          <w:color w:val="CE9178"/>
          <w:sz w:val="21"/>
          <w:szCs w:val="21"/>
        </w:rPr>
        <w:t>"product.info.addtocart"</w:t>
      </w:r>
      <w:r w:rsidRPr="009D0C5F">
        <w:rPr>
          <w:rFonts w:ascii="Consolas" w:eastAsia="Times New Roman" w:hAnsi="Consolas" w:cs="Times New Roman"/>
          <w:color w:val="CCCCCC"/>
          <w:sz w:val="21"/>
          <w:szCs w:val="21"/>
        </w:rPr>
        <w:t xml:space="preserve"> </w:t>
      </w:r>
      <w:r w:rsidRPr="009D0C5F">
        <w:rPr>
          <w:rFonts w:ascii="Consolas" w:eastAsia="Times New Roman" w:hAnsi="Consolas" w:cs="Times New Roman"/>
          <w:color w:val="9CDCFE"/>
          <w:sz w:val="21"/>
          <w:szCs w:val="21"/>
        </w:rPr>
        <w:t>destination</w:t>
      </w:r>
      <w:r w:rsidRPr="009D0C5F">
        <w:rPr>
          <w:rFonts w:ascii="Consolas" w:eastAsia="Times New Roman" w:hAnsi="Consolas" w:cs="Times New Roman"/>
          <w:color w:val="CCCCCC"/>
          <w:sz w:val="21"/>
          <w:szCs w:val="21"/>
        </w:rPr>
        <w:t>=</w:t>
      </w:r>
      <w:r w:rsidRPr="009D0C5F">
        <w:rPr>
          <w:rFonts w:ascii="Consolas" w:eastAsia="Times New Roman" w:hAnsi="Consolas" w:cs="Times New Roman"/>
          <w:color w:val="CE9178"/>
          <w:sz w:val="21"/>
          <w:szCs w:val="21"/>
        </w:rPr>
        <w:t>"product.info.extrahint"</w:t>
      </w:r>
      <w:r w:rsidRPr="009D0C5F">
        <w:rPr>
          <w:rFonts w:ascii="Consolas" w:eastAsia="Times New Roman" w:hAnsi="Consolas" w:cs="Times New Roman"/>
          <w:color w:val="CCCCCC"/>
          <w:sz w:val="21"/>
          <w:szCs w:val="21"/>
        </w:rPr>
        <w:t xml:space="preserve"> </w:t>
      </w:r>
      <w:r w:rsidRPr="009D0C5F">
        <w:rPr>
          <w:rFonts w:ascii="Consolas" w:eastAsia="Times New Roman" w:hAnsi="Consolas" w:cs="Times New Roman"/>
          <w:color w:val="808080"/>
          <w:sz w:val="21"/>
          <w:szCs w:val="21"/>
        </w:rPr>
        <w:t>/&gt;</w:t>
      </w:r>
    </w:p>
    <w:p w14:paraId="35761AF1" w14:textId="77777777" w:rsidR="009D0C5F" w:rsidRDefault="009D0C5F" w:rsidP="00225908"/>
    <w:p w14:paraId="1BCB27F2" w14:textId="2C1D96FD" w:rsidR="009D0C5F" w:rsidRDefault="009D0C5F" w:rsidP="00225908">
      <w:r>
        <w:rPr>
          <w:noProof/>
        </w:rPr>
        <w:drawing>
          <wp:inline distT="0" distB="0" distL="0" distR="0" wp14:anchorId="063625F4" wp14:editId="55A3AC54">
            <wp:extent cx="4862705" cy="3661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7-06 070730.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64766" cy="3663127"/>
                    </a:xfrm>
                    <a:prstGeom prst="rect">
                      <a:avLst/>
                    </a:prstGeom>
                  </pic:spPr>
                </pic:pic>
              </a:graphicData>
            </a:graphic>
          </wp:inline>
        </w:drawing>
      </w:r>
    </w:p>
    <w:p w14:paraId="0316F55A" w14:textId="77777777" w:rsidR="009D0C5F" w:rsidRDefault="009D0C5F" w:rsidP="00225908"/>
    <w:p w14:paraId="2437E681" w14:textId="2B773CCB" w:rsidR="00330FE2" w:rsidRDefault="009D0C5F" w:rsidP="00A63302">
      <w:r>
        <w:t>Hiện tại chưa có phương án giải quyết vấn đề mà thường sẽ không đụng chạm đến phần Add to Cart để tránh lỗi xảy ra.</w:t>
      </w:r>
      <w:r w:rsidR="00A63302">
        <w:br/>
      </w:r>
      <w:r w:rsidR="00A63302">
        <w:br/>
      </w:r>
      <w:r w:rsidR="00A63302">
        <w:br/>
      </w:r>
      <w:r w:rsidR="00A63302">
        <w:br/>
      </w:r>
      <w:r>
        <w:t xml:space="preserve"> </w:t>
      </w:r>
    </w:p>
    <w:p w14:paraId="4BFFF9EE" w14:textId="7B44F5CE" w:rsidR="008E2A0A" w:rsidRDefault="00A95F28" w:rsidP="00A95F28">
      <w:pPr>
        <w:pStyle w:val="Heading2"/>
      </w:pPr>
      <w:r>
        <w:t xml:space="preserve">Chương 5: Debug Layout </w:t>
      </w:r>
    </w:p>
    <w:p w14:paraId="19235372" w14:textId="77777777" w:rsidR="00A95F28" w:rsidRDefault="00A95F28" w:rsidP="00225908"/>
    <w:p w14:paraId="73BE6A00" w14:textId="66D5FF1E" w:rsidR="00BC0982" w:rsidRDefault="00BC0982" w:rsidP="002C5A89">
      <w:pPr>
        <w:pStyle w:val="Heading3"/>
      </w:pPr>
      <w:r>
        <w:t xml:space="preserve">5.1 Debug Layout </w:t>
      </w:r>
    </w:p>
    <w:p w14:paraId="08981702" w14:textId="77777777" w:rsidR="00330FE2" w:rsidRDefault="00330FE2" w:rsidP="00225908"/>
    <w:p w14:paraId="6AF57D54" w14:textId="05464093" w:rsidR="00BC0982" w:rsidRDefault="00330FE2" w:rsidP="00225908">
      <w:r>
        <w:t xml:space="preserve">Tiếp theo trong chương này chúng ta sẽ tìm cách bắt lỗi giao diện – Debug Layout </w:t>
      </w:r>
      <w:r w:rsidR="00B0423D">
        <w:t>, các bước thực hiện được thể hiện như sau</w:t>
      </w:r>
      <w:r w:rsidR="00421E42">
        <w:t xml:space="preserve"> (</w:t>
      </w:r>
      <w:r w:rsidR="00421E42" w:rsidRPr="00421E42">
        <w:rPr>
          <w:b/>
          <w:color w:val="70AD47" w:themeColor="accent6"/>
        </w:rPr>
        <w:t xml:space="preserve">Mode </w:t>
      </w:r>
      <w:commentRangeStart w:id="66"/>
      <w:r w:rsidR="00421E42" w:rsidRPr="00421E42">
        <w:rPr>
          <w:b/>
          <w:color w:val="70AD47" w:themeColor="accent6"/>
        </w:rPr>
        <w:t>Default</w:t>
      </w:r>
      <w:commentRangeEnd w:id="66"/>
      <w:r w:rsidR="00421E42">
        <w:rPr>
          <w:rStyle w:val="CommentReference"/>
        </w:rPr>
        <w:commentReference w:id="66"/>
      </w:r>
      <w:r w:rsidR="00421E42">
        <w:t>)</w:t>
      </w:r>
      <w:r w:rsidR="00B0423D">
        <w:t>:</w:t>
      </w:r>
    </w:p>
    <w:p w14:paraId="637B2D48" w14:textId="7B75230D" w:rsidR="00B0423D" w:rsidRDefault="00B0423D" w:rsidP="00B0423D">
      <w:pPr>
        <w:pStyle w:val="ListParagraph"/>
        <w:numPr>
          <w:ilvl w:val="0"/>
          <w:numId w:val="22"/>
        </w:numPr>
      </w:pPr>
      <w:r>
        <w:lastRenderedPageBreak/>
        <w:t>Đi vào thư mục /vendor/magento/theme-frontend-luma</w:t>
      </w:r>
      <w:r w:rsidR="0051088E">
        <w:t>/Magento_Theme/layout</w:t>
      </w:r>
      <w:r w:rsidR="00FB24CB">
        <w:t>/default.xml</w:t>
      </w:r>
      <w:r w:rsidR="005A7283">
        <w:t xml:space="preserve"> sau đó copy về  &lt;&lt;THEME_DIR&gt;&gt;</w:t>
      </w:r>
      <w:r w:rsidR="00887C5C">
        <w:t>/</w:t>
      </w:r>
      <w:r w:rsidR="000419B5">
        <w:t>themepro/</w:t>
      </w:r>
      <w:r w:rsidR="005A7283">
        <w:t xml:space="preserve"> </w:t>
      </w:r>
      <w:r>
        <w:t xml:space="preserve"> </w:t>
      </w:r>
    </w:p>
    <w:p w14:paraId="1AEBCE16" w14:textId="4E7F7F11" w:rsidR="0009761D" w:rsidRDefault="0009761D" w:rsidP="0009761D">
      <w:pPr>
        <w:pStyle w:val="ListParagraph"/>
        <w:numPr>
          <w:ilvl w:val="0"/>
          <w:numId w:val="22"/>
        </w:numPr>
      </w:pPr>
      <w:r>
        <w:t>Sau đó thêm một đoạn code để thêm vào layout như sau:</w:t>
      </w:r>
    </w:p>
    <w:p w14:paraId="3AA908A0" w14:textId="3FE30AE1" w:rsidR="00BC0982" w:rsidRDefault="0009761D" w:rsidP="00225908">
      <w:r>
        <w:rPr>
          <w:noProof/>
        </w:rPr>
        <w:drawing>
          <wp:inline distT="0" distB="0" distL="0" distR="0" wp14:anchorId="04253588" wp14:editId="43EF02C3">
            <wp:extent cx="5943600" cy="2651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7-06 07414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4DAB090A" w14:textId="77777777" w:rsidR="00995DEA" w:rsidRPr="00995DEA" w:rsidRDefault="00995DEA" w:rsidP="00995DEA">
      <w:pPr>
        <w:shd w:val="clear" w:color="auto" w:fill="1F1F1F"/>
        <w:spacing w:after="0" w:line="285" w:lineRule="atLeast"/>
        <w:rPr>
          <w:rFonts w:ascii="Consolas" w:eastAsia="Times New Roman" w:hAnsi="Consolas" w:cs="Times New Roman"/>
          <w:color w:val="CCCCCC"/>
          <w:sz w:val="21"/>
          <w:szCs w:val="21"/>
        </w:rPr>
      </w:pPr>
      <w:r w:rsidRPr="00995DEA">
        <w:rPr>
          <w:rFonts w:ascii="Consolas" w:eastAsia="Times New Roman" w:hAnsi="Consolas" w:cs="Times New Roman"/>
          <w:color w:val="6A9955"/>
          <w:sz w:val="21"/>
          <w:szCs w:val="21"/>
        </w:rPr>
        <w:t>&lt;!-- My Container --&gt;</w:t>
      </w:r>
    </w:p>
    <w:p w14:paraId="35869508" w14:textId="77777777" w:rsidR="00995DEA" w:rsidRPr="00995DEA" w:rsidRDefault="00995DEA" w:rsidP="00995DEA">
      <w:pPr>
        <w:shd w:val="clear" w:color="auto" w:fill="1F1F1F"/>
        <w:spacing w:after="0" w:line="285" w:lineRule="atLeast"/>
        <w:rPr>
          <w:rFonts w:ascii="Consolas" w:eastAsia="Times New Roman" w:hAnsi="Consolas" w:cs="Times New Roman"/>
          <w:color w:val="CCCCCC"/>
          <w:sz w:val="21"/>
          <w:szCs w:val="21"/>
        </w:rPr>
      </w:pPr>
      <w:r w:rsidRPr="00995DEA">
        <w:rPr>
          <w:rFonts w:ascii="Consolas" w:eastAsia="Times New Roman" w:hAnsi="Consolas" w:cs="Times New Roman"/>
          <w:color w:val="808080"/>
          <w:sz w:val="21"/>
          <w:szCs w:val="21"/>
        </w:rPr>
        <w:t>&lt;</w:t>
      </w:r>
      <w:r w:rsidRPr="00995DEA">
        <w:rPr>
          <w:rFonts w:ascii="Consolas" w:eastAsia="Times New Roman" w:hAnsi="Consolas" w:cs="Times New Roman"/>
          <w:color w:val="569CD6"/>
          <w:sz w:val="21"/>
          <w:szCs w:val="21"/>
        </w:rPr>
        <w:t>container</w:t>
      </w:r>
      <w:r w:rsidRPr="00995DEA">
        <w:rPr>
          <w:rFonts w:ascii="Consolas" w:eastAsia="Times New Roman" w:hAnsi="Consolas" w:cs="Times New Roman"/>
          <w:color w:val="CCCCCC"/>
          <w:sz w:val="21"/>
          <w:szCs w:val="21"/>
        </w:rPr>
        <w:t xml:space="preserve"> </w:t>
      </w:r>
      <w:r w:rsidRPr="00995DEA">
        <w:rPr>
          <w:rFonts w:ascii="Consolas" w:eastAsia="Times New Roman" w:hAnsi="Consolas" w:cs="Times New Roman"/>
          <w:color w:val="9CDCFE"/>
          <w:sz w:val="21"/>
          <w:szCs w:val="21"/>
        </w:rPr>
        <w:t>name</w:t>
      </w:r>
      <w:r w:rsidRPr="00995DEA">
        <w:rPr>
          <w:rFonts w:ascii="Consolas" w:eastAsia="Times New Roman" w:hAnsi="Consolas" w:cs="Times New Roman"/>
          <w:color w:val="CCCCCC"/>
          <w:sz w:val="21"/>
          <w:szCs w:val="21"/>
        </w:rPr>
        <w:t>=</w:t>
      </w:r>
      <w:r w:rsidRPr="00995DEA">
        <w:rPr>
          <w:rFonts w:ascii="Consolas" w:eastAsia="Times New Roman" w:hAnsi="Consolas" w:cs="Times New Roman"/>
          <w:color w:val="CE9178"/>
          <w:sz w:val="21"/>
          <w:szCs w:val="21"/>
        </w:rPr>
        <w:t>"div.sidebar.additional"</w:t>
      </w:r>
      <w:r w:rsidRPr="00995DEA">
        <w:rPr>
          <w:rFonts w:ascii="Consolas" w:eastAsia="Times New Roman" w:hAnsi="Consolas" w:cs="Times New Roman"/>
          <w:color w:val="CCCCCC"/>
          <w:sz w:val="21"/>
          <w:szCs w:val="21"/>
        </w:rPr>
        <w:t xml:space="preserve"> </w:t>
      </w:r>
      <w:r w:rsidRPr="00995DEA">
        <w:rPr>
          <w:rFonts w:ascii="Consolas" w:eastAsia="Times New Roman" w:hAnsi="Consolas" w:cs="Times New Roman"/>
          <w:color w:val="9CDCFE"/>
          <w:sz w:val="21"/>
          <w:szCs w:val="21"/>
        </w:rPr>
        <w:t>htmlTag</w:t>
      </w:r>
      <w:r w:rsidRPr="00995DEA">
        <w:rPr>
          <w:rFonts w:ascii="Consolas" w:eastAsia="Times New Roman" w:hAnsi="Consolas" w:cs="Times New Roman"/>
          <w:color w:val="CCCCCC"/>
          <w:sz w:val="21"/>
          <w:szCs w:val="21"/>
        </w:rPr>
        <w:t>=</w:t>
      </w:r>
      <w:r w:rsidRPr="00995DEA">
        <w:rPr>
          <w:rFonts w:ascii="Consolas" w:eastAsia="Times New Roman" w:hAnsi="Consolas" w:cs="Times New Roman"/>
          <w:color w:val="CE9178"/>
          <w:sz w:val="21"/>
          <w:szCs w:val="21"/>
        </w:rPr>
        <w:t>"div"</w:t>
      </w:r>
      <w:r w:rsidRPr="00995DEA">
        <w:rPr>
          <w:rFonts w:ascii="Consolas" w:eastAsia="Times New Roman" w:hAnsi="Consolas" w:cs="Times New Roman"/>
          <w:color w:val="CCCCCC"/>
          <w:sz w:val="21"/>
          <w:szCs w:val="21"/>
        </w:rPr>
        <w:t xml:space="preserve"> </w:t>
      </w:r>
      <w:r w:rsidRPr="00995DEA">
        <w:rPr>
          <w:rFonts w:ascii="Consolas" w:eastAsia="Times New Roman" w:hAnsi="Consolas" w:cs="Times New Roman"/>
          <w:color w:val="9CDCFE"/>
          <w:sz w:val="21"/>
          <w:szCs w:val="21"/>
        </w:rPr>
        <w:t>htmlClass</w:t>
      </w:r>
      <w:r w:rsidRPr="00995DEA">
        <w:rPr>
          <w:rFonts w:ascii="Consolas" w:eastAsia="Times New Roman" w:hAnsi="Consolas" w:cs="Times New Roman"/>
          <w:color w:val="CCCCCC"/>
          <w:sz w:val="21"/>
          <w:szCs w:val="21"/>
        </w:rPr>
        <w:t>=</w:t>
      </w:r>
      <w:r w:rsidRPr="00995DEA">
        <w:rPr>
          <w:rFonts w:ascii="Consolas" w:eastAsia="Times New Roman" w:hAnsi="Consolas" w:cs="Times New Roman"/>
          <w:color w:val="CE9178"/>
          <w:sz w:val="21"/>
          <w:szCs w:val="21"/>
        </w:rPr>
        <w:t>"sidebar sidebar-additional"</w:t>
      </w:r>
      <w:r w:rsidRPr="00995DEA">
        <w:rPr>
          <w:rFonts w:ascii="Consolas" w:eastAsia="Times New Roman" w:hAnsi="Consolas" w:cs="Times New Roman"/>
          <w:color w:val="CCCCCC"/>
          <w:sz w:val="21"/>
          <w:szCs w:val="21"/>
        </w:rPr>
        <w:t xml:space="preserve"> </w:t>
      </w:r>
      <w:r w:rsidRPr="00995DEA">
        <w:rPr>
          <w:rFonts w:ascii="Consolas" w:eastAsia="Times New Roman" w:hAnsi="Consolas" w:cs="Times New Roman"/>
          <w:color w:val="9CDCFE"/>
          <w:sz w:val="21"/>
          <w:szCs w:val="21"/>
        </w:rPr>
        <w:t>after</w:t>
      </w:r>
      <w:r w:rsidRPr="00995DEA">
        <w:rPr>
          <w:rFonts w:ascii="Consolas" w:eastAsia="Times New Roman" w:hAnsi="Consolas" w:cs="Times New Roman"/>
          <w:color w:val="CCCCCC"/>
          <w:sz w:val="21"/>
          <w:szCs w:val="21"/>
        </w:rPr>
        <w:t>=</w:t>
      </w:r>
      <w:r w:rsidRPr="00995DEA">
        <w:rPr>
          <w:rFonts w:ascii="Consolas" w:eastAsia="Times New Roman" w:hAnsi="Consolas" w:cs="Times New Roman"/>
          <w:color w:val="CE9178"/>
          <w:sz w:val="21"/>
          <w:szCs w:val="21"/>
        </w:rPr>
        <w:t>"div.sidebar.main"</w:t>
      </w:r>
      <w:r w:rsidRPr="00995DEA">
        <w:rPr>
          <w:rFonts w:ascii="Consolas" w:eastAsia="Times New Roman" w:hAnsi="Consolas" w:cs="Times New Roman"/>
          <w:color w:val="808080"/>
          <w:sz w:val="21"/>
          <w:szCs w:val="21"/>
        </w:rPr>
        <w:t>&gt;</w:t>
      </w:r>
    </w:p>
    <w:p w14:paraId="071029ED" w14:textId="77777777" w:rsidR="00995DEA" w:rsidRPr="00995DEA" w:rsidRDefault="00995DEA" w:rsidP="00995DEA">
      <w:pPr>
        <w:shd w:val="clear" w:color="auto" w:fill="1F1F1F"/>
        <w:spacing w:after="0" w:line="285" w:lineRule="atLeast"/>
        <w:rPr>
          <w:rFonts w:ascii="Consolas" w:eastAsia="Times New Roman" w:hAnsi="Consolas" w:cs="Times New Roman"/>
          <w:color w:val="CCCCCC"/>
          <w:sz w:val="21"/>
          <w:szCs w:val="21"/>
        </w:rPr>
      </w:pPr>
      <w:r w:rsidRPr="00995DEA">
        <w:rPr>
          <w:rFonts w:ascii="Consolas" w:eastAsia="Times New Roman" w:hAnsi="Consolas" w:cs="Times New Roman"/>
          <w:color w:val="CCCCCC"/>
          <w:sz w:val="21"/>
          <w:szCs w:val="21"/>
        </w:rPr>
        <w:t xml:space="preserve">    </w:t>
      </w:r>
      <w:r w:rsidRPr="00995DEA">
        <w:rPr>
          <w:rFonts w:ascii="Consolas" w:eastAsia="Times New Roman" w:hAnsi="Consolas" w:cs="Times New Roman"/>
          <w:color w:val="808080"/>
          <w:sz w:val="21"/>
          <w:szCs w:val="21"/>
        </w:rPr>
        <w:t>&lt;</w:t>
      </w:r>
      <w:r w:rsidRPr="00995DEA">
        <w:rPr>
          <w:rFonts w:ascii="Consolas" w:eastAsia="Times New Roman" w:hAnsi="Consolas" w:cs="Times New Roman"/>
          <w:color w:val="569CD6"/>
          <w:sz w:val="21"/>
          <w:szCs w:val="21"/>
        </w:rPr>
        <w:t>container</w:t>
      </w:r>
      <w:r w:rsidRPr="00995DEA">
        <w:rPr>
          <w:rFonts w:ascii="Consolas" w:eastAsia="Times New Roman" w:hAnsi="Consolas" w:cs="Times New Roman"/>
          <w:color w:val="CCCCCC"/>
          <w:sz w:val="21"/>
          <w:szCs w:val="21"/>
        </w:rPr>
        <w:t xml:space="preserve"> </w:t>
      </w:r>
      <w:r w:rsidRPr="00995DEA">
        <w:rPr>
          <w:rFonts w:ascii="Consolas" w:eastAsia="Times New Roman" w:hAnsi="Consolas" w:cs="Times New Roman"/>
          <w:color w:val="9CDCFE"/>
          <w:sz w:val="21"/>
          <w:szCs w:val="21"/>
        </w:rPr>
        <w:t>name</w:t>
      </w:r>
      <w:r w:rsidRPr="00995DEA">
        <w:rPr>
          <w:rFonts w:ascii="Consolas" w:eastAsia="Times New Roman" w:hAnsi="Consolas" w:cs="Times New Roman"/>
          <w:color w:val="CCCCCC"/>
          <w:sz w:val="21"/>
          <w:szCs w:val="21"/>
        </w:rPr>
        <w:t>=</w:t>
      </w:r>
      <w:r w:rsidRPr="00995DEA">
        <w:rPr>
          <w:rFonts w:ascii="Consolas" w:eastAsia="Times New Roman" w:hAnsi="Consolas" w:cs="Times New Roman"/>
          <w:color w:val="CE9178"/>
          <w:sz w:val="21"/>
          <w:szCs w:val="21"/>
        </w:rPr>
        <w:t>"sidebar.additional"</w:t>
      </w:r>
      <w:r w:rsidRPr="00995DEA">
        <w:rPr>
          <w:rFonts w:ascii="Consolas" w:eastAsia="Times New Roman" w:hAnsi="Consolas" w:cs="Times New Roman"/>
          <w:color w:val="CCCCCC"/>
          <w:sz w:val="21"/>
          <w:szCs w:val="21"/>
        </w:rPr>
        <w:t xml:space="preserve"> </w:t>
      </w:r>
      <w:r w:rsidRPr="00995DEA">
        <w:rPr>
          <w:rFonts w:ascii="Consolas" w:eastAsia="Times New Roman" w:hAnsi="Consolas" w:cs="Times New Roman"/>
          <w:color w:val="9CDCFE"/>
          <w:sz w:val="21"/>
          <w:szCs w:val="21"/>
        </w:rPr>
        <w:t>as</w:t>
      </w:r>
      <w:r w:rsidRPr="00995DEA">
        <w:rPr>
          <w:rFonts w:ascii="Consolas" w:eastAsia="Times New Roman" w:hAnsi="Consolas" w:cs="Times New Roman"/>
          <w:color w:val="CCCCCC"/>
          <w:sz w:val="21"/>
          <w:szCs w:val="21"/>
        </w:rPr>
        <w:t>=</w:t>
      </w:r>
      <w:r w:rsidRPr="00995DEA">
        <w:rPr>
          <w:rFonts w:ascii="Consolas" w:eastAsia="Times New Roman" w:hAnsi="Consolas" w:cs="Times New Roman"/>
          <w:color w:val="CE9178"/>
          <w:sz w:val="21"/>
          <w:szCs w:val="21"/>
        </w:rPr>
        <w:t>"sidebar_additional"</w:t>
      </w:r>
      <w:r w:rsidRPr="00995DEA">
        <w:rPr>
          <w:rFonts w:ascii="Consolas" w:eastAsia="Times New Roman" w:hAnsi="Consolas" w:cs="Times New Roman"/>
          <w:color w:val="CCCCCC"/>
          <w:sz w:val="21"/>
          <w:szCs w:val="21"/>
        </w:rPr>
        <w:t xml:space="preserve"> </w:t>
      </w:r>
      <w:r w:rsidRPr="00995DEA">
        <w:rPr>
          <w:rFonts w:ascii="Consolas" w:eastAsia="Times New Roman" w:hAnsi="Consolas" w:cs="Times New Roman"/>
          <w:color w:val="9CDCFE"/>
          <w:sz w:val="21"/>
          <w:szCs w:val="21"/>
        </w:rPr>
        <w:t>label</w:t>
      </w:r>
      <w:r w:rsidRPr="00995DEA">
        <w:rPr>
          <w:rFonts w:ascii="Consolas" w:eastAsia="Times New Roman" w:hAnsi="Consolas" w:cs="Times New Roman"/>
          <w:color w:val="CCCCCC"/>
          <w:sz w:val="21"/>
          <w:szCs w:val="21"/>
        </w:rPr>
        <w:t>=</w:t>
      </w:r>
      <w:r w:rsidRPr="00995DEA">
        <w:rPr>
          <w:rFonts w:ascii="Consolas" w:eastAsia="Times New Roman" w:hAnsi="Consolas" w:cs="Times New Roman"/>
          <w:color w:val="CE9178"/>
          <w:sz w:val="21"/>
          <w:szCs w:val="21"/>
        </w:rPr>
        <w:t>"Sidebar Additional"</w:t>
      </w:r>
      <w:r w:rsidRPr="00995DEA">
        <w:rPr>
          <w:rFonts w:ascii="Consolas" w:eastAsia="Times New Roman" w:hAnsi="Consolas" w:cs="Times New Roman"/>
          <w:color w:val="808080"/>
          <w:sz w:val="21"/>
          <w:szCs w:val="21"/>
        </w:rPr>
        <w:t>/&gt;</w:t>
      </w:r>
    </w:p>
    <w:p w14:paraId="122530A8" w14:textId="77777777" w:rsidR="00995DEA" w:rsidRPr="00995DEA" w:rsidRDefault="00995DEA" w:rsidP="00995DEA">
      <w:pPr>
        <w:shd w:val="clear" w:color="auto" w:fill="1F1F1F"/>
        <w:spacing w:after="0" w:line="285" w:lineRule="atLeast"/>
        <w:rPr>
          <w:rFonts w:ascii="Consolas" w:eastAsia="Times New Roman" w:hAnsi="Consolas" w:cs="Times New Roman"/>
          <w:color w:val="CCCCCC"/>
          <w:sz w:val="21"/>
          <w:szCs w:val="21"/>
        </w:rPr>
      </w:pPr>
      <w:r w:rsidRPr="00995DEA">
        <w:rPr>
          <w:rFonts w:ascii="Consolas" w:eastAsia="Times New Roman" w:hAnsi="Consolas" w:cs="Times New Roman"/>
          <w:color w:val="808080"/>
          <w:sz w:val="21"/>
          <w:szCs w:val="21"/>
        </w:rPr>
        <w:t>&lt;/</w:t>
      </w:r>
      <w:r w:rsidRPr="00995DEA">
        <w:rPr>
          <w:rFonts w:ascii="Consolas" w:eastAsia="Times New Roman" w:hAnsi="Consolas" w:cs="Times New Roman"/>
          <w:color w:val="569CD6"/>
          <w:sz w:val="21"/>
          <w:szCs w:val="21"/>
        </w:rPr>
        <w:t>container</w:t>
      </w:r>
      <w:r w:rsidRPr="00995DEA">
        <w:rPr>
          <w:rFonts w:ascii="Consolas" w:eastAsia="Times New Roman" w:hAnsi="Consolas" w:cs="Times New Roman"/>
          <w:color w:val="808080"/>
          <w:sz w:val="21"/>
          <w:szCs w:val="21"/>
        </w:rPr>
        <w:t>&gt;</w:t>
      </w:r>
    </w:p>
    <w:p w14:paraId="37C8626A" w14:textId="77777777" w:rsidR="00995DEA" w:rsidRPr="00995DEA" w:rsidRDefault="00995DEA" w:rsidP="00995DEA">
      <w:pPr>
        <w:shd w:val="clear" w:color="auto" w:fill="1F1F1F"/>
        <w:spacing w:after="0" w:line="285" w:lineRule="atLeast"/>
        <w:rPr>
          <w:rFonts w:ascii="Consolas" w:eastAsia="Times New Roman" w:hAnsi="Consolas" w:cs="Times New Roman"/>
          <w:color w:val="CCCCCC"/>
          <w:sz w:val="21"/>
          <w:szCs w:val="21"/>
        </w:rPr>
      </w:pPr>
      <w:r w:rsidRPr="00995DEA">
        <w:rPr>
          <w:rFonts w:ascii="Consolas" w:eastAsia="Times New Roman" w:hAnsi="Consolas" w:cs="Times New Roman"/>
          <w:color w:val="6A9955"/>
          <w:sz w:val="21"/>
          <w:szCs w:val="21"/>
        </w:rPr>
        <w:t>&lt;!-- My Container --&gt;</w:t>
      </w:r>
    </w:p>
    <w:p w14:paraId="4349D61F" w14:textId="77777777" w:rsidR="0009761D" w:rsidRDefault="0009761D" w:rsidP="00225908"/>
    <w:p w14:paraId="4D28F07B" w14:textId="4BA27B3A" w:rsidR="0009761D" w:rsidRDefault="00995DEA" w:rsidP="00995DEA">
      <w:pPr>
        <w:pStyle w:val="ListParagraph"/>
        <w:numPr>
          <w:ilvl w:val="0"/>
          <w:numId w:val="22"/>
        </w:numPr>
      </w:pPr>
      <w:r>
        <w:t xml:space="preserve">Sau đó thực hiện xoá cache cache:flush, rồi xoá </w:t>
      </w:r>
      <w:r w:rsidRPr="001576D0">
        <w:rPr>
          <w:i/>
          <w:color w:val="FF0000"/>
        </w:rPr>
        <w:t>name="div.sidebar.additional" htmlTag="div"</w:t>
      </w:r>
      <w:r>
        <w:t xml:space="preserve"> sau đó làm tươi trang web rồi </w:t>
      </w:r>
      <w:r w:rsidR="00F31C02">
        <w:t xml:space="preserve">tiếp tục xem lỗi xảy ra. </w:t>
      </w:r>
      <w:r w:rsidR="008E6656">
        <w:t xml:space="preserve">Nó sẽ không hiển thị rõ lỗi mà chúng ta đang gặp phải mà chỉ ghi lỗi vào phần </w:t>
      </w:r>
      <w:r w:rsidR="008E6656" w:rsidRPr="008E6656">
        <w:rPr>
          <w:b/>
        </w:rPr>
        <w:t xml:space="preserve">/pub/report/file[xxxx] </w:t>
      </w:r>
      <w:r w:rsidR="008E6656">
        <w:t xml:space="preserve">mà </w:t>
      </w:r>
      <w:r w:rsidR="008E6656" w:rsidRPr="00325CB3">
        <w:rPr>
          <w:i/>
          <w:color w:val="70AD47" w:themeColor="accent6"/>
        </w:rPr>
        <w:t>không hiển thị lỗi ra màn hình</w:t>
      </w:r>
      <w:r w:rsidR="008E6656">
        <w:t xml:space="preserve">. </w:t>
      </w:r>
    </w:p>
    <w:p w14:paraId="1BF65E82" w14:textId="78DB91BB" w:rsidR="00325CB3" w:rsidRDefault="00325CB3" w:rsidP="00325CB3">
      <w:commentRangeStart w:id="67"/>
      <w:r>
        <w:rPr>
          <w:noProof/>
        </w:rPr>
        <w:drawing>
          <wp:inline distT="0" distB="0" distL="0" distR="0" wp14:anchorId="1A72BD07" wp14:editId="4FA63CA2">
            <wp:extent cx="5903958" cy="1347943"/>
            <wp:effectExtent l="0" t="0" r="190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7-06 080100.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39435" cy="1356043"/>
                    </a:xfrm>
                    <a:prstGeom prst="rect">
                      <a:avLst/>
                    </a:prstGeom>
                  </pic:spPr>
                </pic:pic>
              </a:graphicData>
            </a:graphic>
          </wp:inline>
        </w:drawing>
      </w:r>
      <w:commentRangeEnd w:id="67"/>
      <w:r w:rsidR="000F4417">
        <w:rPr>
          <w:rStyle w:val="CommentReference"/>
        </w:rPr>
        <w:commentReference w:id="67"/>
      </w:r>
    </w:p>
    <w:p w14:paraId="3770F3BC" w14:textId="486FEDE4" w:rsidR="00325CB3" w:rsidRDefault="00325CB3" w:rsidP="00325CB3">
      <w:r>
        <w:t xml:space="preserve">Còn trong Mode Developer thì lỗi được hiển thị hết dưới dạng màn hình đen như bên dưới. </w:t>
      </w:r>
    </w:p>
    <w:p w14:paraId="2216F42A" w14:textId="2DA87425" w:rsidR="00F31C02" w:rsidRDefault="00C53816" w:rsidP="00F31C02">
      <w:r>
        <w:rPr>
          <w:noProof/>
        </w:rPr>
        <w:lastRenderedPageBreak/>
        <w:drawing>
          <wp:inline distT="0" distB="0" distL="0" distR="0" wp14:anchorId="327C7234" wp14:editId="06BC1CB4">
            <wp:extent cx="5943600" cy="3253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7-06 07450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79A5D75D" w14:textId="4633966D" w:rsidR="00C53816" w:rsidRDefault="00C53816" w:rsidP="00F31C02">
      <w:r>
        <w:t>Nội dung như sau:</w:t>
      </w:r>
    </w:p>
    <w:tbl>
      <w:tblPr>
        <w:tblStyle w:val="TableGrid"/>
        <w:tblW w:w="0" w:type="auto"/>
        <w:tblLook w:val="04A0" w:firstRow="1" w:lastRow="0" w:firstColumn="1" w:lastColumn="0" w:noHBand="0" w:noVBand="1"/>
      </w:tblPr>
      <w:tblGrid>
        <w:gridCol w:w="9350"/>
      </w:tblGrid>
      <w:tr w:rsidR="00C53816" w14:paraId="25A43DD4" w14:textId="77777777" w:rsidTr="00C53816">
        <w:tc>
          <w:tcPr>
            <w:tcW w:w="9350" w:type="dxa"/>
          </w:tcPr>
          <w:p w14:paraId="3C60ACCF" w14:textId="77777777" w:rsidR="00C53816" w:rsidRDefault="00C53816" w:rsidP="00C53816">
            <w:r>
              <w:t>1 exception(s):</w:t>
            </w:r>
          </w:p>
          <w:p w14:paraId="63D24468" w14:textId="77777777" w:rsidR="00C53816" w:rsidRDefault="00C53816" w:rsidP="00C53816">
            <w:r>
              <w:t>Exception #0 (Magento\Framework\Exception\LocalizedException): HTML ID or class will not have effect, if HTML tag is not specified.</w:t>
            </w:r>
          </w:p>
          <w:p w14:paraId="1497475D" w14:textId="77777777" w:rsidR="00C53816" w:rsidRDefault="00C53816" w:rsidP="00C53816"/>
          <w:p w14:paraId="0A997EC0" w14:textId="77777777" w:rsidR="00C53816" w:rsidRDefault="00C53816" w:rsidP="00C53816">
            <w:r>
              <w:t>Exception #0 (Magento\Framework\Exception\LocalizedException): HTML ID or class will not have effect, if HTML tag is not specified.</w:t>
            </w:r>
          </w:p>
          <w:p w14:paraId="6F763A37" w14:textId="3DA0358F" w:rsidR="00C53816" w:rsidRDefault="00C53816" w:rsidP="00C53816">
            <w:r>
              <w:t>&lt;pre&gt;#1 Magento\Framework\View\Layout\Generator\Container-&gt;generateContainer() called at [vendor\magento\framework\View\Layout\Generator\Container.php:78]</w:t>
            </w:r>
          </w:p>
        </w:tc>
      </w:tr>
    </w:tbl>
    <w:p w14:paraId="6A4410E8" w14:textId="77777777" w:rsidR="00C53816" w:rsidRDefault="00C53816" w:rsidP="00F31C02"/>
    <w:p w14:paraId="23B6C85A" w14:textId="616D96FF" w:rsidR="001576D0" w:rsidRDefault="001576D0" w:rsidP="001576D0">
      <w:pPr>
        <w:pStyle w:val="ListParagraph"/>
        <w:numPr>
          <w:ilvl w:val="0"/>
          <w:numId w:val="22"/>
        </w:numPr>
      </w:pPr>
      <w:r>
        <w:t xml:space="preserve">Chúng ta lại muốn lỗi được hiển thị đẹp hơn cho dễ trong việc quản lý và chỉnh sửa lỗi trên hệ thống thì đó chính là file </w:t>
      </w:r>
      <w:r w:rsidR="009A3C23">
        <w:t>nằm trong /pub/errors/</w:t>
      </w:r>
      <w:r w:rsidR="009A3C23" w:rsidRPr="004045F4">
        <w:rPr>
          <w:color w:val="FF0000"/>
        </w:rPr>
        <w:t>local.sample.xml</w:t>
      </w:r>
      <w:r w:rsidR="007041E4">
        <w:t xml:space="preserve"> sau đó chúng ta chuyển lại thành </w:t>
      </w:r>
      <w:r w:rsidR="007041E4" w:rsidRPr="00421E42">
        <w:rPr>
          <w:color w:val="70AD47" w:themeColor="accent6"/>
        </w:rPr>
        <w:t>local.xml</w:t>
      </w:r>
      <w:r w:rsidR="004045F4">
        <w:t xml:space="preserve">. Sau đó làm tươi (clean:flush) lại trang rồi nhìn kết quả. </w:t>
      </w:r>
    </w:p>
    <w:p w14:paraId="1233B6F1" w14:textId="17B42C80" w:rsidR="00421E42" w:rsidRDefault="00421E42" w:rsidP="001576D0">
      <w:pPr>
        <w:pStyle w:val="ListParagraph"/>
        <w:numPr>
          <w:ilvl w:val="0"/>
          <w:numId w:val="22"/>
        </w:numPr>
      </w:pPr>
      <w:r>
        <w:t xml:space="preserve">Nhìn lỗi hiển thị tốt hơn và rõ ràng khiến cho việc Debug tiết kiệm thời gian </w:t>
      </w:r>
    </w:p>
    <w:p w14:paraId="7D96A7E6" w14:textId="6E7B757A" w:rsidR="00421E42" w:rsidRDefault="00421E42" w:rsidP="00421E42">
      <w:r>
        <w:rPr>
          <w:noProof/>
        </w:rPr>
        <w:drawing>
          <wp:inline distT="0" distB="0" distL="0" distR="0" wp14:anchorId="1156AF13" wp14:editId="3074DE15">
            <wp:extent cx="5058271" cy="18179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7-06 075738.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62688" cy="1819539"/>
                    </a:xfrm>
                    <a:prstGeom prst="rect">
                      <a:avLst/>
                    </a:prstGeom>
                  </pic:spPr>
                </pic:pic>
              </a:graphicData>
            </a:graphic>
          </wp:inline>
        </w:drawing>
      </w:r>
    </w:p>
    <w:p w14:paraId="0E788E2B" w14:textId="0B99FD40" w:rsidR="00421E42" w:rsidRDefault="000F4417" w:rsidP="00421E42">
      <w:r>
        <w:lastRenderedPageBreak/>
        <w:t xml:space="preserve">OK, vậy là chúng ta đã biết cách để chỉnh sửa trong mode default để có thể hiển thị được lỗi rõ ràng đó chính là chỉnh sửa trong </w:t>
      </w:r>
      <w:r w:rsidR="00B566F3">
        <w:t>/pub/errors/local.xml từ local.xml.sample để có thể hiển thị rõ lỗi giúp cho việc bắt lỗi hệ thống tốt hơn.</w:t>
      </w:r>
    </w:p>
    <w:p w14:paraId="67C1A9BF" w14:textId="77777777" w:rsidR="00B566F3" w:rsidRDefault="00B566F3" w:rsidP="00421E42"/>
    <w:p w14:paraId="01BCBD18" w14:textId="1032B12C" w:rsidR="00BC0982" w:rsidRDefault="00BC0982" w:rsidP="002C5A89">
      <w:pPr>
        <w:pStyle w:val="Heading3"/>
      </w:pPr>
      <w:r>
        <w:t xml:space="preserve">5.2 Change </w:t>
      </w:r>
      <w:commentRangeStart w:id="68"/>
      <w:r>
        <w:t>View</w:t>
      </w:r>
      <w:commentRangeEnd w:id="68"/>
      <w:r w:rsidR="0036273A">
        <w:rPr>
          <w:rStyle w:val="CommentReference"/>
          <w:rFonts w:eastAsiaTheme="minorHAnsi" w:cstheme="minorBidi"/>
          <w:color w:val="auto"/>
        </w:rPr>
        <w:commentReference w:id="68"/>
      </w:r>
    </w:p>
    <w:p w14:paraId="40AEE276" w14:textId="77777777" w:rsidR="00BC0982" w:rsidRDefault="00BC0982" w:rsidP="00225908"/>
    <w:p w14:paraId="6898BE54" w14:textId="6688D822" w:rsidR="00DF49DD" w:rsidRDefault="00D049E6" w:rsidP="00225908">
      <w:r>
        <w:t xml:space="preserve">Bây giờ chúng ta muốn thêm một View </w:t>
      </w:r>
      <w:r w:rsidR="009F5F64">
        <w:t>trong Magento thì chúng ta làm thế nào ví du chúng ta muốn thêm “This is my view” vào trong phần vị trí mà chúng ta đã thêm trước đó</w:t>
      </w:r>
      <w:r w:rsidR="00DF49DD">
        <w:t xml:space="preserve">, nằm trên </w:t>
      </w:r>
      <w:r w:rsidR="00191805">
        <w:t>“</w:t>
      </w:r>
      <w:r w:rsidR="00191805" w:rsidRPr="00687A70">
        <w:rPr>
          <w:highlight w:val="lightGray"/>
        </w:rPr>
        <w:t>sidebar.additional</w:t>
      </w:r>
      <w:r w:rsidR="00191805">
        <w:t>”thì chúng ta cần làm các bước sau:</w:t>
      </w:r>
    </w:p>
    <w:p w14:paraId="03AEDE0A" w14:textId="13856C6A" w:rsidR="00191805" w:rsidRDefault="00191805" w:rsidP="009C7569">
      <w:pPr>
        <w:pStyle w:val="ListParagraph"/>
        <w:numPr>
          <w:ilvl w:val="0"/>
          <w:numId w:val="23"/>
        </w:numPr>
      </w:pPr>
      <w:r>
        <w:t xml:space="preserve">Trước tiên cần xác định được đó chính là </w:t>
      </w:r>
      <w:r w:rsidR="00827059">
        <w:t>xác định phần chỉnh sửa của chúng ta nằm ở đâu ? Đó chính là phần layout toàn cục thì nó sẽ nằm trong mục &lt;&lt;Theme_Dir&gt;&gt;/Magento_Theme/</w:t>
      </w:r>
      <w:r w:rsidR="00F00C96" w:rsidRPr="00F61705">
        <w:rPr>
          <w:b/>
          <w:color w:val="70AD47" w:themeColor="accent6"/>
        </w:rPr>
        <w:t>layout</w:t>
      </w:r>
      <w:r w:rsidR="00F00C96">
        <w:t xml:space="preserve">/default.xml nó lấy nội dung code từ file layut của Luma. </w:t>
      </w:r>
    </w:p>
    <w:p w14:paraId="6BE2C0D4" w14:textId="30AE3F27" w:rsidR="00D31E37" w:rsidRDefault="00D31E37" w:rsidP="009C7569">
      <w:pPr>
        <w:pStyle w:val="ListParagraph"/>
        <w:numPr>
          <w:ilvl w:val="0"/>
          <w:numId w:val="23"/>
        </w:numPr>
      </w:pPr>
      <w:r>
        <w:t>View mới mà chúng ta tạo ra sẽ nằm ở đâu ?</w:t>
      </w:r>
      <w:r w:rsidR="00882644">
        <w:t xml:space="preserve"> Theo thiết kế của Magento thì phần view được thêm vào nó sẽ nằm trong /Magento_Theme/</w:t>
      </w:r>
      <w:r w:rsidR="00882644" w:rsidRPr="00F61705">
        <w:rPr>
          <w:i/>
          <w:color w:val="70AD47" w:themeColor="accent6"/>
        </w:rPr>
        <w:t>templates</w:t>
      </w:r>
      <w:r w:rsidR="00882644">
        <w:t>/</w:t>
      </w:r>
      <w:r w:rsidR="00F61705">
        <w:t xml:space="preserve"> ,tiếp theo tạo một file là </w:t>
      </w:r>
      <w:r w:rsidR="00F61705" w:rsidRPr="0037629B">
        <w:rPr>
          <w:color w:val="FF0000"/>
        </w:rPr>
        <w:t>myview.phtml</w:t>
      </w:r>
      <w:r w:rsidR="0037629B" w:rsidRPr="0037629B">
        <w:rPr>
          <w:color w:val="FF0000"/>
        </w:rPr>
        <w:t xml:space="preserve"> </w:t>
      </w:r>
      <w:r w:rsidR="0037629B">
        <w:t>sau đó điền nội dung như sau:</w:t>
      </w:r>
    </w:p>
    <w:tbl>
      <w:tblPr>
        <w:tblStyle w:val="TableGrid"/>
        <w:tblW w:w="0" w:type="auto"/>
        <w:tblLook w:val="04A0" w:firstRow="1" w:lastRow="0" w:firstColumn="1" w:lastColumn="0" w:noHBand="0" w:noVBand="1"/>
      </w:tblPr>
      <w:tblGrid>
        <w:gridCol w:w="9350"/>
      </w:tblGrid>
      <w:tr w:rsidR="0037629B" w14:paraId="1486BE98" w14:textId="77777777" w:rsidTr="0037629B">
        <w:tc>
          <w:tcPr>
            <w:tcW w:w="9350" w:type="dxa"/>
          </w:tcPr>
          <w:p w14:paraId="5C72E51B" w14:textId="77777777" w:rsidR="008C39FF" w:rsidRDefault="008C39FF" w:rsidP="0037629B"/>
          <w:p w14:paraId="2ECBD338" w14:textId="77777777" w:rsidR="0037629B" w:rsidRDefault="0037629B" w:rsidP="0037629B">
            <w:r w:rsidRPr="0037629B">
              <w:t>&lt;p class="mystyle"&gt; this is my view &lt;/p&gt;</w:t>
            </w:r>
          </w:p>
          <w:p w14:paraId="0C0AC726" w14:textId="4B4EA963" w:rsidR="008C39FF" w:rsidRDefault="008C39FF" w:rsidP="0037629B"/>
        </w:tc>
      </w:tr>
    </w:tbl>
    <w:p w14:paraId="31CA15AC" w14:textId="77777777" w:rsidR="0037629B" w:rsidRDefault="0037629B" w:rsidP="0037629B"/>
    <w:p w14:paraId="783FFE48" w14:textId="62151B04" w:rsidR="0037629B" w:rsidRDefault="00075D81" w:rsidP="009C7569">
      <w:pPr>
        <w:pStyle w:val="ListParagraph"/>
        <w:numPr>
          <w:ilvl w:val="0"/>
          <w:numId w:val="23"/>
        </w:numPr>
      </w:pPr>
      <w:r>
        <w:t xml:space="preserve">Tiếp theo chúng ta phải chèn view mới tạo ra này vào trong trang web thông qua việc điều chỉnh bố cục trang </w:t>
      </w:r>
      <w:r w:rsidR="00D938F6">
        <w:t>và chèn vào nội dung như sau; đó là sử dụng chèn view mới dưới dạng lệnh &lt;block&gt;</w:t>
      </w:r>
      <w:r w:rsidR="00C1517D">
        <w:t xml:space="preserve"> </w:t>
      </w:r>
    </w:p>
    <w:tbl>
      <w:tblPr>
        <w:tblStyle w:val="TableGrid"/>
        <w:tblW w:w="0" w:type="auto"/>
        <w:tblLook w:val="04A0" w:firstRow="1" w:lastRow="0" w:firstColumn="1" w:lastColumn="0" w:noHBand="0" w:noVBand="1"/>
      </w:tblPr>
      <w:tblGrid>
        <w:gridCol w:w="9350"/>
      </w:tblGrid>
      <w:tr w:rsidR="00305F0D" w14:paraId="751C5335" w14:textId="77777777" w:rsidTr="00305F0D">
        <w:tc>
          <w:tcPr>
            <w:tcW w:w="9350" w:type="dxa"/>
          </w:tcPr>
          <w:p w14:paraId="4C8067D6" w14:textId="7C6D7FA0" w:rsidR="00305F0D" w:rsidRDefault="00305F0D" w:rsidP="00225908">
            <w:r w:rsidRPr="00305F0D">
              <w:t>&lt;block class="</w:t>
            </w:r>
            <w:r w:rsidRPr="00305F0D">
              <w:rPr>
                <w:i/>
                <w:color w:val="FF0000"/>
              </w:rPr>
              <w:t>Magento\Framework\View\Element\Template</w:t>
            </w:r>
            <w:r w:rsidRPr="00305F0D">
              <w:t>" name="myview" as="myview" template="Magento_Theme::</w:t>
            </w:r>
            <w:r w:rsidRPr="008C39FF">
              <w:rPr>
                <w:highlight w:val="lightGray"/>
              </w:rPr>
              <w:t>myview.phtml</w:t>
            </w:r>
            <w:r w:rsidRPr="00305F0D">
              <w:t>" before="-"/&gt;</w:t>
            </w:r>
          </w:p>
        </w:tc>
      </w:tr>
    </w:tbl>
    <w:p w14:paraId="221A64A1" w14:textId="77777777" w:rsidR="00DF49DD" w:rsidRDefault="00DF49DD" w:rsidP="00225908"/>
    <w:p w14:paraId="417DF910" w14:textId="3EC991AA" w:rsidR="002C5A89" w:rsidRDefault="005E791E" w:rsidP="005E791E">
      <w:r w:rsidRPr="003B5F57">
        <w:rPr>
          <w:i/>
        </w:rPr>
        <w:t>Magento\Framework\View\Element\Template</w:t>
      </w:r>
      <w:r>
        <w:t xml:space="preserve">: đây là quy tắc để chèn vào trong theme và chúng ta không cần tìm hiểu tại sao mà cứ chèn vào là cho ra kết quả.  </w:t>
      </w:r>
    </w:p>
    <w:tbl>
      <w:tblPr>
        <w:tblStyle w:val="TableGrid"/>
        <w:tblW w:w="0" w:type="auto"/>
        <w:tblLook w:val="04A0" w:firstRow="1" w:lastRow="0" w:firstColumn="1" w:lastColumn="0" w:noHBand="0" w:noVBand="1"/>
      </w:tblPr>
      <w:tblGrid>
        <w:gridCol w:w="9350"/>
      </w:tblGrid>
      <w:tr w:rsidR="00052214" w14:paraId="1E606A27" w14:textId="77777777" w:rsidTr="00052214">
        <w:tc>
          <w:tcPr>
            <w:tcW w:w="9350" w:type="dxa"/>
          </w:tcPr>
          <w:p w14:paraId="356FD58E" w14:textId="29D359E7" w:rsidR="00052214" w:rsidRDefault="00AF7872" w:rsidP="00225908">
            <w:hyperlink r:id="rId139" w:anchor="block" w:history="1">
              <w:r w:rsidR="0022115C" w:rsidRPr="008E3F7B">
                <w:rPr>
                  <w:rStyle w:val="Hyperlink"/>
                </w:rPr>
                <w:t>https://developer.adobe.com/commerce/frontend-core/guide/layouts/xml-instructions/#block</w:t>
              </w:r>
            </w:hyperlink>
            <w:r w:rsidR="0022115C">
              <w:t xml:space="preserve"> </w:t>
            </w:r>
          </w:p>
        </w:tc>
      </w:tr>
    </w:tbl>
    <w:p w14:paraId="18C8C18B" w14:textId="77777777" w:rsidR="002C5A89" w:rsidRDefault="002C5A89" w:rsidP="00225908"/>
    <w:p w14:paraId="7E69E7F4" w14:textId="0DC2F5FC" w:rsidR="00052214" w:rsidRDefault="00052214" w:rsidP="00225908">
      <w:r>
        <w:t>Tên của một class để cài đặt để có thể render ra một khối cụ thể. Một đối tượng của lớp này chịu trách nhiệm cho việc hiển thị block đầu ra cụ thể. Một tên lớp đầy đủ nó sẽ là như sau:</w:t>
      </w:r>
    </w:p>
    <w:tbl>
      <w:tblPr>
        <w:tblStyle w:val="TableGrid"/>
        <w:tblW w:w="0" w:type="auto"/>
        <w:tblLook w:val="04A0" w:firstRow="1" w:lastRow="0" w:firstColumn="1" w:lastColumn="0" w:noHBand="0" w:noVBand="1"/>
      </w:tblPr>
      <w:tblGrid>
        <w:gridCol w:w="9350"/>
      </w:tblGrid>
      <w:tr w:rsidR="00052214" w14:paraId="1033C32E" w14:textId="77777777" w:rsidTr="00052214">
        <w:tc>
          <w:tcPr>
            <w:tcW w:w="9350" w:type="dxa"/>
          </w:tcPr>
          <w:p w14:paraId="292F21E3" w14:textId="3ECF1C6B" w:rsidR="00052214" w:rsidRDefault="00052214" w:rsidP="00225908">
            <w:r w:rsidRPr="00052214">
              <w:t>Vendor\Module\Block\Class</w:t>
            </w:r>
          </w:p>
        </w:tc>
      </w:tr>
      <w:tr w:rsidR="00052214" w14:paraId="48152253" w14:textId="77777777" w:rsidTr="00052214">
        <w:tc>
          <w:tcPr>
            <w:tcW w:w="9350" w:type="dxa"/>
          </w:tcPr>
          <w:p w14:paraId="2CD37AA7" w14:textId="1D7965A5" w:rsidR="00052214" w:rsidRDefault="00052214" w:rsidP="00225908">
            <w:r>
              <w:t xml:space="preserve">Mặc định sẽ là: </w:t>
            </w:r>
            <w:r w:rsidRPr="00052214">
              <w:t>Magento\</w:t>
            </w:r>
            <w:r>
              <w:t>Framework\View\Element\Template</w:t>
            </w:r>
          </w:p>
        </w:tc>
      </w:tr>
    </w:tbl>
    <w:p w14:paraId="5D89E27E" w14:textId="77777777" w:rsidR="00052214" w:rsidRDefault="00052214" w:rsidP="00225908"/>
    <w:p w14:paraId="65BB7E2E" w14:textId="1D6A72CD" w:rsidR="004D26FD" w:rsidRDefault="004D26FD" w:rsidP="009C7569">
      <w:pPr>
        <w:pStyle w:val="ListParagraph"/>
        <w:numPr>
          <w:ilvl w:val="0"/>
          <w:numId w:val="23"/>
        </w:numPr>
      </w:pPr>
      <w:r>
        <w:t xml:space="preserve">Cuối cùng chúng ta sẽ nhìn kết quả cuối cùng được hiển thị ra trên hệ thống của chúng ta như sau: </w:t>
      </w:r>
    </w:p>
    <w:p w14:paraId="16462E49" w14:textId="0EA288CE" w:rsidR="004D26FD" w:rsidRDefault="00C94E39" w:rsidP="004D26FD">
      <w:r>
        <w:rPr>
          <w:noProof/>
        </w:rPr>
        <w:lastRenderedPageBreak/>
        <w:drawing>
          <wp:inline distT="0" distB="0" distL="0" distR="0" wp14:anchorId="0C670747" wp14:editId="5240D23E">
            <wp:extent cx="5943600" cy="1851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7-06 090828.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7486EF20" w14:textId="77777777" w:rsidR="00052214" w:rsidRDefault="00052214" w:rsidP="00225908"/>
    <w:p w14:paraId="03C3A979" w14:textId="18B0A35E" w:rsidR="00BC0982" w:rsidRDefault="00687A70" w:rsidP="002C5A89">
      <w:pPr>
        <w:pStyle w:val="Heading3"/>
      </w:pPr>
      <w:r>
        <w:t xml:space="preserve"> </w:t>
      </w:r>
      <w:r w:rsidR="00BC0982">
        <w:t xml:space="preserve">5.3 Create a container </w:t>
      </w:r>
    </w:p>
    <w:p w14:paraId="076BAAF2" w14:textId="77777777" w:rsidR="00A95F28" w:rsidRDefault="00A95F28" w:rsidP="00225908"/>
    <w:p w14:paraId="71F91117" w14:textId="23806DB1" w:rsidR="001C7735" w:rsidRDefault="001C7735" w:rsidP="00225908">
      <w:r>
        <w:t xml:space="preserve">Trong bài học này chúng ta sẽ học cách để có thể chèn thêm một container tới vị trí mà đã sử dụng lúc trước thêm view tới Magento 2. </w:t>
      </w:r>
      <w:r w:rsidR="00DF1B61">
        <w:t xml:space="preserve">Nó rất đơn giản đó là chúng ta chỉ chèn code vào </w:t>
      </w:r>
      <w:r w:rsidR="00DF1B61" w:rsidRPr="00687A70">
        <w:rPr>
          <w:highlight w:val="lightGray"/>
        </w:rPr>
        <w:t>myview.phtml</w:t>
      </w:r>
      <w:r w:rsidR="00DF1B61">
        <w:t xml:space="preserve"> là nó hiển thị lên màn hình cho chúng ta. </w:t>
      </w:r>
    </w:p>
    <w:tbl>
      <w:tblPr>
        <w:tblStyle w:val="TableGrid"/>
        <w:tblW w:w="0" w:type="auto"/>
        <w:tblLook w:val="04A0" w:firstRow="1" w:lastRow="0" w:firstColumn="1" w:lastColumn="0" w:noHBand="0" w:noVBand="1"/>
      </w:tblPr>
      <w:tblGrid>
        <w:gridCol w:w="9350"/>
      </w:tblGrid>
      <w:tr w:rsidR="00DF1B61" w14:paraId="1BADDE12" w14:textId="77777777" w:rsidTr="00DF1B61">
        <w:tc>
          <w:tcPr>
            <w:tcW w:w="9350" w:type="dxa"/>
          </w:tcPr>
          <w:p w14:paraId="0A7A94DF" w14:textId="6E7E9ECB" w:rsidR="00DF1B61" w:rsidRDefault="00DF1B61" w:rsidP="00225908">
            <w:r w:rsidRPr="00DF1B61">
              <w:t>&lt;iframe src="https://www.google.com/maps/embed?pb=!1m18!1m12!1m3!1d1861.8706783539287!2d105.83948521205764!3d21.043032532457747!2m3!1f0!2f0!3f0!3m2!1i1024!2i768!4f13.1!3m3!1m2!1s0x3135abba9531b931%3A0x2ce3315583b98984!2zUsaw4bujdSBTb25nIExvbmc!5e0!3m2!1svi!2s!4v1720232883802!5m2!1svi!2s" width="600" height="450" style="border:0;" allowfullscreen="" loading="lazy" referrerpolicy="no-referrer-when-downgrade"&gt;&lt;/iframe&gt;</w:t>
            </w:r>
          </w:p>
        </w:tc>
      </w:tr>
    </w:tbl>
    <w:p w14:paraId="20EC4785" w14:textId="77777777" w:rsidR="00DF1B61" w:rsidRDefault="00DF1B61" w:rsidP="00225908"/>
    <w:p w14:paraId="1BB1D431" w14:textId="61B81C4F" w:rsidR="002C5A89" w:rsidRDefault="00E45D2A" w:rsidP="00225908">
      <w:r>
        <w:t>Nhưng chúng ta lại muốn sử dụng layout intructions đó là &lt;container&gt;</w:t>
      </w:r>
      <w:r w:rsidR="00B07938">
        <w:t xml:space="preserve"> như sau</w:t>
      </w:r>
      <w:r w:rsidR="00694B6F">
        <w:t xml:space="preserve"> (default.xml)</w:t>
      </w:r>
      <w:r w:rsidR="001B71F1">
        <w:t xml:space="preserve"> trong </w:t>
      </w:r>
      <w:r w:rsidR="001B71F1" w:rsidRPr="001B71F1">
        <w:rPr>
          <w:highlight w:val="lightGray"/>
        </w:rPr>
        <w:t>/design/Pixelpro/ThemePro/Magento_Theme/layout/default.xml</w:t>
      </w:r>
      <w:r w:rsidR="001B71F1">
        <w:t xml:space="preserve"> để có thể thực hiện chỉnh sửa:</w:t>
      </w:r>
    </w:p>
    <w:p w14:paraId="1139F3BF" w14:textId="77777777" w:rsidR="007758B0" w:rsidRDefault="007758B0" w:rsidP="00225908"/>
    <w:tbl>
      <w:tblPr>
        <w:tblStyle w:val="TableGrid"/>
        <w:tblW w:w="0" w:type="auto"/>
        <w:tblLook w:val="04A0" w:firstRow="1" w:lastRow="0" w:firstColumn="1" w:lastColumn="0" w:noHBand="0" w:noVBand="1"/>
      </w:tblPr>
      <w:tblGrid>
        <w:gridCol w:w="9350"/>
      </w:tblGrid>
      <w:tr w:rsidR="00B07938" w14:paraId="2DD9695E" w14:textId="77777777" w:rsidTr="00B07938">
        <w:tc>
          <w:tcPr>
            <w:tcW w:w="9350" w:type="dxa"/>
          </w:tcPr>
          <w:p w14:paraId="006152CF" w14:textId="77777777" w:rsidR="00B07938" w:rsidRDefault="00B07938" w:rsidP="00B07938">
            <w:r>
              <w:t>&lt;container name="some.container" as="someContainer" label="Some Container" output="0" htmlTag="div" htmlClass="some-container" &gt;</w:t>
            </w:r>
          </w:p>
          <w:p w14:paraId="30B27E08" w14:textId="77777777" w:rsidR="00B07938" w:rsidRDefault="00B07938" w:rsidP="00B07938">
            <w:r>
              <w:t xml:space="preserve">    &lt;block class="Magento\Framework\View\Element\Template" name="myblock" as="" template="Magento_Theme::myview.phtml" /&gt;</w:t>
            </w:r>
          </w:p>
          <w:p w14:paraId="5BE651B5" w14:textId="46046B94" w:rsidR="00B07938" w:rsidRDefault="00B07938" w:rsidP="00B07938">
            <w:r>
              <w:t>&lt;/container&gt;</w:t>
            </w:r>
          </w:p>
        </w:tc>
      </w:tr>
    </w:tbl>
    <w:p w14:paraId="18C820C7" w14:textId="77777777" w:rsidR="00B07938" w:rsidRDefault="00B07938" w:rsidP="00225908"/>
    <w:p w14:paraId="10261DBE" w14:textId="39561ED3" w:rsidR="002C5A89" w:rsidRDefault="00457460" w:rsidP="00225908">
      <w:r>
        <w:t xml:space="preserve">Trong trường hợp chúng ta bốc toàn bộ phần some.container này lên đầu với mong muốn nó lên đầu trang </w:t>
      </w:r>
      <w:r w:rsidR="00C0715C">
        <w:t xml:space="preserve">(dưới body) </w:t>
      </w:r>
      <w:r>
        <w:t>nhưng hệ thống không thay đổi gì cả ? vấn đề là tại sao vậy ?</w:t>
      </w:r>
    </w:p>
    <w:tbl>
      <w:tblPr>
        <w:tblStyle w:val="TableGrid"/>
        <w:tblW w:w="0" w:type="auto"/>
        <w:tblLook w:val="04A0" w:firstRow="1" w:lastRow="0" w:firstColumn="1" w:lastColumn="0" w:noHBand="0" w:noVBand="1"/>
      </w:tblPr>
      <w:tblGrid>
        <w:gridCol w:w="9350"/>
      </w:tblGrid>
      <w:tr w:rsidR="006776EE" w14:paraId="17CEF3CA" w14:textId="77777777" w:rsidTr="006776EE">
        <w:tc>
          <w:tcPr>
            <w:tcW w:w="9350" w:type="dxa"/>
          </w:tcPr>
          <w:p w14:paraId="1966CCE4" w14:textId="2A89E83E" w:rsidR="006776EE" w:rsidRDefault="006776EE" w:rsidP="00225908">
            <w:r>
              <w:t>Chúng ta cần nh</w:t>
            </w:r>
            <w:r w:rsidR="001B71F1">
              <w:t>ớ</w:t>
            </w:r>
            <w:r>
              <w:t xml:space="preserve"> rằng đó là Magento sẽ tự động phát hiện các phần tử để có thể tối ưu hiệu năng load trang nên nó sẽ không được hiển thị, nếu chúng ta muốn hiển thị trước thanh header.panel thì chúng ta cần phải sử dụng lệnh &lt;move&gt;</w:t>
            </w:r>
          </w:p>
        </w:tc>
      </w:tr>
    </w:tbl>
    <w:p w14:paraId="50BEDF62" w14:textId="77777777" w:rsidR="006776EE" w:rsidRDefault="006776EE" w:rsidP="00225908"/>
    <w:tbl>
      <w:tblPr>
        <w:tblStyle w:val="TableGrid"/>
        <w:tblW w:w="0" w:type="auto"/>
        <w:tblLook w:val="04A0" w:firstRow="1" w:lastRow="0" w:firstColumn="1" w:lastColumn="0" w:noHBand="0" w:noVBand="1"/>
      </w:tblPr>
      <w:tblGrid>
        <w:gridCol w:w="9350"/>
      </w:tblGrid>
      <w:tr w:rsidR="00242BB6" w14:paraId="32B79040" w14:textId="77777777" w:rsidTr="00242BB6">
        <w:tc>
          <w:tcPr>
            <w:tcW w:w="9350" w:type="dxa"/>
          </w:tcPr>
          <w:p w14:paraId="581B8484" w14:textId="1C2CF33F" w:rsidR="00242BB6" w:rsidRDefault="00242BB6" w:rsidP="00225908">
            <w:r w:rsidRPr="00242BB6">
              <w:lastRenderedPageBreak/>
              <w:t>&lt;move element="some.container" destination="header.panel" before="-"/&gt;</w:t>
            </w:r>
          </w:p>
        </w:tc>
      </w:tr>
    </w:tbl>
    <w:p w14:paraId="478032F3" w14:textId="77777777" w:rsidR="00457460" w:rsidRDefault="00457460" w:rsidP="00225908"/>
    <w:p w14:paraId="214FAF82" w14:textId="38E2D372" w:rsidR="002C5A89" w:rsidRDefault="00C311F6" w:rsidP="00225908">
      <w:r>
        <w:t xml:space="preserve">Cuối cùng chúng ta nhận được hiển thị như sau: </w:t>
      </w:r>
    </w:p>
    <w:p w14:paraId="4DBBCE36" w14:textId="7271B73E" w:rsidR="00C311F6" w:rsidRDefault="00C311F6" w:rsidP="00225908">
      <w:r>
        <w:rPr>
          <w:noProof/>
        </w:rPr>
        <w:drawing>
          <wp:inline distT="0" distB="0" distL="0" distR="0" wp14:anchorId="0F8FA968" wp14:editId="13BB7F2A">
            <wp:extent cx="4489555" cy="4603713"/>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7-06 10150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491292" cy="4605494"/>
                    </a:xfrm>
                    <a:prstGeom prst="rect">
                      <a:avLst/>
                    </a:prstGeom>
                  </pic:spPr>
                </pic:pic>
              </a:graphicData>
            </a:graphic>
          </wp:inline>
        </w:drawing>
      </w:r>
    </w:p>
    <w:p w14:paraId="2D7AA51F" w14:textId="77777777" w:rsidR="00FA6E1D" w:rsidRDefault="00FA6E1D" w:rsidP="00225908"/>
    <w:p w14:paraId="551D53A1" w14:textId="5A9594D6" w:rsidR="00FA6E1D" w:rsidRDefault="00FA6E1D" w:rsidP="00FA6E1D">
      <w:pPr>
        <w:pStyle w:val="Heading2"/>
      </w:pPr>
      <w:r>
        <w:t xml:space="preserve">Chương 6: About Themes </w:t>
      </w:r>
    </w:p>
    <w:p w14:paraId="36ADB6C3" w14:textId="77777777" w:rsidR="00FA6E1D" w:rsidRDefault="00FA6E1D" w:rsidP="00FA6E1D"/>
    <w:p w14:paraId="4149199A" w14:textId="14CE757C" w:rsidR="00FA6E1D" w:rsidRDefault="00950B3D" w:rsidP="00950B3D">
      <w:pPr>
        <w:pStyle w:val="Heading3"/>
      </w:pPr>
      <w:r>
        <w:t xml:space="preserve">6.1 Without Theme Parent </w:t>
      </w:r>
    </w:p>
    <w:p w14:paraId="1C160BC6" w14:textId="77777777" w:rsidR="00950B3D" w:rsidRDefault="00950B3D" w:rsidP="00FA6E1D"/>
    <w:p w14:paraId="07DA2FE3" w14:textId="4CA31C97" w:rsidR="00950B3D" w:rsidRDefault="000C3F49" w:rsidP="00FA6E1D">
      <w:r>
        <w:t>Chúng ta đã xây dự</w:t>
      </w:r>
      <w:r w:rsidR="008D53E1">
        <w:t>ng Theme T</w:t>
      </w:r>
      <w:r>
        <w:t>heme</w:t>
      </w:r>
      <w:r w:rsidR="008D53E1">
        <w:t>P</w:t>
      </w:r>
      <w:r>
        <w:t xml:space="preserve">ro và đã hoàn chỉnh themepro đó tuy nhiên đó là theme được kế thừa từ theme cha hay còn gọi là parent theme được khai báo thì nó cũng những lợi thế cũng như có những yếu điểm. Trong phần này chúng ta sẽ được tạo ra một theme với không có Parent Theme cho template của chúng ta. </w:t>
      </w:r>
    </w:p>
    <w:p w14:paraId="7348BE01" w14:textId="1F6678F0" w:rsidR="00AA5CA5" w:rsidRDefault="00AA5CA5" w:rsidP="00FA6E1D">
      <w:r>
        <w:t xml:space="preserve">Chúng ta đã xây dựng theme kế thừa từ theme </w:t>
      </w:r>
      <w:r w:rsidRPr="009602AE">
        <w:rPr>
          <w:b/>
          <w:color w:val="FF0000"/>
        </w:rPr>
        <w:t>luma</w:t>
      </w:r>
      <w:r w:rsidRPr="009602AE">
        <w:rPr>
          <w:color w:val="FF0000"/>
        </w:rPr>
        <w:t xml:space="preserve"> </w:t>
      </w:r>
      <w:r w:rsidR="00FF539F">
        <w:t xml:space="preserve">nhưng thực chất có thể thiết kế theme mà không cần kế thừa từ luma đó là lựa chọn của chúng ta trong quá trình phát triển theme. </w:t>
      </w:r>
      <w:r w:rsidR="00F90BCE">
        <w:t>Ta cũng có thể tạo ra theme từ</w:t>
      </w:r>
      <w:r w:rsidR="000C16C5">
        <w:t xml:space="preserve"> những thứ hỗn tạp</w:t>
      </w:r>
      <w:r w:rsidR="00F90BCE">
        <w:t xml:space="preserve">. </w:t>
      </w:r>
    </w:p>
    <w:p w14:paraId="53D38024" w14:textId="77777777" w:rsidR="00FF539F" w:rsidRDefault="00FF539F" w:rsidP="00FA6E1D"/>
    <w:p w14:paraId="586BD162" w14:textId="77777777" w:rsidR="00950B3D" w:rsidRDefault="00950B3D" w:rsidP="00FA6E1D"/>
    <w:p w14:paraId="4F7DE59F" w14:textId="649E6A25" w:rsidR="00950B3D" w:rsidRDefault="00950B3D" w:rsidP="00950B3D">
      <w:pPr>
        <w:pStyle w:val="Heading3"/>
      </w:pPr>
      <w:r>
        <w:t xml:space="preserve">6.2 Theme Skeleton </w:t>
      </w:r>
      <w:r w:rsidR="00EB15E5">
        <w:t>– Bộ khung của Theme</w:t>
      </w:r>
    </w:p>
    <w:p w14:paraId="5F4E5741" w14:textId="77777777" w:rsidR="00950B3D" w:rsidRDefault="00950B3D" w:rsidP="00FA6E1D"/>
    <w:p w14:paraId="592E8DBE" w14:textId="6A009CCB" w:rsidR="00A85F40" w:rsidRDefault="00A85F40" w:rsidP="00FA6E1D">
      <w:r>
        <w:t xml:space="preserve">Phần lớn các Theme trong việc phát triển điều kế thừa từ Blank hoặc Luma Theme do chúng ta sẽ tận dụng được các thiết lập có sẵn cho hệ thống và loạt các CSS,JS được hỗ trợ bởi Magento 2. </w:t>
      </w:r>
    </w:p>
    <w:p w14:paraId="01C163B3" w14:textId="3197BC60" w:rsidR="00950B3D" w:rsidRDefault="0040123C" w:rsidP="00FA6E1D">
      <w:r>
        <w:t>Việc sử dụng kế thừa theme thì chúng ta có thể thêm hoặc xoá bỏ các định nghĩa bên trong theme.xml</w:t>
      </w:r>
      <w:r w:rsidR="000D49AE">
        <w:t xml:space="preserve">, nó sẽ cung cấp cho chúng ta các cấu trúc tối thiểu để có thể bắt đầu làm việc với theme của Magento 2. </w:t>
      </w:r>
      <w:r>
        <w:t xml:space="preserve"> </w:t>
      </w:r>
    </w:p>
    <w:p w14:paraId="731A6BBE" w14:textId="77777777" w:rsidR="00950B3D" w:rsidRDefault="00950B3D" w:rsidP="00FA6E1D"/>
    <w:p w14:paraId="61ADEFF9" w14:textId="5D685D8F" w:rsidR="00950B3D" w:rsidRDefault="00950B3D" w:rsidP="00950B3D">
      <w:pPr>
        <w:pStyle w:val="Heading3"/>
      </w:pPr>
      <w:r>
        <w:t xml:space="preserve">6.3 Theme Development </w:t>
      </w:r>
    </w:p>
    <w:p w14:paraId="68DC1040" w14:textId="77777777" w:rsidR="00950B3D" w:rsidRDefault="00950B3D" w:rsidP="00FA6E1D"/>
    <w:p w14:paraId="25227CBA" w14:textId="31BC3E54" w:rsidR="00197C88" w:rsidRDefault="00197C88" w:rsidP="00FA6E1D">
      <w:r>
        <w:t xml:space="preserve">Trong quá trình phức tạp của việc phát triển các Theme của Magento thì chúng ta cần theo dõi quá trình phát triển của Magento thông qua gitHub cộng đồng được cung cấp bởi Adobe. </w:t>
      </w:r>
      <w:r w:rsidR="00985238">
        <w:t xml:space="preserve">Ngoài ra việc tìm hiểu </w:t>
      </w:r>
      <w:commentRangeStart w:id="69"/>
      <w:r w:rsidR="00985238" w:rsidRPr="00CF0A1C">
        <w:rPr>
          <w:b/>
          <w:color w:val="FF0000"/>
        </w:rPr>
        <w:t>Elastic</w:t>
      </w:r>
      <w:r w:rsidR="00C60AE9">
        <w:rPr>
          <w:b/>
          <w:color w:val="FF0000"/>
        </w:rPr>
        <w:t xml:space="preserve"> </w:t>
      </w:r>
      <w:r w:rsidR="00985238" w:rsidRPr="00CF0A1C">
        <w:rPr>
          <w:b/>
          <w:color w:val="FF0000"/>
        </w:rPr>
        <w:t>Search</w:t>
      </w:r>
      <w:r w:rsidR="00985238" w:rsidRPr="00CF0A1C">
        <w:rPr>
          <w:color w:val="FF0000"/>
        </w:rPr>
        <w:t xml:space="preserve"> </w:t>
      </w:r>
      <w:commentRangeEnd w:id="69"/>
      <w:r w:rsidR="00985238" w:rsidRPr="00CF0A1C">
        <w:rPr>
          <w:rStyle w:val="CommentReference"/>
          <w:color w:val="FF0000"/>
        </w:rPr>
        <w:commentReference w:id="69"/>
      </w:r>
      <w:r w:rsidR="00985238">
        <w:t xml:space="preserve">là khá quan trọng. </w:t>
      </w:r>
    </w:p>
    <w:tbl>
      <w:tblPr>
        <w:tblStyle w:val="TableGrid"/>
        <w:tblW w:w="0" w:type="auto"/>
        <w:tblLook w:val="04A0" w:firstRow="1" w:lastRow="0" w:firstColumn="1" w:lastColumn="0" w:noHBand="0" w:noVBand="1"/>
      </w:tblPr>
      <w:tblGrid>
        <w:gridCol w:w="9350"/>
      </w:tblGrid>
      <w:tr w:rsidR="00A9322E" w14:paraId="03CBBC01" w14:textId="77777777" w:rsidTr="00A9322E">
        <w:tc>
          <w:tcPr>
            <w:tcW w:w="9350" w:type="dxa"/>
          </w:tcPr>
          <w:p w14:paraId="585303F5" w14:textId="04A1A1F8" w:rsidR="00A9322E" w:rsidRDefault="00AF7872" w:rsidP="00FA6E1D">
            <w:hyperlink r:id="rId142" w:history="1">
              <w:r w:rsidR="00A9322E" w:rsidRPr="00AD2392">
                <w:rPr>
                  <w:rStyle w:val="Hyperlink"/>
                </w:rPr>
                <w:t>https://github.com/magento/magento2</w:t>
              </w:r>
            </w:hyperlink>
            <w:r w:rsidR="00A9322E">
              <w:t xml:space="preserve"> </w:t>
            </w:r>
          </w:p>
        </w:tc>
      </w:tr>
    </w:tbl>
    <w:p w14:paraId="3717BAD8" w14:textId="77777777" w:rsidR="00197C88" w:rsidRDefault="00197C88" w:rsidP="00FA6E1D"/>
    <w:p w14:paraId="099BA3F4" w14:textId="472890AC" w:rsidR="00E51F22" w:rsidRDefault="00E51F22" w:rsidP="00FA6E1D">
      <w:r>
        <w:t>Tìm hiểu cách mà Elastic Search làm việc với Magento và nơi để có thể cấu hình Elastic Search tại đây.</w:t>
      </w:r>
    </w:p>
    <w:tbl>
      <w:tblPr>
        <w:tblStyle w:val="TableGrid"/>
        <w:tblW w:w="0" w:type="auto"/>
        <w:tblLook w:val="04A0" w:firstRow="1" w:lastRow="0" w:firstColumn="1" w:lastColumn="0" w:noHBand="0" w:noVBand="1"/>
      </w:tblPr>
      <w:tblGrid>
        <w:gridCol w:w="9350"/>
      </w:tblGrid>
      <w:tr w:rsidR="00E51F22" w14:paraId="2D0E401E" w14:textId="77777777" w:rsidTr="00E51F22">
        <w:tc>
          <w:tcPr>
            <w:tcW w:w="9350" w:type="dxa"/>
          </w:tcPr>
          <w:p w14:paraId="766C1FD6" w14:textId="60AE4A3F" w:rsidR="00E51F22" w:rsidRDefault="00AF7872" w:rsidP="00FA6E1D">
            <w:hyperlink r:id="rId143" w:history="1">
              <w:r w:rsidR="00E51F22" w:rsidRPr="00AD2392">
                <w:rPr>
                  <w:rStyle w:val="Hyperlink"/>
                </w:rPr>
                <w:t>https://www.tigren.com/blog/magento-2-elasticsearch/</w:t>
              </w:r>
            </w:hyperlink>
            <w:r w:rsidR="00E51F22">
              <w:t xml:space="preserve"> </w:t>
            </w:r>
          </w:p>
        </w:tc>
      </w:tr>
    </w:tbl>
    <w:p w14:paraId="599F1655" w14:textId="77777777" w:rsidR="00E51F22" w:rsidRPr="00FA6E1D" w:rsidRDefault="00E51F22" w:rsidP="00FA6E1D"/>
    <w:p w14:paraId="611E1842" w14:textId="40568CB0" w:rsidR="00FA6E1D" w:rsidRDefault="00985238" w:rsidP="00225908">
      <w:r>
        <w:t xml:space="preserve">Ngoài ra khoá học cũng cung cấp cho chúng ta các theme mẫu để có thể tiếp tục học tập về việc phát triển theme cho hệ thống </w:t>
      </w:r>
      <w:commentRangeStart w:id="70"/>
      <w:r>
        <w:t>website</w:t>
      </w:r>
      <w:commentRangeEnd w:id="70"/>
      <w:r w:rsidR="00E51F22">
        <w:rPr>
          <w:rStyle w:val="CommentReference"/>
        </w:rPr>
        <w:commentReference w:id="70"/>
      </w:r>
      <w:r w:rsidR="00810BB2">
        <w:t xml:space="preserve">, đó chính là cung cấp cho người học một bộ code về theme được phát triển sẵn của czone-tech/magento2-theme-fresh. </w:t>
      </w:r>
    </w:p>
    <w:tbl>
      <w:tblPr>
        <w:tblStyle w:val="TableGrid"/>
        <w:tblW w:w="0" w:type="auto"/>
        <w:tblLook w:val="04A0" w:firstRow="1" w:lastRow="0" w:firstColumn="1" w:lastColumn="0" w:noHBand="0" w:noVBand="1"/>
      </w:tblPr>
      <w:tblGrid>
        <w:gridCol w:w="9350"/>
      </w:tblGrid>
      <w:tr w:rsidR="00810BB2" w14:paraId="248031DC" w14:textId="77777777" w:rsidTr="00810BB2">
        <w:tc>
          <w:tcPr>
            <w:tcW w:w="9350" w:type="dxa"/>
          </w:tcPr>
          <w:p w14:paraId="1CEEF874" w14:textId="77777777" w:rsidR="001D532D" w:rsidRDefault="001D532D" w:rsidP="00225908"/>
          <w:p w14:paraId="30208E99" w14:textId="77777777" w:rsidR="00810BB2" w:rsidRDefault="00AF7872" w:rsidP="00225908">
            <w:hyperlink r:id="rId144" w:history="1">
              <w:r w:rsidR="00810BB2" w:rsidRPr="00AD2392">
                <w:rPr>
                  <w:rStyle w:val="Hyperlink"/>
                </w:rPr>
                <w:t>https://github.com/czone-tech/magento2-theme-fresh</w:t>
              </w:r>
            </w:hyperlink>
            <w:r w:rsidR="00810BB2">
              <w:t xml:space="preserve"> </w:t>
            </w:r>
          </w:p>
          <w:p w14:paraId="7E04E5C0" w14:textId="77777777" w:rsidR="001D532D" w:rsidRDefault="00AF7872" w:rsidP="00225908">
            <w:hyperlink r:id="rId145" w:history="1">
              <w:r w:rsidR="001D532D" w:rsidRPr="002754D7">
                <w:rPr>
                  <w:rStyle w:val="Hyperlink"/>
                </w:rPr>
                <w:t>https://github.com/czone-tech</w:t>
              </w:r>
            </w:hyperlink>
            <w:r w:rsidR="001D532D">
              <w:t xml:space="preserve"> </w:t>
            </w:r>
          </w:p>
          <w:p w14:paraId="0AACDBFD" w14:textId="6878D15E" w:rsidR="001D532D" w:rsidRDefault="001D532D" w:rsidP="00225908"/>
        </w:tc>
      </w:tr>
    </w:tbl>
    <w:p w14:paraId="37367C97" w14:textId="77777777" w:rsidR="00810BB2" w:rsidRDefault="00810BB2" w:rsidP="00225908"/>
    <w:p w14:paraId="1B0A2CAD" w14:textId="7BF9CF29" w:rsidR="00C311F6" w:rsidRDefault="00EA098B" w:rsidP="00225908">
      <w:r>
        <w:t xml:space="preserve">Bây giờ chúng ta sẽ tiến hành cài đặt thử Magento Theme từ Github và bắt đầu làm việc trên nó, nhưng trước hết chúng ta sẽ tìm hiểu thêm một chút về Git. </w:t>
      </w:r>
    </w:p>
    <w:p w14:paraId="44AD9EB0" w14:textId="5ACD1D0B" w:rsidR="00EA098B" w:rsidRDefault="00FF79F0" w:rsidP="00992031">
      <w:pPr>
        <w:pStyle w:val="Heading2"/>
      </w:pPr>
      <w:r>
        <w:t xml:space="preserve">Chương 7 </w:t>
      </w:r>
      <w:r w:rsidR="00992031">
        <w:t xml:space="preserve">Git, Github and Version Control </w:t>
      </w:r>
    </w:p>
    <w:p w14:paraId="09E02563" w14:textId="77777777" w:rsidR="00992031" w:rsidRDefault="00992031" w:rsidP="00992031"/>
    <w:p w14:paraId="5BF657B1" w14:textId="4E1FB069" w:rsidR="00711E98" w:rsidRDefault="00711E98" w:rsidP="00711E98">
      <w:pPr>
        <w:pStyle w:val="Heading3"/>
      </w:pPr>
      <w:r>
        <w:t xml:space="preserve">7.1 Giới thiệu về Version Control và Git </w:t>
      </w:r>
    </w:p>
    <w:p w14:paraId="148F0782" w14:textId="77777777" w:rsidR="00711E98" w:rsidRDefault="00711E98" w:rsidP="00992031"/>
    <w:p w14:paraId="34DA41EC" w14:textId="049A8F1E" w:rsidR="008A630A" w:rsidRDefault="008A630A" w:rsidP="00992031">
      <w:r>
        <w:lastRenderedPageBreak/>
        <w:t xml:space="preserve">Trong quá trình phát triển phần mềm chúng ta có viết ra các phiên bản khác nhua nhưng đôi lúc gặp các lỗi thì chúng ta muốn quay lại các phiên bản trước đó Git chính là câu trả lời cho chúng ta. </w:t>
      </w:r>
    </w:p>
    <w:tbl>
      <w:tblPr>
        <w:tblStyle w:val="TableGrid"/>
        <w:tblW w:w="0" w:type="auto"/>
        <w:tblLook w:val="04A0" w:firstRow="1" w:lastRow="0" w:firstColumn="1" w:lastColumn="0" w:noHBand="0" w:noVBand="1"/>
      </w:tblPr>
      <w:tblGrid>
        <w:gridCol w:w="9350"/>
      </w:tblGrid>
      <w:tr w:rsidR="008A15EE" w14:paraId="2E2BC0AD" w14:textId="77777777" w:rsidTr="008A15EE">
        <w:tc>
          <w:tcPr>
            <w:tcW w:w="9350" w:type="dxa"/>
          </w:tcPr>
          <w:p w14:paraId="73736D0F" w14:textId="0EEA4828" w:rsidR="008A15EE" w:rsidRDefault="00AF7872" w:rsidP="00992031">
            <w:hyperlink r:id="rId146" w:history="1">
              <w:r w:rsidR="008A15EE" w:rsidRPr="00AD2392">
                <w:rPr>
                  <w:rStyle w:val="Hyperlink"/>
                </w:rPr>
                <w:t>https://git-scm.com/docs</w:t>
              </w:r>
            </w:hyperlink>
            <w:r w:rsidR="008A15EE">
              <w:t xml:space="preserve"> </w:t>
            </w:r>
          </w:p>
        </w:tc>
      </w:tr>
    </w:tbl>
    <w:p w14:paraId="3E326C2A" w14:textId="77777777" w:rsidR="002B5551" w:rsidRDefault="002B5551" w:rsidP="00992031"/>
    <w:p w14:paraId="30BF901A" w14:textId="0C45A2FA" w:rsidR="00711E98" w:rsidRDefault="00711E98" w:rsidP="00711E98">
      <w:pPr>
        <w:pStyle w:val="Heading3"/>
      </w:pPr>
      <w:r>
        <w:t xml:space="preserve">7.2 Version Control sử dụng Git và các command line </w:t>
      </w:r>
    </w:p>
    <w:p w14:paraId="4007F4C3" w14:textId="77777777" w:rsidR="00711E98" w:rsidRDefault="00711E98" w:rsidP="00992031"/>
    <w:p w14:paraId="38472E7C" w14:textId="379A7BCE" w:rsidR="00D66FE7" w:rsidRDefault="00D66FE7" w:rsidP="00992031">
      <w:r>
        <w:t xml:space="preserve">Tiếp theo chúng ta sẽ tìm hiểu trong việc làm việc với các kho chứa và cụ thể là các lệnh từ command-line để có thể thao tác với kho chứa dữ liệu file. </w:t>
      </w:r>
    </w:p>
    <w:p w14:paraId="3CF8FA1D" w14:textId="4D15E343" w:rsidR="00632CEA" w:rsidRDefault="00632CEA" w:rsidP="009C7569">
      <w:pPr>
        <w:pStyle w:val="ListParagraph"/>
        <w:numPr>
          <w:ilvl w:val="0"/>
          <w:numId w:val="24"/>
        </w:numPr>
      </w:pPr>
      <w:r>
        <w:t xml:space="preserve">Khởi tạo kho chứa </w:t>
      </w:r>
      <w:r w:rsidR="0075434B">
        <w:t xml:space="preserve">để bắt đầu theo dõi các chuyển đổi </w:t>
      </w:r>
    </w:p>
    <w:tbl>
      <w:tblPr>
        <w:tblStyle w:val="TableGrid"/>
        <w:tblW w:w="0" w:type="auto"/>
        <w:tblLook w:val="04A0" w:firstRow="1" w:lastRow="0" w:firstColumn="1" w:lastColumn="0" w:noHBand="0" w:noVBand="1"/>
      </w:tblPr>
      <w:tblGrid>
        <w:gridCol w:w="9350"/>
      </w:tblGrid>
      <w:tr w:rsidR="00632CEA" w14:paraId="7C1A1BE8" w14:textId="77777777" w:rsidTr="00632CEA">
        <w:tc>
          <w:tcPr>
            <w:tcW w:w="9350" w:type="dxa"/>
          </w:tcPr>
          <w:p w14:paraId="46D8895A" w14:textId="5384C29F" w:rsidR="00632CEA" w:rsidRDefault="00632CEA" w:rsidP="00632CEA">
            <w:r>
              <w:t>git init</w:t>
            </w:r>
            <w:r w:rsidR="00D247C8">
              <w:t xml:space="preserve"> – khởi tạo kho chứa </w:t>
            </w:r>
          </w:p>
        </w:tc>
      </w:tr>
    </w:tbl>
    <w:p w14:paraId="4D6A984D" w14:textId="77777777" w:rsidR="00000010" w:rsidRDefault="00000010" w:rsidP="00000010">
      <w:pPr>
        <w:pStyle w:val="ListParagraph"/>
      </w:pPr>
    </w:p>
    <w:p w14:paraId="0179FB2D" w14:textId="7042CACA" w:rsidR="00632CEA" w:rsidRDefault="00282BD6" w:rsidP="009C7569">
      <w:pPr>
        <w:pStyle w:val="ListParagraph"/>
        <w:numPr>
          <w:ilvl w:val="0"/>
          <w:numId w:val="24"/>
        </w:numPr>
      </w:pPr>
      <w:r>
        <w:t xml:space="preserve">Thêm theo dõi thay đổi trên File </w:t>
      </w:r>
      <w:r w:rsidR="00000010">
        <w:t>tới Staging Area</w:t>
      </w:r>
    </w:p>
    <w:p w14:paraId="24BEEC55" w14:textId="0247CAB0" w:rsidR="00282BD6" w:rsidRDefault="00282BD6" w:rsidP="00282BD6">
      <w:r>
        <w:t xml:space="preserve">Để thêm các theo dõi các thay đổi trên File thì chúng ta tạm quy ước những gì tại thư mục đang làm việc là Working Area và những gì được thêm vào sẽ đi vào nơi gọi là Staging Area thì chúng ta sử dụng lệnh git add. </w:t>
      </w:r>
    </w:p>
    <w:tbl>
      <w:tblPr>
        <w:tblStyle w:val="TableGrid"/>
        <w:tblW w:w="0" w:type="auto"/>
        <w:tblLook w:val="04A0" w:firstRow="1" w:lastRow="0" w:firstColumn="1" w:lastColumn="0" w:noHBand="0" w:noVBand="1"/>
      </w:tblPr>
      <w:tblGrid>
        <w:gridCol w:w="9350"/>
      </w:tblGrid>
      <w:tr w:rsidR="00282BD6" w14:paraId="462B0A93" w14:textId="77777777" w:rsidTr="00282BD6">
        <w:tc>
          <w:tcPr>
            <w:tcW w:w="9350" w:type="dxa"/>
          </w:tcPr>
          <w:p w14:paraId="18F33AFF" w14:textId="63EA20EB" w:rsidR="00282BD6" w:rsidRDefault="00282BD6" w:rsidP="00282BD6">
            <w:r>
              <w:t>Git add [fileName]</w:t>
            </w:r>
          </w:p>
        </w:tc>
      </w:tr>
      <w:tr w:rsidR="00282BD6" w14:paraId="6E6A4773" w14:textId="77777777" w:rsidTr="00282BD6">
        <w:tc>
          <w:tcPr>
            <w:tcW w:w="9350" w:type="dxa"/>
          </w:tcPr>
          <w:p w14:paraId="776EBD8A" w14:textId="0F3D6841" w:rsidR="00282BD6" w:rsidRDefault="00C415F2" w:rsidP="00282BD6">
            <w:r>
              <w:t>Git add chapter1.txt</w:t>
            </w:r>
          </w:p>
        </w:tc>
      </w:tr>
    </w:tbl>
    <w:p w14:paraId="17250544" w14:textId="77777777" w:rsidR="00282BD6" w:rsidRDefault="00282BD6" w:rsidP="00282BD6"/>
    <w:p w14:paraId="336A7C08" w14:textId="7F8284F4" w:rsidR="00282BD6" w:rsidRDefault="007D16DF" w:rsidP="009C7569">
      <w:pPr>
        <w:pStyle w:val="ListParagraph"/>
        <w:numPr>
          <w:ilvl w:val="0"/>
          <w:numId w:val="24"/>
        </w:numPr>
      </w:pPr>
      <w:r>
        <w:t xml:space="preserve">Lưu lại các thay đổi tới kho chứa – git comit </w:t>
      </w:r>
    </w:p>
    <w:p w14:paraId="1E76D597" w14:textId="3EDBF978" w:rsidR="007D16DF" w:rsidRDefault="00370E46" w:rsidP="00282BD6">
      <w:commentRangeStart w:id="71"/>
      <w:r>
        <w:rPr>
          <w:noProof/>
        </w:rPr>
        <w:drawing>
          <wp:inline distT="0" distB="0" distL="0" distR="0" wp14:anchorId="17FE456A" wp14:editId="38295E99">
            <wp:extent cx="5943600" cy="3114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7-07 055152.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commentRangeEnd w:id="71"/>
      <w:r>
        <w:rPr>
          <w:rStyle w:val="CommentReference"/>
        </w:rPr>
        <w:commentReference w:id="71"/>
      </w:r>
    </w:p>
    <w:tbl>
      <w:tblPr>
        <w:tblStyle w:val="TableGrid"/>
        <w:tblW w:w="0" w:type="auto"/>
        <w:tblLook w:val="04A0" w:firstRow="1" w:lastRow="0" w:firstColumn="1" w:lastColumn="0" w:noHBand="0" w:noVBand="1"/>
      </w:tblPr>
      <w:tblGrid>
        <w:gridCol w:w="9350"/>
      </w:tblGrid>
      <w:tr w:rsidR="000973CC" w14:paraId="422CDAC8" w14:textId="77777777" w:rsidTr="000973CC">
        <w:tc>
          <w:tcPr>
            <w:tcW w:w="9350" w:type="dxa"/>
          </w:tcPr>
          <w:p w14:paraId="55192EFF" w14:textId="7EF5EEC6" w:rsidR="000973CC" w:rsidRDefault="000973CC" w:rsidP="00282BD6">
            <w:r>
              <w:t>git commit –m  “Complete Chapter 1”</w:t>
            </w:r>
          </w:p>
        </w:tc>
      </w:tr>
    </w:tbl>
    <w:p w14:paraId="0715BAFB" w14:textId="77777777" w:rsidR="00370E46" w:rsidRDefault="00370E46" w:rsidP="00282BD6"/>
    <w:p w14:paraId="7D70EBB0" w14:textId="22A244E9" w:rsidR="000973CC" w:rsidRDefault="000973CC" w:rsidP="00282BD6">
      <w:r>
        <w:lastRenderedPageBreak/>
        <w:t xml:space="preserve">Thì chúng ta nhận được là </w:t>
      </w:r>
      <w:r w:rsidR="00042931">
        <w:t xml:space="preserve">thông tin như sau trên command line xác nhận là đã ghi các file thay đổi tới kho chứa của chúng ta. </w:t>
      </w:r>
    </w:p>
    <w:p w14:paraId="73C689D2" w14:textId="4ADF8DB8" w:rsidR="00042931" w:rsidRDefault="00042931" w:rsidP="00282BD6">
      <w:r>
        <w:rPr>
          <w:noProof/>
        </w:rPr>
        <w:drawing>
          <wp:inline distT="0" distB="0" distL="0" distR="0" wp14:anchorId="7D4CB6EA" wp14:editId="63EA3EA8">
            <wp:extent cx="5943600" cy="12458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7-07 055756.png"/>
                    <pic:cNvPicPr/>
                  </pic:nvPicPr>
                  <pic:blipFill>
                    <a:blip r:embed="rId148">
                      <a:extLst>
                        <a:ext uri="{28A0092B-C50C-407E-A947-70E740481C1C}">
                          <a14:useLocalDpi xmlns:a14="http://schemas.microsoft.com/office/drawing/2010/main" val="0"/>
                        </a:ext>
                      </a:extLst>
                    </a:blip>
                    <a:stretch>
                      <a:fillRect/>
                    </a:stretch>
                  </pic:blipFill>
                  <pic:spPr>
                    <a:xfrm>
                      <a:off x="0" y="0"/>
                      <a:ext cx="5943600" cy="1245870"/>
                    </a:xfrm>
                    <a:prstGeom prst="rect">
                      <a:avLst/>
                    </a:prstGeom>
                  </pic:spPr>
                </pic:pic>
              </a:graphicData>
            </a:graphic>
          </wp:inline>
        </w:drawing>
      </w:r>
    </w:p>
    <w:p w14:paraId="2C729171" w14:textId="4748A7F3" w:rsidR="00042931" w:rsidRDefault="0034422F" w:rsidP="00282BD6">
      <w:r>
        <w:t>Sau đó chúng ta sẽ sử dụng lệnh để show ra hash đã chuyển đổi của commit vừa rồi với git log như sau:</w:t>
      </w:r>
    </w:p>
    <w:tbl>
      <w:tblPr>
        <w:tblStyle w:val="TableGrid"/>
        <w:tblW w:w="0" w:type="auto"/>
        <w:tblLook w:val="04A0" w:firstRow="1" w:lastRow="0" w:firstColumn="1" w:lastColumn="0" w:noHBand="0" w:noVBand="1"/>
      </w:tblPr>
      <w:tblGrid>
        <w:gridCol w:w="9350"/>
      </w:tblGrid>
      <w:tr w:rsidR="0034422F" w14:paraId="6F763B64" w14:textId="77777777" w:rsidTr="0034422F">
        <w:tc>
          <w:tcPr>
            <w:tcW w:w="9350" w:type="dxa"/>
          </w:tcPr>
          <w:p w14:paraId="5CC43D73" w14:textId="4806EA55" w:rsidR="0034422F" w:rsidRDefault="0034422F" w:rsidP="00282BD6">
            <w:r>
              <w:t>git log</w:t>
            </w:r>
          </w:p>
        </w:tc>
      </w:tr>
    </w:tbl>
    <w:p w14:paraId="0AE67CA6" w14:textId="77777777" w:rsidR="0034422F" w:rsidRDefault="0034422F" w:rsidP="00282BD6"/>
    <w:p w14:paraId="261EDF09" w14:textId="0076FF09" w:rsidR="00370E46" w:rsidRDefault="0034422F" w:rsidP="00282BD6">
      <w:r>
        <w:rPr>
          <w:noProof/>
        </w:rPr>
        <w:drawing>
          <wp:inline distT="0" distB="0" distL="0" distR="0" wp14:anchorId="70229C69" wp14:editId="345AE096">
            <wp:extent cx="4843498" cy="10715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4-07-07 060054.png"/>
                    <pic:cNvPicPr/>
                  </pic:nvPicPr>
                  <pic:blipFill>
                    <a:blip r:embed="rId149">
                      <a:extLst>
                        <a:ext uri="{28A0092B-C50C-407E-A947-70E740481C1C}">
                          <a14:useLocalDpi xmlns:a14="http://schemas.microsoft.com/office/drawing/2010/main" val="0"/>
                        </a:ext>
                      </a:extLst>
                    </a:blip>
                    <a:stretch>
                      <a:fillRect/>
                    </a:stretch>
                  </pic:blipFill>
                  <pic:spPr>
                    <a:xfrm>
                      <a:off x="0" y="0"/>
                      <a:ext cx="4843498" cy="1071570"/>
                    </a:xfrm>
                    <a:prstGeom prst="rect">
                      <a:avLst/>
                    </a:prstGeom>
                  </pic:spPr>
                </pic:pic>
              </a:graphicData>
            </a:graphic>
          </wp:inline>
        </w:drawing>
      </w:r>
    </w:p>
    <w:p w14:paraId="4FECC584" w14:textId="0A67EFC6" w:rsidR="007D16DF" w:rsidRDefault="0034422F" w:rsidP="00282BD6">
      <w:r>
        <w:t xml:space="preserve">Hash Code có giá trị là: </w:t>
      </w:r>
      <w:r w:rsidRPr="0034422F">
        <w:t>d7df271c038b4de08cd112d6bd567d4ee9cf3576</w:t>
      </w:r>
      <w:r>
        <w:t xml:space="preserve"> </w:t>
      </w:r>
      <w:r w:rsidR="00C256EC">
        <w:t>và commit message là “</w:t>
      </w:r>
      <w:r w:rsidR="00C256EC" w:rsidRPr="00BC4A1D">
        <w:rPr>
          <w:i/>
        </w:rPr>
        <w:t>Complete Chapter 1</w:t>
      </w:r>
      <w:r w:rsidR="00C256EC">
        <w:t>”</w:t>
      </w:r>
      <w:r w:rsidR="00030FBA">
        <w:t>.  Sau đó chúng ta tiến hành thêm chapter2.txt và chapter3.txt vào thư mục và tiến hành sửa file</w:t>
      </w:r>
      <w:r w:rsidR="0034555C">
        <w:t xml:space="preserve">. </w:t>
      </w:r>
    </w:p>
    <w:p w14:paraId="72D5AD58" w14:textId="363EE994" w:rsidR="0034555C" w:rsidRDefault="00BC4A1D" w:rsidP="00282BD6">
      <w:r>
        <w:t xml:space="preserve">Để xem các file đã thay đổi trong thư mục thì chúng ta sử dụng git status </w:t>
      </w:r>
    </w:p>
    <w:tbl>
      <w:tblPr>
        <w:tblStyle w:val="TableGrid"/>
        <w:tblW w:w="0" w:type="auto"/>
        <w:tblLook w:val="04A0" w:firstRow="1" w:lastRow="0" w:firstColumn="1" w:lastColumn="0" w:noHBand="0" w:noVBand="1"/>
      </w:tblPr>
      <w:tblGrid>
        <w:gridCol w:w="9350"/>
      </w:tblGrid>
      <w:tr w:rsidR="00BC4A1D" w14:paraId="16D5C57F" w14:textId="77777777" w:rsidTr="00BC4A1D">
        <w:tc>
          <w:tcPr>
            <w:tcW w:w="9350" w:type="dxa"/>
          </w:tcPr>
          <w:p w14:paraId="01A7A0F0" w14:textId="61AC8046" w:rsidR="00BC4A1D" w:rsidRDefault="00BC4A1D" w:rsidP="00282BD6">
            <w:r>
              <w:t>git status</w:t>
            </w:r>
          </w:p>
        </w:tc>
      </w:tr>
    </w:tbl>
    <w:p w14:paraId="4962339E" w14:textId="77777777" w:rsidR="007D16DF" w:rsidRDefault="007D16DF" w:rsidP="00282BD6"/>
    <w:p w14:paraId="576305FF" w14:textId="77D05CAE" w:rsidR="007D16DF" w:rsidRDefault="00BC4A1D" w:rsidP="00282BD6">
      <w:r>
        <w:rPr>
          <w:noProof/>
        </w:rPr>
        <w:drawing>
          <wp:inline distT="0" distB="0" distL="0" distR="0" wp14:anchorId="0F806E08" wp14:editId="74B64384">
            <wp:extent cx="5643604" cy="140494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4-07-07 060630.png"/>
                    <pic:cNvPicPr/>
                  </pic:nvPicPr>
                  <pic:blipFill>
                    <a:blip r:embed="rId150">
                      <a:extLst>
                        <a:ext uri="{28A0092B-C50C-407E-A947-70E740481C1C}">
                          <a14:useLocalDpi xmlns:a14="http://schemas.microsoft.com/office/drawing/2010/main" val="0"/>
                        </a:ext>
                      </a:extLst>
                    </a:blip>
                    <a:stretch>
                      <a:fillRect/>
                    </a:stretch>
                  </pic:blipFill>
                  <pic:spPr>
                    <a:xfrm>
                      <a:off x="0" y="0"/>
                      <a:ext cx="5643604" cy="1404948"/>
                    </a:xfrm>
                    <a:prstGeom prst="rect">
                      <a:avLst/>
                    </a:prstGeom>
                  </pic:spPr>
                </pic:pic>
              </a:graphicData>
            </a:graphic>
          </wp:inline>
        </w:drawing>
      </w:r>
    </w:p>
    <w:p w14:paraId="0CE9DA10" w14:textId="3229062B" w:rsidR="007D16DF" w:rsidRDefault="00BC4A1D" w:rsidP="00282BD6">
      <w:r>
        <w:t>Thông thường để thêm các file được add tới Staging Area thì chúng ta sẽ sử dụng lệnh git add [filename] lần lượt từng file một nhưng chúng ta có 1 cách để thêm tất cả tới Staging Area đó là sử dụng lệnh git add . để thêm tất cả file được thêm vào hoặc file đã thay đổi tới Staging Area.</w:t>
      </w:r>
    </w:p>
    <w:tbl>
      <w:tblPr>
        <w:tblStyle w:val="TableGrid"/>
        <w:tblW w:w="0" w:type="auto"/>
        <w:tblLook w:val="04A0" w:firstRow="1" w:lastRow="0" w:firstColumn="1" w:lastColumn="0" w:noHBand="0" w:noVBand="1"/>
      </w:tblPr>
      <w:tblGrid>
        <w:gridCol w:w="9350"/>
      </w:tblGrid>
      <w:tr w:rsidR="00BC4A1D" w14:paraId="64B229F2" w14:textId="77777777" w:rsidTr="00BC4A1D">
        <w:tc>
          <w:tcPr>
            <w:tcW w:w="9350" w:type="dxa"/>
          </w:tcPr>
          <w:p w14:paraId="60B040C8" w14:textId="0D2DD3F5" w:rsidR="00BC4A1D" w:rsidRDefault="00BC4A1D" w:rsidP="00282BD6">
            <w:r>
              <w:t xml:space="preserve">Git add . </w:t>
            </w:r>
          </w:p>
        </w:tc>
      </w:tr>
    </w:tbl>
    <w:p w14:paraId="7E8FB8AB" w14:textId="77777777" w:rsidR="00BC4A1D" w:rsidRDefault="00BC4A1D" w:rsidP="00282BD6"/>
    <w:p w14:paraId="660C4787" w14:textId="0AB7D611" w:rsidR="00FA370F" w:rsidRDefault="00FA370F" w:rsidP="00282BD6">
      <w:r>
        <w:lastRenderedPageBreak/>
        <w:t>Sau đó sử dụng git status để kiểm tra trạng thái (</w:t>
      </w:r>
      <w:r w:rsidRPr="00FA370F">
        <w:rPr>
          <w:color w:val="FF0000"/>
        </w:rPr>
        <w:t xml:space="preserve">màu đỏ </w:t>
      </w:r>
      <w:r>
        <w:t xml:space="preserve">nghĩa là chưa được thêm tới Staging còn </w:t>
      </w:r>
      <w:r w:rsidRPr="00FA370F">
        <w:rPr>
          <w:color w:val="00B050"/>
        </w:rPr>
        <w:t xml:space="preserve">màu xanh lá cây </w:t>
      </w:r>
      <w:r>
        <w:t>nghĩa là đã được thêm tới Staging)</w:t>
      </w:r>
    </w:p>
    <w:p w14:paraId="025F43CD" w14:textId="6499D7EF" w:rsidR="007D16DF" w:rsidRDefault="00FA370F" w:rsidP="00282BD6">
      <w:r>
        <w:rPr>
          <w:noProof/>
        </w:rPr>
        <w:drawing>
          <wp:inline distT="0" distB="0" distL="0" distR="0" wp14:anchorId="7CFDE6DA" wp14:editId="2BEAED56">
            <wp:extent cx="4048449" cy="19715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4-07-07 06114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65000" cy="1979570"/>
                    </a:xfrm>
                    <a:prstGeom prst="rect">
                      <a:avLst/>
                    </a:prstGeom>
                  </pic:spPr>
                </pic:pic>
              </a:graphicData>
            </a:graphic>
          </wp:inline>
        </w:drawing>
      </w:r>
    </w:p>
    <w:p w14:paraId="6E9FD76D" w14:textId="31F5105F" w:rsidR="00FA370F" w:rsidRDefault="00FA370F" w:rsidP="00282BD6">
      <w:r>
        <w:t>Sau đó chúng ta chúng ta sẽ gửi những thay đổi này tới kho chứa thông qua lệnh git commit</w:t>
      </w:r>
      <w:r w:rsidR="00E86AC7">
        <w:t>, và sử dụng git log để hiển thị các commit với hash code đã được gửi từ khi khởi tao kho chứa</w:t>
      </w:r>
      <w:r w:rsidR="001703EA">
        <w:t xml:space="preserve"> và nhìn kết quả hiển thị</w:t>
      </w:r>
      <w:r w:rsidR="00E86AC7">
        <w:t xml:space="preserve">. </w:t>
      </w:r>
    </w:p>
    <w:tbl>
      <w:tblPr>
        <w:tblStyle w:val="TableGrid"/>
        <w:tblW w:w="0" w:type="auto"/>
        <w:tblLook w:val="04A0" w:firstRow="1" w:lastRow="0" w:firstColumn="1" w:lastColumn="0" w:noHBand="0" w:noVBand="1"/>
      </w:tblPr>
      <w:tblGrid>
        <w:gridCol w:w="9350"/>
      </w:tblGrid>
      <w:tr w:rsidR="001703EA" w14:paraId="179E76CB" w14:textId="77777777" w:rsidTr="001703EA">
        <w:tc>
          <w:tcPr>
            <w:tcW w:w="9350" w:type="dxa"/>
          </w:tcPr>
          <w:p w14:paraId="4AD9910D" w14:textId="2503428F" w:rsidR="001703EA" w:rsidRDefault="001703EA" w:rsidP="00282BD6">
            <w:r>
              <w:t>git commit –m “Complete chapter 2 and chapter 3”</w:t>
            </w:r>
          </w:p>
        </w:tc>
      </w:tr>
      <w:tr w:rsidR="001703EA" w14:paraId="734400FB" w14:textId="77777777" w:rsidTr="001703EA">
        <w:tc>
          <w:tcPr>
            <w:tcW w:w="9350" w:type="dxa"/>
          </w:tcPr>
          <w:p w14:paraId="353FFFC5" w14:textId="2AD46A0C" w:rsidR="001703EA" w:rsidRDefault="001703EA" w:rsidP="00282BD6">
            <w:r>
              <w:t>git log</w:t>
            </w:r>
          </w:p>
        </w:tc>
      </w:tr>
    </w:tbl>
    <w:p w14:paraId="4A8A86E0" w14:textId="77777777" w:rsidR="001703EA" w:rsidRDefault="001703EA" w:rsidP="00282BD6"/>
    <w:p w14:paraId="2234714F" w14:textId="7D17D3AB" w:rsidR="00E86AC7" w:rsidRDefault="00D66C48" w:rsidP="00282BD6">
      <w:r>
        <w:rPr>
          <w:noProof/>
        </w:rPr>
        <w:drawing>
          <wp:inline distT="0" distB="0" distL="0" distR="0" wp14:anchorId="162039EA" wp14:editId="4485C99D">
            <wp:extent cx="5643604" cy="29146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4-07-07 061617.png"/>
                    <pic:cNvPicPr/>
                  </pic:nvPicPr>
                  <pic:blipFill>
                    <a:blip r:embed="rId152">
                      <a:extLst>
                        <a:ext uri="{28A0092B-C50C-407E-A947-70E740481C1C}">
                          <a14:useLocalDpi xmlns:a14="http://schemas.microsoft.com/office/drawing/2010/main" val="0"/>
                        </a:ext>
                      </a:extLst>
                    </a:blip>
                    <a:stretch>
                      <a:fillRect/>
                    </a:stretch>
                  </pic:blipFill>
                  <pic:spPr>
                    <a:xfrm>
                      <a:off x="0" y="0"/>
                      <a:ext cx="5643604" cy="2914671"/>
                    </a:xfrm>
                    <a:prstGeom prst="rect">
                      <a:avLst/>
                    </a:prstGeom>
                  </pic:spPr>
                </pic:pic>
              </a:graphicData>
            </a:graphic>
          </wp:inline>
        </w:drawing>
      </w:r>
    </w:p>
    <w:p w14:paraId="5B946413" w14:textId="77777777" w:rsidR="00D66C48" w:rsidRDefault="00D66C48" w:rsidP="00282BD6"/>
    <w:p w14:paraId="1BB8B47D" w14:textId="42BD8275" w:rsidR="007D16DF" w:rsidRDefault="00745265" w:rsidP="00282BD6">
      <w:r>
        <w:t>Nếu chúng ta muốn quay lại các file bản trước đó mà chúng ta đang làm việc tốt thì có thể sử dụng git checkout</w:t>
      </w:r>
      <w:r w:rsidR="006A0998">
        <w:t>, muốn thấy các thay đổi của file chúng ta đã làm việc thì sử dụng git diff</w:t>
      </w:r>
    </w:p>
    <w:tbl>
      <w:tblPr>
        <w:tblStyle w:val="TableGrid"/>
        <w:tblW w:w="0" w:type="auto"/>
        <w:tblLook w:val="04A0" w:firstRow="1" w:lastRow="0" w:firstColumn="1" w:lastColumn="0" w:noHBand="0" w:noVBand="1"/>
      </w:tblPr>
      <w:tblGrid>
        <w:gridCol w:w="9350"/>
      </w:tblGrid>
      <w:tr w:rsidR="008E421E" w14:paraId="11FF3263" w14:textId="77777777" w:rsidTr="008E421E">
        <w:tc>
          <w:tcPr>
            <w:tcW w:w="9350" w:type="dxa"/>
          </w:tcPr>
          <w:p w14:paraId="43C90630" w14:textId="4FDC7694" w:rsidR="008E421E" w:rsidRDefault="008E421E" w:rsidP="008E421E">
            <w:r>
              <w:t xml:space="preserve">Git status --- để thấy các file nào đã thay đổi </w:t>
            </w:r>
          </w:p>
        </w:tc>
      </w:tr>
      <w:tr w:rsidR="008E421E" w14:paraId="622CE2AD" w14:textId="77777777" w:rsidTr="008E421E">
        <w:tc>
          <w:tcPr>
            <w:tcW w:w="9350" w:type="dxa"/>
          </w:tcPr>
          <w:p w14:paraId="063CB65E" w14:textId="103A52D7" w:rsidR="008E421E" w:rsidRDefault="008E421E" w:rsidP="00282BD6">
            <w:r>
              <w:t>Git diff [fileName] --- để thấy các thay đổi trong nội dung file</w:t>
            </w:r>
            <w:r w:rsidR="00391706">
              <w:t xml:space="preserve"> (đỏ bị xoá, xanh được thêm vào)</w:t>
            </w:r>
          </w:p>
        </w:tc>
      </w:tr>
      <w:tr w:rsidR="00D10BBF" w14:paraId="6E0628CF" w14:textId="77777777" w:rsidTr="008E421E">
        <w:tc>
          <w:tcPr>
            <w:tcW w:w="9350" w:type="dxa"/>
          </w:tcPr>
          <w:p w14:paraId="008E4BFF" w14:textId="3FC70F42" w:rsidR="00A275F9" w:rsidRDefault="00D10BBF" w:rsidP="00282BD6">
            <w:r>
              <w:lastRenderedPageBreak/>
              <w:t>Do có 3 file bị thay đổi nên chúng ta cần sử dụng git checkout để quay lại file bản cuối cùng trước chuyển đổi của nó nên chúng ta sử dụng git checkout [fileName]</w:t>
            </w:r>
            <w:r w:rsidR="00A275F9">
              <w:t xml:space="preserve"> và lần lượt từng file một. </w:t>
            </w:r>
          </w:p>
        </w:tc>
      </w:tr>
    </w:tbl>
    <w:p w14:paraId="36C02C3D" w14:textId="77777777" w:rsidR="008A32A6" w:rsidRDefault="008A32A6" w:rsidP="00282BD6"/>
    <w:p w14:paraId="17F0EEEA" w14:textId="39398B82" w:rsidR="007D16DF" w:rsidRDefault="00A275F9" w:rsidP="00282BD6">
      <w:r>
        <w:rPr>
          <w:noProof/>
        </w:rPr>
        <w:drawing>
          <wp:inline distT="0" distB="0" distL="0" distR="0" wp14:anchorId="6FA9D09E" wp14:editId="263BBDDE">
            <wp:extent cx="2834691" cy="1960939"/>
            <wp:effectExtent l="0" t="0" r="381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7-07 062510.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55832" cy="1975563"/>
                    </a:xfrm>
                    <a:prstGeom prst="rect">
                      <a:avLst/>
                    </a:prstGeom>
                  </pic:spPr>
                </pic:pic>
              </a:graphicData>
            </a:graphic>
          </wp:inline>
        </w:drawing>
      </w:r>
    </w:p>
    <w:p w14:paraId="194FA2CA" w14:textId="49F61A4A" w:rsidR="00A275F9" w:rsidRDefault="008A32A6" w:rsidP="00282BD6">
      <w:r>
        <w:rPr>
          <w:noProof/>
        </w:rPr>
        <w:drawing>
          <wp:inline distT="0" distB="0" distL="0" distR="0" wp14:anchorId="015B6234" wp14:editId="1F91BFE6">
            <wp:extent cx="5162588" cy="29908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4-07-07 062842.png"/>
                    <pic:cNvPicPr/>
                  </pic:nvPicPr>
                  <pic:blipFill>
                    <a:blip r:embed="rId154">
                      <a:extLst>
                        <a:ext uri="{28A0092B-C50C-407E-A947-70E740481C1C}">
                          <a14:useLocalDpi xmlns:a14="http://schemas.microsoft.com/office/drawing/2010/main" val="0"/>
                        </a:ext>
                      </a:extLst>
                    </a:blip>
                    <a:stretch>
                      <a:fillRect/>
                    </a:stretch>
                  </pic:blipFill>
                  <pic:spPr>
                    <a:xfrm>
                      <a:off x="0" y="0"/>
                      <a:ext cx="5162588" cy="2990872"/>
                    </a:xfrm>
                    <a:prstGeom prst="rect">
                      <a:avLst/>
                    </a:prstGeom>
                  </pic:spPr>
                </pic:pic>
              </a:graphicData>
            </a:graphic>
          </wp:inline>
        </w:drawing>
      </w:r>
    </w:p>
    <w:p w14:paraId="6D4FB349" w14:textId="77777777" w:rsidR="000E1F91" w:rsidRDefault="000E1F91" w:rsidP="00282BD6"/>
    <w:p w14:paraId="2562729C" w14:textId="48D6898C" w:rsidR="000E1F91" w:rsidRDefault="005B2222" w:rsidP="000E1F91">
      <w:pPr>
        <w:pStyle w:val="Heading3"/>
      </w:pPr>
      <w:r>
        <w:t xml:space="preserve">Git </w:t>
      </w:r>
      <w:r w:rsidR="000E1F91">
        <w:t xml:space="preserve">7.3 Github and Remote Repositories </w:t>
      </w:r>
    </w:p>
    <w:p w14:paraId="259DF6E6" w14:textId="77777777" w:rsidR="000E1F91" w:rsidRDefault="000E1F91" w:rsidP="00282BD6"/>
    <w:p w14:paraId="40F4B5AE" w14:textId="404220F5" w:rsidR="00F53CD5" w:rsidRDefault="007E3830" w:rsidP="00282BD6">
      <w:r>
        <w:t xml:space="preserve">Trong chương này chúng ta sẽ học cách để sử dụng Github và cách thức để có thể truy cập đến kho chứa được xuất bản online trên mạng. </w:t>
      </w:r>
    </w:p>
    <w:p w14:paraId="110A46C6" w14:textId="75141925" w:rsidR="007D16DF" w:rsidRDefault="00B62D2E" w:rsidP="00282BD6">
      <w:r>
        <w:rPr>
          <w:noProof/>
        </w:rPr>
        <w:lastRenderedPageBreak/>
        <w:drawing>
          <wp:inline distT="0" distB="0" distL="0" distR="0" wp14:anchorId="1F158C1E" wp14:editId="4599A1AE">
            <wp:extent cx="3014685" cy="34528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4-07-07 064102.png"/>
                    <pic:cNvPicPr/>
                  </pic:nvPicPr>
                  <pic:blipFill>
                    <a:blip r:embed="rId155">
                      <a:extLst>
                        <a:ext uri="{28A0092B-C50C-407E-A947-70E740481C1C}">
                          <a14:useLocalDpi xmlns:a14="http://schemas.microsoft.com/office/drawing/2010/main" val="0"/>
                        </a:ext>
                      </a:extLst>
                    </a:blip>
                    <a:stretch>
                      <a:fillRect/>
                    </a:stretch>
                  </pic:blipFill>
                  <pic:spPr>
                    <a:xfrm>
                      <a:off x="0" y="0"/>
                      <a:ext cx="3014685" cy="3452838"/>
                    </a:xfrm>
                    <a:prstGeom prst="rect">
                      <a:avLst/>
                    </a:prstGeom>
                  </pic:spPr>
                </pic:pic>
              </a:graphicData>
            </a:graphic>
          </wp:inline>
        </w:drawing>
      </w:r>
    </w:p>
    <w:p w14:paraId="31DC6BB3" w14:textId="0901B176" w:rsidR="00B62D2E" w:rsidRDefault="00B62D2E" w:rsidP="00282BD6">
      <w:r>
        <w:t xml:space="preserve">Click vào New rồi bắt đầu tạo ra các kho chứa online của bạn ở trên mạng </w:t>
      </w:r>
      <w:r w:rsidR="003679AC">
        <w:t>,sau khi đã tạo xong thì chúng ta có kho chứa như sau:</w:t>
      </w:r>
    </w:p>
    <w:p w14:paraId="3D308240" w14:textId="59FE05A3" w:rsidR="003679AC" w:rsidRDefault="003679AC" w:rsidP="00282BD6">
      <w:r>
        <w:rPr>
          <w:noProof/>
        </w:rPr>
        <w:drawing>
          <wp:inline distT="0" distB="0" distL="0" distR="0" wp14:anchorId="012B2C4A" wp14:editId="7CD6463B">
            <wp:extent cx="5943600" cy="2141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4-07-07 065530.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14185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B16181" w14:paraId="087E1BE8" w14:textId="77777777" w:rsidTr="00B16181">
        <w:tc>
          <w:tcPr>
            <w:tcW w:w="9350" w:type="dxa"/>
          </w:tcPr>
          <w:p w14:paraId="25E2A22F" w14:textId="6B367C88" w:rsidR="00B16181" w:rsidRDefault="00B16181" w:rsidP="00B16181">
            <w:r>
              <w:t xml:space="preserve">git remote add origin </w:t>
            </w:r>
            <w:hyperlink r:id="rId157" w:history="1">
              <w:r w:rsidR="00F169DF" w:rsidRPr="00AD2392">
                <w:rPr>
                  <w:rStyle w:val="Hyperlink"/>
                </w:rPr>
                <w:t>https://github.com/themesexpert1986/Story.git</w:t>
              </w:r>
            </w:hyperlink>
            <w:r w:rsidR="00F169DF">
              <w:t xml:space="preserve"> (1)</w:t>
            </w:r>
          </w:p>
          <w:p w14:paraId="0274BCE5" w14:textId="77777777" w:rsidR="00B16181" w:rsidRDefault="00B16181" w:rsidP="00B16181">
            <w:r>
              <w:t>git branch -M main</w:t>
            </w:r>
          </w:p>
          <w:p w14:paraId="72F051C6" w14:textId="29D157E3" w:rsidR="00B16181" w:rsidRDefault="00B16181" w:rsidP="00B16181">
            <w:r w:rsidRPr="00D36BE5">
              <w:rPr>
                <w:color w:val="FF0000"/>
              </w:rPr>
              <w:t>git push -u origin main</w:t>
            </w:r>
            <w:r w:rsidR="00F169DF" w:rsidRPr="00D36BE5">
              <w:rPr>
                <w:color w:val="FF0000"/>
              </w:rPr>
              <w:t xml:space="preserve"> </w:t>
            </w:r>
            <w:r w:rsidR="00F169DF">
              <w:t>(2)</w:t>
            </w:r>
          </w:p>
        </w:tc>
      </w:tr>
    </w:tbl>
    <w:p w14:paraId="435145B6" w14:textId="77777777" w:rsidR="003679AC" w:rsidRDefault="003679AC" w:rsidP="00282BD6"/>
    <w:p w14:paraId="29946697" w14:textId="1FCBBCA1" w:rsidR="003679AC" w:rsidRDefault="00F169DF" w:rsidP="00282BD6">
      <w:r>
        <w:t xml:space="preserve">(1) origin đây là quy ước tên kho chứa tại Local của chúng ta , với lệnh (1) có ý nghĩa là thêm các file trong kho chứa origin là những file sẽ đẩy tới kho chứa trực tuyến trên github </w:t>
      </w:r>
    </w:p>
    <w:p w14:paraId="6DF65FF2" w14:textId="6C82F5C9" w:rsidR="00F169DF" w:rsidRDefault="00F169DF" w:rsidP="00282BD6">
      <w:r>
        <w:t>(2) git push –u &lt;remote name&gt; &lt;branch name&gt;</w:t>
      </w:r>
      <w:r w:rsidR="00C13720">
        <w:t xml:space="preserve"> </w:t>
      </w:r>
      <w:r w:rsidR="000737D0">
        <w:t>là lệnh upload dữ liệu tới kho chứa trực tuyến</w:t>
      </w:r>
    </w:p>
    <w:p w14:paraId="0D763C34" w14:textId="573E2518" w:rsidR="00C13720" w:rsidRDefault="00C13720" w:rsidP="00282BD6">
      <w:r>
        <w:rPr>
          <w:noProof/>
        </w:rPr>
        <w:lastRenderedPageBreak/>
        <w:drawing>
          <wp:inline distT="0" distB="0" distL="0" distR="0" wp14:anchorId="0621EFB3" wp14:editId="2859594D">
            <wp:extent cx="4931417" cy="169965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7-07 07100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946003" cy="1704680"/>
                    </a:xfrm>
                    <a:prstGeom prst="rect">
                      <a:avLst/>
                    </a:prstGeom>
                  </pic:spPr>
                </pic:pic>
              </a:graphicData>
            </a:graphic>
          </wp:inline>
        </w:drawing>
      </w:r>
    </w:p>
    <w:p w14:paraId="38C0FB3C" w14:textId="77777777" w:rsidR="00C13720" w:rsidRDefault="00C13720" w:rsidP="00282BD6"/>
    <w:p w14:paraId="395591E9" w14:textId="48BE7C01" w:rsidR="00F169DF" w:rsidRDefault="00FA2CCF" w:rsidP="00282BD6">
      <w:r>
        <w:t>Sau đó chúng ta sẽ nhận được khi làm tươi kho chứa trực tuyến của chúng ta như sau:</w:t>
      </w:r>
    </w:p>
    <w:p w14:paraId="459037EE" w14:textId="1EBB2625" w:rsidR="00FA2CCF" w:rsidRDefault="00FA2CCF" w:rsidP="00282BD6">
      <w:r>
        <w:rPr>
          <w:noProof/>
        </w:rPr>
        <w:drawing>
          <wp:inline distT="0" distB="0" distL="0" distR="0" wp14:anchorId="0CB31730" wp14:editId="3F010114">
            <wp:extent cx="4675364" cy="20085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7-07 071206.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685576" cy="2012896"/>
                    </a:xfrm>
                    <a:prstGeom prst="rect">
                      <a:avLst/>
                    </a:prstGeom>
                  </pic:spPr>
                </pic:pic>
              </a:graphicData>
            </a:graphic>
          </wp:inline>
        </w:drawing>
      </w:r>
    </w:p>
    <w:p w14:paraId="24932D0A" w14:textId="269C1AE5" w:rsidR="00FA2CCF" w:rsidRDefault="005042C8" w:rsidP="005042C8">
      <w:pPr>
        <w:pStyle w:val="Heading3"/>
      </w:pPr>
      <w:r>
        <w:t xml:space="preserve">7.4 </w:t>
      </w:r>
      <w:r w:rsidR="00F74A75">
        <w:t>.g</w:t>
      </w:r>
      <w:r>
        <w:t xml:space="preserve">itignore </w:t>
      </w:r>
    </w:p>
    <w:p w14:paraId="2C579B36" w14:textId="77777777" w:rsidR="005042C8" w:rsidRDefault="005042C8" w:rsidP="005042C8"/>
    <w:p w14:paraId="75013D90" w14:textId="45958BDA" w:rsidR="00C36C24" w:rsidRDefault="00C36C24" w:rsidP="005042C8">
      <w:r>
        <w:t xml:space="preserve">Trong bài này chúng ta sẽ tìm hiểu về các phần sẽ được bỏ qua không được git track theo các chuyển đổi đó là việc sử dụng .gitignore trong mã nguồn. </w:t>
      </w:r>
      <w:r w:rsidR="00D50186">
        <w:t>Để thực hành thì lần lượt chúng ta sẽ tạo ra file1,file2, file3, file4, secret.txt</w:t>
      </w:r>
      <w:r w:rsidR="00E4260F">
        <w:t xml:space="preserve">, .gitignore </w:t>
      </w:r>
      <w:r w:rsidR="00D50186">
        <w:t xml:space="preserve"> </w:t>
      </w:r>
      <w:r w:rsidR="00F12B17">
        <w:t xml:space="preserve">. </w:t>
      </w:r>
    </w:p>
    <w:p w14:paraId="4FF73FF1" w14:textId="5F122C80" w:rsidR="00386058" w:rsidRDefault="00D50186" w:rsidP="005042C8">
      <w:r>
        <w:rPr>
          <w:noProof/>
        </w:rPr>
        <w:lastRenderedPageBreak/>
        <w:drawing>
          <wp:inline distT="0" distB="0" distL="0" distR="0" wp14:anchorId="5742075F" wp14:editId="5E92838B">
            <wp:extent cx="5290835" cy="2984574"/>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7-07 07212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94740" cy="2986777"/>
                    </a:xfrm>
                    <a:prstGeom prst="rect">
                      <a:avLst/>
                    </a:prstGeom>
                  </pic:spPr>
                </pic:pic>
              </a:graphicData>
            </a:graphic>
          </wp:inline>
        </w:drawing>
      </w:r>
    </w:p>
    <w:p w14:paraId="35CD6568" w14:textId="546A1B44" w:rsidR="00D50186" w:rsidRDefault="001A2F9D" w:rsidP="005042C8">
      <w:r>
        <w:t xml:space="preserve">Sau đó chúng ta sẽ làm lệnh để thêm tất cả file trong thư mục tới git bằng lệnh git add . </w:t>
      </w:r>
    </w:p>
    <w:p w14:paraId="2D1C95ED" w14:textId="558D6233" w:rsidR="006F4094" w:rsidRDefault="006F4094" w:rsidP="005042C8">
      <w:r>
        <w:rPr>
          <w:noProof/>
        </w:rPr>
        <w:drawing>
          <wp:inline distT="0" distB="0" distL="0" distR="0" wp14:anchorId="2BFD30B8" wp14:editId="1A83F756">
            <wp:extent cx="3348062" cy="2376505"/>
            <wp:effectExtent l="0" t="0" r="508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7-07 072635.png"/>
                    <pic:cNvPicPr/>
                  </pic:nvPicPr>
                  <pic:blipFill>
                    <a:blip r:embed="rId161">
                      <a:extLst>
                        <a:ext uri="{28A0092B-C50C-407E-A947-70E740481C1C}">
                          <a14:useLocalDpi xmlns:a14="http://schemas.microsoft.com/office/drawing/2010/main" val="0"/>
                        </a:ext>
                      </a:extLst>
                    </a:blip>
                    <a:stretch>
                      <a:fillRect/>
                    </a:stretch>
                  </pic:blipFill>
                  <pic:spPr>
                    <a:xfrm>
                      <a:off x="0" y="0"/>
                      <a:ext cx="3348062" cy="2376505"/>
                    </a:xfrm>
                    <a:prstGeom prst="rect">
                      <a:avLst/>
                    </a:prstGeom>
                  </pic:spPr>
                </pic:pic>
              </a:graphicData>
            </a:graphic>
          </wp:inline>
        </w:drawing>
      </w:r>
    </w:p>
    <w:p w14:paraId="53B4705D" w14:textId="57275A28" w:rsidR="006F4094" w:rsidRDefault="00DC5CD1" w:rsidP="005042C8">
      <w:r>
        <w:t xml:space="preserve">Nhưng vấn đề là chúng ta chỉ muốn add thêm các file là file1-3 và không muốn thêm secrets.txt tới Repositories </w:t>
      </w:r>
      <w:r w:rsidR="00863344">
        <w:t>chúng ta sẽ phải xoá các file không mong muố</w:t>
      </w:r>
      <w:r w:rsidR="008F107F">
        <w:t xml:space="preserve">n đi qua lệnh git rm </w:t>
      </w:r>
      <w:r w:rsidR="00780646">
        <w:t>–</w:t>
      </w:r>
      <w:r w:rsidR="008F107F">
        <w:t>cached</w:t>
      </w:r>
      <w:r w:rsidR="00780646">
        <w:t xml:space="preserve"> &lt;</w:t>
      </w:r>
      <w:commentRangeStart w:id="72"/>
      <w:r w:rsidR="00780646">
        <w:t>file</w:t>
      </w:r>
      <w:commentRangeEnd w:id="72"/>
      <w:r w:rsidR="00E6238C">
        <w:rPr>
          <w:rStyle w:val="CommentReference"/>
        </w:rPr>
        <w:commentReference w:id="72"/>
      </w:r>
      <w:r w:rsidR="00780646">
        <w:t xml:space="preserve">&gt; . </w:t>
      </w:r>
      <w:r w:rsidR="004275FF">
        <w:t>(thêm thuộc tính –r cho phép đệ quy)</w:t>
      </w:r>
    </w:p>
    <w:tbl>
      <w:tblPr>
        <w:tblStyle w:val="TableGrid"/>
        <w:tblW w:w="0" w:type="auto"/>
        <w:tblLook w:val="04A0" w:firstRow="1" w:lastRow="0" w:firstColumn="1" w:lastColumn="0" w:noHBand="0" w:noVBand="1"/>
      </w:tblPr>
      <w:tblGrid>
        <w:gridCol w:w="9350"/>
      </w:tblGrid>
      <w:tr w:rsidR="00780646" w14:paraId="2393254D" w14:textId="77777777" w:rsidTr="00780646">
        <w:tc>
          <w:tcPr>
            <w:tcW w:w="9350" w:type="dxa"/>
          </w:tcPr>
          <w:p w14:paraId="71B76463" w14:textId="131AD870" w:rsidR="00780646" w:rsidRPr="00F12B17" w:rsidRDefault="00780646" w:rsidP="005042C8">
            <w:pPr>
              <w:rPr>
                <w:i/>
              </w:rPr>
            </w:pPr>
            <w:r w:rsidRPr="00F12B17">
              <w:rPr>
                <w:i/>
                <w:color w:val="FF0000"/>
              </w:rPr>
              <w:t>git rm –cached –r .</w:t>
            </w:r>
          </w:p>
        </w:tc>
      </w:tr>
    </w:tbl>
    <w:p w14:paraId="50B2168A" w14:textId="77777777" w:rsidR="00780646" w:rsidRDefault="00780646" w:rsidP="005042C8"/>
    <w:tbl>
      <w:tblPr>
        <w:tblStyle w:val="TableGrid"/>
        <w:tblW w:w="0" w:type="auto"/>
        <w:tblLook w:val="04A0" w:firstRow="1" w:lastRow="0" w:firstColumn="1" w:lastColumn="0" w:noHBand="0" w:noVBand="1"/>
      </w:tblPr>
      <w:tblGrid>
        <w:gridCol w:w="9350"/>
      </w:tblGrid>
      <w:tr w:rsidR="0075093D" w14:paraId="7C69A68E" w14:textId="77777777" w:rsidTr="0075093D">
        <w:tc>
          <w:tcPr>
            <w:tcW w:w="9350" w:type="dxa"/>
          </w:tcPr>
          <w:p w14:paraId="12E1D308" w14:textId="3CB5A9A8" w:rsidR="0075093D" w:rsidRDefault="0075093D" w:rsidP="005042C8">
            <w:r w:rsidRPr="0075093D">
              <w:rPr>
                <w:color w:val="70AD47" w:themeColor="accent6"/>
              </w:rPr>
              <w:t xml:space="preserve">LF will be replaced by CRLF the next time Git touches </w:t>
            </w:r>
            <w:commentRangeStart w:id="73"/>
            <w:commentRangeStart w:id="74"/>
            <w:r w:rsidRPr="0075093D">
              <w:rPr>
                <w:color w:val="70AD47" w:themeColor="accent6"/>
              </w:rPr>
              <w:t>it</w:t>
            </w:r>
            <w:commentRangeEnd w:id="73"/>
            <w:r w:rsidR="0059666E">
              <w:rPr>
                <w:rStyle w:val="CommentReference"/>
              </w:rPr>
              <w:commentReference w:id="73"/>
            </w:r>
            <w:commentRangeEnd w:id="74"/>
            <w:r w:rsidR="0059666E">
              <w:rPr>
                <w:rStyle w:val="CommentReference"/>
              </w:rPr>
              <w:commentReference w:id="74"/>
            </w:r>
          </w:p>
        </w:tc>
      </w:tr>
      <w:tr w:rsidR="0075093D" w14:paraId="149EE43C" w14:textId="77777777" w:rsidTr="0075093D">
        <w:tc>
          <w:tcPr>
            <w:tcW w:w="9350" w:type="dxa"/>
          </w:tcPr>
          <w:p w14:paraId="682758DC" w14:textId="77777777" w:rsidR="0059666E" w:rsidRDefault="0059666E" w:rsidP="005042C8"/>
          <w:p w14:paraId="664109F1" w14:textId="77777777" w:rsidR="0075093D" w:rsidRDefault="0075093D" w:rsidP="005042C8">
            <w:r w:rsidRPr="0075093D">
              <w:t>In Linux, lines end with LF (Line Feed, \n ), while in Windows, CRLF (Carriage Return + Line Feed, \r\n ). When developers using different operating systems contribute to the same Git project, line endings must be handled correctly, or diff and merge may break unexpectedly.</w:t>
            </w:r>
          </w:p>
          <w:p w14:paraId="7C278ED1" w14:textId="273C77AB" w:rsidR="0059666E" w:rsidRDefault="0059666E" w:rsidP="005042C8"/>
        </w:tc>
      </w:tr>
    </w:tbl>
    <w:p w14:paraId="72E5A14A" w14:textId="77777777" w:rsidR="0075093D" w:rsidRDefault="0075093D" w:rsidP="005042C8"/>
    <w:p w14:paraId="2534BA8E" w14:textId="77777777" w:rsidR="0075093D" w:rsidRDefault="0075093D" w:rsidP="005042C8"/>
    <w:p w14:paraId="7AF72398" w14:textId="63B3108D" w:rsidR="00F12B17" w:rsidRDefault="00F12B17" w:rsidP="005042C8">
      <w:r>
        <w:t>Sửa file .gitignore như sau:</w:t>
      </w:r>
    </w:p>
    <w:p w14:paraId="63C82B66" w14:textId="77777777" w:rsidR="00F12B17" w:rsidRPr="00F12B17" w:rsidRDefault="00F12B17" w:rsidP="00F12B17">
      <w:pPr>
        <w:shd w:val="clear" w:color="auto" w:fill="16171D"/>
        <w:spacing w:after="0" w:line="285" w:lineRule="atLeast"/>
        <w:rPr>
          <w:rFonts w:ascii="Consolas" w:eastAsia="Times New Roman" w:hAnsi="Consolas" w:cs="Times New Roman"/>
          <w:color w:val="F8F8F0"/>
          <w:sz w:val="21"/>
          <w:szCs w:val="21"/>
        </w:rPr>
      </w:pPr>
      <w:r w:rsidRPr="00F12B17">
        <w:rPr>
          <w:rFonts w:ascii="Consolas" w:eastAsia="Times New Roman" w:hAnsi="Consolas" w:cs="Times New Roman"/>
          <w:color w:val="F8F8F0"/>
          <w:sz w:val="21"/>
          <w:szCs w:val="21"/>
        </w:rPr>
        <w:t>secrets.txt</w:t>
      </w:r>
    </w:p>
    <w:p w14:paraId="1135C532" w14:textId="77777777" w:rsidR="00F12B17" w:rsidRPr="00F12B17" w:rsidRDefault="00F12B17" w:rsidP="00F12B17">
      <w:pPr>
        <w:shd w:val="clear" w:color="auto" w:fill="16171D"/>
        <w:spacing w:after="0" w:line="285" w:lineRule="atLeast"/>
        <w:rPr>
          <w:rFonts w:ascii="Consolas" w:eastAsia="Times New Roman" w:hAnsi="Consolas" w:cs="Times New Roman"/>
          <w:color w:val="F8F8F0"/>
          <w:sz w:val="21"/>
          <w:szCs w:val="21"/>
        </w:rPr>
      </w:pPr>
    </w:p>
    <w:p w14:paraId="56DABA2C" w14:textId="77777777" w:rsidR="00F12B17" w:rsidRPr="00F12B17" w:rsidRDefault="00F12B17" w:rsidP="00F12B17">
      <w:pPr>
        <w:shd w:val="clear" w:color="auto" w:fill="16171D"/>
        <w:spacing w:after="0" w:line="285" w:lineRule="atLeast"/>
        <w:rPr>
          <w:rFonts w:ascii="Consolas" w:eastAsia="Times New Roman" w:hAnsi="Consolas" w:cs="Times New Roman"/>
          <w:color w:val="F8F8F0"/>
          <w:sz w:val="21"/>
          <w:szCs w:val="21"/>
        </w:rPr>
      </w:pPr>
      <w:r w:rsidRPr="00F12B17">
        <w:rPr>
          <w:rFonts w:ascii="Consolas" w:eastAsia="Times New Roman" w:hAnsi="Consolas" w:cs="Times New Roman"/>
          <w:i/>
          <w:iCs/>
          <w:color w:val="5C6370"/>
          <w:sz w:val="21"/>
          <w:szCs w:val="21"/>
        </w:rPr>
        <w:t># Log files</w:t>
      </w:r>
    </w:p>
    <w:p w14:paraId="20250DDE" w14:textId="77777777" w:rsidR="00F12B17" w:rsidRPr="00F12B17" w:rsidRDefault="00F12B17" w:rsidP="00F12B17">
      <w:pPr>
        <w:shd w:val="clear" w:color="auto" w:fill="16171D"/>
        <w:spacing w:after="0" w:line="285" w:lineRule="atLeast"/>
        <w:rPr>
          <w:rFonts w:ascii="Consolas" w:eastAsia="Times New Roman" w:hAnsi="Consolas" w:cs="Times New Roman"/>
          <w:color w:val="F8F8F0"/>
          <w:sz w:val="21"/>
          <w:szCs w:val="21"/>
        </w:rPr>
      </w:pPr>
    </w:p>
    <w:p w14:paraId="4891B5FF" w14:textId="77777777" w:rsidR="00F12B17" w:rsidRPr="00F12B17" w:rsidRDefault="00F12B17" w:rsidP="00F12B17">
      <w:pPr>
        <w:shd w:val="clear" w:color="auto" w:fill="16171D"/>
        <w:spacing w:after="0" w:line="285" w:lineRule="atLeast"/>
        <w:rPr>
          <w:rFonts w:ascii="Consolas" w:eastAsia="Times New Roman" w:hAnsi="Consolas" w:cs="Times New Roman"/>
          <w:color w:val="F8F8F0"/>
          <w:sz w:val="21"/>
          <w:szCs w:val="21"/>
        </w:rPr>
      </w:pPr>
      <w:r w:rsidRPr="00F12B17">
        <w:rPr>
          <w:rFonts w:ascii="Consolas" w:eastAsia="Times New Roman" w:hAnsi="Consolas" w:cs="Times New Roman"/>
          <w:color w:val="F8F8F0"/>
          <w:sz w:val="21"/>
          <w:szCs w:val="21"/>
        </w:rPr>
        <w:t>*.log</w:t>
      </w:r>
    </w:p>
    <w:p w14:paraId="761D78E0" w14:textId="77777777" w:rsidR="00F12B17" w:rsidRDefault="00F12B17" w:rsidP="005042C8"/>
    <w:p w14:paraId="18FFC1E5" w14:textId="2E2267CA" w:rsidR="00F12B17" w:rsidRDefault="00F12B17" w:rsidP="005042C8">
      <w:r>
        <w:t xml:space="preserve">Sau đó tiếp tục sử dụng lệnh git status , và git add . sẽ không thấy có </w:t>
      </w:r>
      <w:r w:rsidRPr="003E7F36">
        <w:rPr>
          <w:i/>
          <w:color w:val="FF0000"/>
        </w:rPr>
        <w:t>secrets.txt</w:t>
      </w:r>
      <w:r w:rsidRPr="003E7F36">
        <w:rPr>
          <w:color w:val="FF0000"/>
        </w:rPr>
        <w:t xml:space="preserve"> </w:t>
      </w:r>
      <w:r>
        <w:t>để upload tớ</w:t>
      </w:r>
      <w:r w:rsidR="003E7F36">
        <w:t>i các commit</w:t>
      </w:r>
      <w:r w:rsidR="00530C25">
        <w:t>.</w:t>
      </w:r>
    </w:p>
    <w:p w14:paraId="15230157" w14:textId="42996896" w:rsidR="00F12B17" w:rsidRDefault="004A0B3D" w:rsidP="005042C8">
      <w:r>
        <w:rPr>
          <w:noProof/>
        </w:rPr>
        <w:drawing>
          <wp:inline distT="0" distB="0" distL="0" distR="0" wp14:anchorId="124E2121" wp14:editId="3E19059D">
            <wp:extent cx="4629184" cy="39814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7-07 074147.png"/>
                    <pic:cNvPicPr/>
                  </pic:nvPicPr>
                  <pic:blipFill>
                    <a:blip r:embed="rId162">
                      <a:extLst>
                        <a:ext uri="{28A0092B-C50C-407E-A947-70E740481C1C}">
                          <a14:useLocalDpi xmlns:a14="http://schemas.microsoft.com/office/drawing/2010/main" val="0"/>
                        </a:ext>
                      </a:extLst>
                    </a:blip>
                    <a:stretch>
                      <a:fillRect/>
                    </a:stretch>
                  </pic:blipFill>
                  <pic:spPr>
                    <a:xfrm>
                      <a:off x="0" y="0"/>
                      <a:ext cx="4629184" cy="3981479"/>
                    </a:xfrm>
                    <a:prstGeom prst="rect">
                      <a:avLst/>
                    </a:prstGeom>
                  </pic:spPr>
                </pic:pic>
              </a:graphicData>
            </a:graphic>
          </wp:inline>
        </w:drawing>
      </w:r>
    </w:p>
    <w:p w14:paraId="754AB416" w14:textId="77777777" w:rsidR="00386058" w:rsidRDefault="00386058" w:rsidP="005042C8"/>
    <w:p w14:paraId="37EA3EF5" w14:textId="712243EC" w:rsidR="005042C8" w:rsidRDefault="005042C8" w:rsidP="005042C8">
      <w:pPr>
        <w:pStyle w:val="Heading3"/>
      </w:pPr>
      <w:r>
        <w:t xml:space="preserve">7.5 Cloning </w:t>
      </w:r>
    </w:p>
    <w:p w14:paraId="43112DD6" w14:textId="77777777" w:rsidR="005042C8" w:rsidRDefault="005042C8" w:rsidP="005042C8"/>
    <w:p w14:paraId="40CAE201" w14:textId="4DC0905E" w:rsidR="00095D83" w:rsidRDefault="00095D83" w:rsidP="005042C8">
      <w:r>
        <w:t xml:space="preserve">Để thực hiện việc copy dữ liệu từ </w:t>
      </w:r>
      <w:r w:rsidR="009D0268">
        <w:t xml:space="preserve">github hoặc bất cứ git Repositories nào về </w:t>
      </w:r>
      <w:r w:rsidR="00F565F2">
        <w:t xml:space="preserve">thì </w:t>
      </w:r>
      <w:r w:rsidR="00F74A75">
        <w:t xml:space="preserve">chúng ta sử dụng lệnh Clone. </w:t>
      </w:r>
    </w:p>
    <w:tbl>
      <w:tblPr>
        <w:tblStyle w:val="TableGrid"/>
        <w:tblW w:w="0" w:type="auto"/>
        <w:tblLook w:val="04A0" w:firstRow="1" w:lastRow="0" w:firstColumn="1" w:lastColumn="0" w:noHBand="0" w:noVBand="1"/>
      </w:tblPr>
      <w:tblGrid>
        <w:gridCol w:w="9350"/>
      </w:tblGrid>
      <w:tr w:rsidR="00681225" w14:paraId="5FA0571D" w14:textId="77777777" w:rsidTr="00681225">
        <w:tc>
          <w:tcPr>
            <w:tcW w:w="9350" w:type="dxa"/>
          </w:tcPr>
          <w:p w14:paraId="21B95FE3" w14:textId="74CB5D42" w:rsidR="00681225" w:rsidRDefault="00681225" w:rsidP="005042C8">
            <w:r>
              <w:t>git clone [URL]</w:t>
            </w:r>
          </w:p>
        </w:tc>
      </w:tr>
    </w:tbl>
    <w:p w14:paraId="44D35304" w14:textId="77777777" w:rsidR="00681225" w:rsidRDefault="00681225" w:rsidP="005042C8"/>
    <w:tbl>
      <w:tblPr>
        <w:tblStyle w:val="TableGrid"/>
        <w:tblW w:w="0" w:type="auto"/>
        <w:tblLook w:val="04A0" w:firstRow="1" w:lastRow="0" w:firstColumn="1" w:lastColumn="0" w:noHBand="0" w:noVBand="1"/>
      </w:tblPr>
      <w:tblGrid>
        <w:gridCol w:w="9350"/>
      </w:tblGrid>
      <w:tr w:rsidR="00C62F80" w14:paraId="2D4AB51E" w14:textId="77777777" w:rsidTr="00C62F80">
        <w:tc>
          <w:tcPr>
            <w:tcW w:w="9350" w:type="dxa"/>
          </w:tcPr>
          <w:p w14:paraId="05461A7B" w14:textId="77777777" w:rsidR="00C62F80" w:rsidRDefault="00C62F80" w:rsidP="00C62F80">
            <w:r>
              <w:t>git clone https://github.com/clupasq/word-mastermind.git</w:t>
            </w:r>
          </w:p>
          <w:p w14:paraId="5800AF1C" w14:textId="6D728300" w:rsidR="00C62F80" w:rsidRDefault="00C62F80" w:rsidP="00C62F80">
            <w:r>
              <w:lastRenderedPageBreak/>
              <w:t>cd word-mastermind</w:t>
            </w:r>
          </w:p>
        </w:tc>
      </w:tr>
    </w:tbl>
    <w:p w14:paraId="45B90F22" w14:textId="77777777" w:rsidR="00386058" w:rsidRDefault="00386058" w:rsidP="005042C8"/>
    <w:p w14:paraId="05185332" w14:textId="54520F8A" w:rsidR="005042C8" w:rsidRDefault="005042C8" w:rsidP="00386058">
      <w:pPr>
        <w:pStyle w:val="Heading3"/>
      </w:pPr>
      <w:r>
        <w:t xml:space="preserve">7.6 Branching and </w:t>
      </w:r>
      <w:commentRangeStart w:id="75"/>
      <w:commentRangeStart w:id="76"/>
      <w:r>
        <w:t>Merging</w:t>
      </w:r>
      <w:commentRangeEnd w:id="75"/>
      <w:r w:rsidR="00041EAC">
        <w:rPr>
          <w:rStyle w:val="CommentReference"/>
          <w:rFonts w:eastAsiaTheme="minorHAnsi" w:cstheme="minorBidi"/>
          <w:color w:val="auto"/>
        </w:rPr>
        <w:commentReference w:id="75"/>
      </w:r>
      <w:commentRangeEnd w:id="76"/>
      <w:r w:rsidR="00041EAC">
        <w:rPr>
          <w:rStyle w:val="CommentReference"/>
          <w:rFonts w:eastAsiaTheme="minorHAnsi" w:cstheme="minorBidi"/>
          <w:color w:val="auto"/>
        </w:rPr>
        <w:commentReference w:id="76"/>
      </w:r>
    </w:p>
    <w:p w14:paraId="113C6096" w14:textId="77777777" w:rsidR="005042C8" w:rsidRDefault="005042C8" w:rsidP="005042C8"/>
    <w:p w14:paraId="6B2B120C" w14:textId="06818591" w:rsidR="005042C8" w:rsidRDefault="00C62F80" w:rsidP="005042C8">
      <w:r>
        <w:t xml:space="preserve">Ví dụ chúng ta có nhiều phiên bản của phần mềm và mỗi phiên bản có chức năng khác nhau và không liên quan thì chúng ta sẽ cần chia ra các phiên bản khác nhau giống như việc rẽ nhánh, mỗi phiên bản sẽ có chức năng khác nhau mang đến các chức năng cho các nhóm người tiêu dùng cụ thể. </w:t>
      </w:r>
    </w:p>
    <w:p w14:paraId="13B449D7" w14:textId="720C584B" w:rsidR="00C62F80" w:rsidRDefault="007D21C1" w:rsidP="005042C8">
      <w:r>
        <w:t>Tương ứng với đó chúng ta có các lệnh:</w:t>
      </w:r>
    </w:p>
    <w:tbl>
      <w:tblPr>
        <w:tblStyle w:val="TableGrid"/>
        <w:tblW w:w="0" w:type="auto"/>
        <w:tblLook w:val="04A0" w:firstRow="1" w:lastRow="0" w:firstColumn="1" w:lastColumn="0" w:noHBand="0" w:noVBand="1"/>
      </w:tblPr>
      <w:tblGrid>
        <w:gridCol w:w="9350"/>
      </w:tblGrid>
      <w:tr w:rsidR="00B145DA" w14:paraId="54909E0E" w14:textId="77777777" w:rsidTr="00B145DA">
        <w:tc>
          <w:tcPr>
            <w:tcW w:w="9350" w:type="dxa"/>
          </w:tcPr>
          <w:p w14:paraId="065DB90B" w14:textId="46E6161C" w:rsidR="00B145DA" w:rsidRDefault="00B145DA" w:rsidP="005042C8">
            <w:r>
              <w:t xml:space="preserve">git branch [name-of-branch] </w:t>
            </w:r>
          </w:p>
        </w:tc>
      </w:tr>
    </w:tbl>
    <w:p w14:paraId="03EB175A" w14:textId="617AE971" w:rsidR="00B145DA" w:rsidRDefault="00B145DA" w:rsidP="005042C8">
      <w:r>
        <w:rPr>
          <w:noProof/>
        </w:rPr>
        <w:drawing>
          <wp:inline distT="0" distB="0" distL="0" distR="0" wp14:anchorId="211A7A8F" wp14:editId="2D37285D">
            <wp:extent cx="4091015" cy="1955470"/>
            <wp:effectExtent l="0" t="0" r="508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7-07 081355.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104206" cy="1961775"/>
                    </a:xfrm>
                    <a:prstGeom prst="rect">
                      <a:avLst/>
                    </a:prstGeom>
                  </pic:spPr>
                </pic:pic>
              </a:graphicData>
            </a:graphic>
          </wp:inline>
        </w:drawing>
      </w:r>
    </w:p>
    <w:p w14:paraId="6CEB8FBD" w14:textId="391F89D4" w:rsidR="00B145DA" w:rsidRDefault="00B145DA" w:rsidP="005042C8">
      <w:r>
        <w:t>Sau khi đã thêm các chức năng cho hệ thống và chúng ta muốn nó được ghép lại vào nhánh chính thì chúng ta sẽ cần đó là:</w:t>
      </w:r>
    </w:p>
    <w:tbl>
      <w:tblPr>
        <w:tblStyle w:val="TableGrid"/>
        <w:tblW w:w="0" w:type="auto"/>
        <w:tblLook w:val="04A0" w:firstRow="1" w:lastRow="0" w:firstColumn="1" w:lastColumn="0" w:noHBand="0" w:noVBand="1"/>
      </w:tblPr>
      <w:tblGrid>
        <w:gridCol w:w="9350"/>
      </w:tblGrid>
      <w:tr w:rsidR="00B145DA" w14:paraId="3616CF16" w14:textId="77777777" w:rsidTr="00B145DA">
        <w:tc>
          <w:tcPr>
            <w:tcW w:w="9350" w:type="dxa"/>
          </w:tcPr>
          <w:p w14:paraId="2B1DECEB" w14:textId="68AD6FDB" w:rsidR="00B145DA" w:rsidRDefault="00B145DA" w:rsidP="005042C8">
            <w:r>
              <w:t>git merge name-of-branch</w:t>
            </w:r>
          </w:p>
        </w:tc>
      </w:tr>
    </w:tbl>
    <w:p w14:paraId="23F640C5" w14:textId="77777777" w:rsidR="00B145DA" w:rsidRDefault="00B145DA" w:rsidP="005042C8"/>
    <w:p w14:paraId="37EBB345" w14:textId="4D96EFA6" w:rsidR="00423F6B" w:rsidRDefault="00C94718" w:rsidP="005042C8">
      <w:r>
        <w:rPr>
          <w:noProof/>
        </w:rPr>
        <w:drawing>
          <wp:inline distT="0" distB="0" distL="0" distR="0" wp14:anchorId="32748A99" wp14:editId="6E503E82">
            <wp:extent cx="3853165" cy="17034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4-07-07 081520.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873242" cy="1712337"/>
                    </a:xfrm>
                    <a:prstGeom prst="rect">
                      <a:avLst/>
                    </a:prstGeom>
                  </pic:spPr>
                </pic:pic>
              </a:graphicData>
            </a:graphic>
          </wp:inline>
        </w:drawing>
      </w:r>
    </w:p>
    <w:p w14:paraId="4898A802" w14:textId="77777777" w:rsidR="007D66F6" w:rsidRDefault="007D66F6" w:rsidP="005042C8"/>
    <w:p w14:paraId="177AE782" w14:textId="1426B803" w:rsidR="00C94718" w:rsidRDefault="002A43A5" w:rsidP="005042C8">
      <w:r>
        <w:t>Tiếp theo đó chúng ta quay lại với Project Story và sẽ tạo ra các Branch để thử nghiệ</w:t>
      </w:r>
      <w:r w:rsidR="00E0635C">
        <w:t xml:space="preserve">m, ta sẽ tạo ra một Branch mang tên là </w:t>
      </w:r>
      <w:r w:rsidR="00E0635C" w:rsidRPr="002211A8">
        <w:rPr>
          <w:i/>
          <w:color w:val="FF0000"/>
        </w:rPr>
        <w:t>“alien-plot</w:t>
      </w:r>
      <w:r w:rsidR="00E0635C">
        <w:t>” như sau:</w:t>
      </w:r>
    </w:p>
    <w:tbl>
      <w:tblPr>
        <w:tblStyle w:val="TableGrid"/>
        <w:tblW w:w="0" w:type="auto"/>
        <w:tblLook w:val="04A0" w:firstRow="1" w:lastRow="0" w:firstColumn="1" w:lastColumn="0" w:noHBand="0" w:noVBand="1"/>
      </w:tblPr>
      <w:tblGrid>
        <w:gridCol w:w="9350"/>
      </w:tblGrid>
      <w:tr w:rsidR="002211A8" w14:paraId="15EE263E" w14:textId="77777777" w:rsidTr="002211A8">
        <w:tc>
          <w:tcPr>
            <w:tcW w:w="9350" w:type="dxa"/>
          </w:tcPr>
          <w:p w14:paraId="51932B3A" w14:textId="695A49E5" w:rsidR="002211A8" w:rsidRDefault="002211A8" w:rsidP="005042C8">
            <w:r>
              <w:t>git branch alien-plot</w:t>
            </w:r>
            <w:r w:rsidR="0040421B">
              <w:t xml:space="preserve">   --- tạo ra một branch mang tên là alien-plot </w:t>
            </w:r>
          </w:p>
        </w:tc>
      </w:tr>
    </w:tbl>
    <w:p w14:paraId="59B882A3" w14:textId="77777777" w:rsidR="0040421B" w:rsidRDefault="0040421B" w:rsidP="005042C8"/>
    <w:p w14:paraId="22F01A4A" w14:textId="2AB08898" w:rsidR="002211A8" w:rsidRDefault="0040421B" w:rsidP="005042C8">
      <w:r>
        <w:lastRenderedPageBreak/>
        <w:t xml:space="preserve">Sau đó để hiển thị danh sách các branch thì chúng ta dùng lệnh </w:t>
      </w:r>
    </w:p>
    <w:tbl>
      <w:tblPr>
        <w:tblStyle w:val="TableGrid"/>
        <w:tblW w:w="0" w:type="auto"/>
        <w:tblLook w:val="04A0" w:firstRow="1" w:lastRow="0" w:firstColumn="1" w:lastColumn="0" w:noHBand="0" w:noVBand="1"/>
      </w:tblPr>
      <w:tblGrid>
        <w:gridCol w:w="9350"/>
      </w:tblGrid>
      <w:tr w:rsidR="0040421B" w14:paraId="3C0A1382" w14:textId="77777777" w:rsidTr="0040421B">
        <w:tc>
          <w:tcPr>
            <w:tcW w:w="9350" w:type="dxa"/>
          </w:tcPr>
          <w:p w14:paraId="5067E006" w14:textId="47D1D4BF" w:rsidR="0040421B" w:rsidRDefault="0040421B" w:rsidP="005042C8">
            <w:r>
              <w:t xml:space="preserve">git branch  --- hiển thị danh sách các branch </w:t>
            </w:r>
          </w:p>
        </w:tc>
      </w:tr>
    </w:tbl>
    <w:p w14:paraId="1678931D" w14:textId="77777777" w:rsidR="0040421B" w:rsidRDefault="0040421B" w:rsidP="005042C8"/>
    <w:p w14:paraId="66287DD9" w14:textId="6425A700" w:rsidR="00D34CC5" w:rsidRDefault="00D34CC5" w:rsidP="005042C8">
      <w:r>
        <w:t>Di chuyển đến Branch “</w:t>
      </w:r>
      <w:r w:rsidRPr="006322AA">
        <w:rPr>
          <w:i/>
        </w:rPr>
        <w:t>alien-plot</w:t>
      </w:r>
      <w:r>
        <w:t>” bằng cách:</w:t>
      </w:r>
    </w:p>
    <w:tbl>
      <w:tblPr>
        <w:tblStyle w:val="TableGrid"/>
        <w:tblW w:w="0" w:type="auto"/>
        <w:tblLook w:val="04A0" w:firstRow="1" w:lastRow="0" w:firstColumn="1" w:lastColumn="0" w:noHBand="0" w:noVBand="1"/>
      </w:tblPr>
      <w:tblGrid>
        <w:gridCol w:w="9350"/>
      </w:tblGrid>
      <w:tr w:rsidR="00D34CC5" w14:paraId="491FC3C7" w14:textId="77777777" w:rsidTr="00D34CC5">
        <w:tc>
          <w:tcPr>
            <w:tcW w:w="9350" w:type="dxa"/>
          </w:tcPr>
          <w:p w14:paraId="11AA30D3" w14:textId="53E720FD" w:rsidR="00D34CC5" w:rsidRDefault="00D34CC5" w:rsidP="005042C8">
            <w:r>
              <w:t>Git branch checkout alien-plot --</w:t>
            </w:r>
            <w:r w:rsidR="00FC09C4">
              <w:t xml:space="preserve">- di chuyển đến branch alien-plot </w:t>
            </w:r>
          </w:p>
        </w:tc>
      </w:tr>
    </w:tbl>
    <w:p w14:paraId="6E5C58BC" w14:textId="77777777" w:rsidR="002A2A33" w:rsidRDefault="002A2A33" w:rsidP="005042C8"/>
    <w:p w14:paraId="6E664302" w14:textId="4C39ABD7" w:rsidR="00D34CC5" w:rsidRDefault="002A2A33" w:rsidP="005042C8">
      <w:r>
        <w:rPr>
          <w:noProof/>
        </w:rPr>
        <w:drawing>
          <wp:inline distT="0" distB="0" distL="0" distR="0" wp14:anchorId="5B822986" wp14:editId="3EE83C41">
            <wp:extent cx="3919566" cy="538166"/>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7-07 082513.png"/>
                    <pic:cNvPicPr/>
                  </pic:nvPicPr>
                  <pic:blipFill>
                    <a:blip r:embed="rId165">
                      <a:extLst>
                        <a:ext uri="{28A0092B-C50C-407E-A947-70E740481C1C}">
                          <a14:useLocalDpi xmlns:a14="http://schemas.microsoft.com/office/drawing/2010/main" val="0"/>
                        </a:ext>
                      </a:extLst>
                    </a:blip>
                    <a:stretch>
                      <a:fillRect/>
                    </a:stretch>
                  </pic:blipFill>
                  <pic:spPr>
                    <a:xfrm>
                      <a:off x="0" y="0"/>
                      <a:ext cx="3919566" cy="538166"/>
                    </a:xfrm>
                    <a:prstGeom prst="rect">
                      <a:avLst/>
                    </a:prstGeom>
                  </pic:spPr>
                </pic:pic>
              </a:graphicData>
            </a:graphic>
          </wp:inline>
        </w:drawing>
      </w:r>
    </w:p>
    <w:p w14:paraId="67B823A1" w14:textId="77777777" w:rsidR="002A43A5" w:rsidRDefault="002A43A5" w:rsidP="005042C8"/>
    <w:p w14:paraId="0C0A4103" w14:textId="082FB250" w:rsidR="000F68F7" w:rsidRDefault="000F68F7" w:rsidP="005042C8">
      <w:r>
        <w:t xml:space="preserve">Sau đó sang branch “alien-plot” và tạo ra nội dung cho chapter4.txt, thực hiện git add và git commit </w:t>
      </w:r>
    </w:p>
    <w:tbl>
      <w:tblPr>
        <w:tblStyle w:val="TableGrid"/>
        <w:tblW w:w="0" w:type="auto"/>
        <w:tblLook w:val="04A0" w:firstRow="1" w:lastRow="0" w:firstColumn="1" w:lastColumn="0" w:noHBand="0" w:noVBand="1"/>
      </w:tblPr>
      <w:tblGrid>
        <w:gridCol w:w="9350"/>
      </w:tblGrid>
      <w:tr w:rsidR="000F68F7" w14:paraId="30171390" w14:textId="77777777" w:rsidTr="000F68F7">
        <w:tc>
          <w:tcPr>
            <w:tcW w:w="9350" w:type="dxa"/>
          </w:tcPr>
          <w:p w14:paraId="4C674035" w14:textId="37FCDCB0" w:rsidR="000F68F7" w:rsidRDefault="000F68F7" w:rsidP="005042C8">
            <w:r>
              <w:t>git add .</w:t>
            </w:r>
          </w:p>
        </w:tc>
      </w:tr>
      <w:tr w:rsidR="000F68F7" w14:paraId="0719B85E" w14:textId="77777777" w:rsidTr="000F68F7">
        <w:tc>
          <w:tcPr>
            <w:tcW w:w="9350" w:type="dxa"/>
          </w:tcPr>
          <w:p w14:paraId="00563AC8" w14:textId="0C15AE0D" w:rsidR="000F68F7" w:rsidRDefault="000F68F7" w:rsidP="005042C8">
            <w:r>
              <w:t>git commit –m  “add chapter 4”</w:t>
            </w:r>
          </w:p>
        </w:tc>
      </w:tr>
      <w:tr w:rsidR="00261457" w14:paraId="5B53BF2F" w14:textId="77777777" w:rsidTr="000F68F7">
        <w:tc>
          <w:tcPr>
            <w:tcW w:w="9350" w:type="dxa"/>
          </w:tcPr>
          <w:p w14:paraId="3852CB73" w14:textId="4AD47F33" w:rsidR="00261457" w:rsidRDefault="00A56AF7" w:rsidP="005042C8">
            <w:r>
              <w:t>git checkout main</w:t>
            </w:r>
          </w:p>
        </w:tc>
      </w:tr>
      <w:tr w:rsidR="00A56AF7" w14:paraId="6CED4F9E" w14:textId="77777777" w:rsidTr="000F68F7">
        <w:tc>
          <w:tcPr>
            <w:tcW w:w="9350" w:type="dxa"/>
          </w:tcPr>
          <w:p w14:paraId="3AEE8EE9" w14:textId="45F44186" w:rsidR="00A56AF7" w:rsidRDefault="00A56AF7" w:rsidP="005042C8">
            <w:r>
              <w:t>git merge alien-plot</w:t>
            </w:r>
          </w:p>
        </w:tc>
      </w:tr>
    </w:tbl>
    <w:p w14:paraId="38EA1B8D" w14:textId="77777777" w:rsidR="000F68F7" w:rsidRDefault="000F68F7" w:rsidP="005042C8"/>
    <w:p w14:paraId="02199C38" w14:textId="2B8ACC70" w:rsidR="009C5E14" w:rsidRDefault="009C5E14" w:rsidP="005042C8">
      <w:r>
        <w:t xml:space="preserve">Thực hiện Merge dữ liệu từ branch alien-plot vào trong main. </w:t>
      </w:r>
    </w:p>
    <w:p w14:paraId="69643028" w14:textId="05ED274E" w:rsidR="00B145DA" w:rsidRPr="005042C8" w:rsidRDefault="00B01371" w:rsidP="005042C8">
      <w:r>
        <w:rPr>
          <w:noProof/>
        </w:rPr>
        <w:drawing>
          <wp:inline distT="0" distB="0" distL="0" distR="0" wp14:anchorId="76099A33" wp14:editId="06B4E43A">
            <wp:extent cx="3800503" cy="134303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7-07 084042.png"/>
                    <pic:cNvPicPr/>
                  </pic:nvPicPr>
                  <pic:blipFill>
                    <a:blip r:embed="rId166">
                      <a:extLst>
                        <a:ext uri="{28A0092B-C50C-407E-A947-70E740481C1C}">
                          <a14:useLocalDpi xmlns:a14="http://schemas.microsoft.com/office/drawing/2010/main" val="0"/>
                        </a:ext>
                      </a:extLst>
                    </a:blip>
                    <a:stretch>
                      <a:fillRect/>
                    </a:stretch>
                  </pic:blipFill>
                  <pic:spPr>
                    <a:xfrm>
                      <a:off x="0" y="0"/>
                      <a:ext cx="3800503" cy="1343035"/>
                    </a:xfrm>
                    <a:prstGeom prst="rect">
                      <a:avLst/>
                    </a:prstGeom>
                  </pic:spPr>
                </pic:pic>
              </a:graphicData>
            </a:graphic>
          </wp:inline>
        </w:drawing>
      </w:r>
    </w:p>
    <w:p w14:paraId="307E1CC3" w14:textId="77777777" w:rsidR="005042C8" w:rsidRDefault="005042C8" w:rsidP="005042C8"/>
    <w:p w14:paraId="2D1295B4" w14:textId="77777777" w:rsidR="00696230" w:rsidRDefault="00421D24" w:rsidP="00696230">
      <w:pPr>
        <w:pStyle w:val="Heading3"/>
      </w:pPr>
      <w:r>
        <w:t xml:space="preserve">7.7 </w:t>
      </w:r>
      <w:r w:rsidR="009E335D">
        <w:t xml:space="preserve">Optinal </w:t>
      </w:r>
      <w:r w:rsidR="00696230">
        <w:t>Git Challenge</w:t>
      </w:r>
    </w:p>
    <w:p w14:paraId="24BCF80B" w14:textId="77777777" w:rsidR="00696230" w:rsidRDefault="00696230" w:rsidP="005042C8"/>
    <w:p w14:paraId="683E6F78" w14:textId="6E460CA4" w:rsidR="00421D24" w:rsidRDefault="00696230" w:rsidP="005042C8">
      <w:r>
        <w:t xml:space="preserve"> </w:t>
      </w:r>
      <w:r w:rsidR="006173F5">
        <w:t>Nếu bạn muốn lặn sâu hơn trong Git, bao gồm việc học về Cherry-Picking và Git Rebase và hơn thế thì chúng tôi khuyên bạn nên học thêm tại:</w:t>
      </w:r>
    </w:p>
    <w:tbl>
      <w:tblPr>
        <w:tblStyle w:val="TableGrid"/>
        <w:tblW w:w="0" w:type="auto"/>
        <w:tblLook w:val="04A0" w:firstRow="1" w:lastRow="0" w:firstColumn="1" w:lastColumn="0" w:noHBand="0" w:noVBand="1"/>
      </w:tblPr>
      <w:tblGrid>
        <w:gridCol w:w="9350"/>
      </w:tblGrid>
      <w:tr w:rsidR="006173F5" w14:paraId="70449CB0" w14:textId="77777777" w:rsidTr="006173F5">
        <w:tc>
          <w:tcPr>
            <w:tcW w:w="9350" w:type="dxa"/>
          </w:tcPr>
          <w:p w14:paraId="25560683" w14:textId="25BB6DCF" w:rsidR="006173F5" w:rsidRDefault="00AF7872" w:rsidP="006173F5">
            <w:hyperlink r:id="rId167" w:history="1">
              <w:r w:rsidR="006173F5" w:rsidRPr="00176AA1">
                <w:rPr>
                  <w:rStyle w:val="Hyperlink"/>
                  <w:shd w:val="clear" w:color="auto" w:fill="FFFFFF"/>
                </w:rPr>
                <w:t>https://learngitbranching.js.org</w:t>
              </w:r>
            </w:hyperlink>
            <w:r w:rsidR="006173F5">
              <w:rPr>
                <w:shd w:val="clear" w:color="auto" w:fill="FFFFFF"/>
              </w:rPr>
              <w:t xml:space="preserve"> </w:t>
            </w:r>
          </w:p>
        </w:tc>
      </w:tr>
    </w:tbl>
    <w:p w14:paraId="2E9D9411" w14:textId="77777777" w:rsidR="006173F5" w:rsidRDefault="006173F5" w:rsidP="005042C8"/>
    <w:p w14:paraId="0EFFF733" w14:textId="23AF0F4F" w:rsidR="00696230" w:rsidRDefault="00D417E9" w:rsidP="00D417E9">
      <w:pPr>
        <w:pStyle w:val="Heading4"/>
      </w:pPr>
      <w:r>
        <w:t xml:space="preserve">7.7.1 Lệnh Rebase trong Git </w:t>
      </w:r>
    </w:p>
    <w:p w14:paraId="6A74F384" w14:textId="77777777" w:rsidR="00D417E9" w:rsidRDefault="00D417E9" w:rsidP="005042C8"/>
    <w:p w14:paraId="64A44A61" w14:textId="0997783A" w:rsidR="00B01371" w:rsidRDefault="00D417E9" w:rsidP="005042C8">
      <w:r>
        <w:t>Cách thứ 2 để kết hợp thành quả của 2 nhánh là rebase. Rebase về căn bản là chọn một loạt các commit, “</w:t>
      </w:r>
      <w:r w:rsidRPr="00D763EF">
        <w:rPr>
          <w:i/>
        </w:rPr>
        <w:t>sao chép</w:t>
      </w:r>
      <w:r>
        <w:t xml:space="preserve">” chúng, và ném chúng sang chỗ khác. </w:t>
      </w:r>
    </w:p>
    <w:p w14:paraId="3AD7B7D5" w14:textId="00B42DB7" w:rsidR="0033106C" w:rsidRDefault="0033106C" w:rsidP="005042C8">
      <w:r>
        <w:lastRenderedPageBreak/>
        <w:t xml:space="preserve">Nghe có vẻ phức tạp, lợi thế của rebase là có thể tạo ra cây lịch sử thẳng tuột. Lịch sử Commit nhìn sẽ gọn gàng hơn. </w:t>
      </w:r>
    </w:p>
    <w:p w14:paraId="1B4A75F6" w14:textId="0B64E61E" w:rsidR="0033106C" w:rsidRDefault="0033106C" w:rsidP="005042C8">
      <w:r>
        <w:rPr>
          <w:noProof/>
        </w:rPr>
        <w:drawing>
          <wp:inline distT="0" distB="0" distL="0" distR="0" wp14:anchorId="38DCB46D" wp14:editId="25E41B9E">
            <wp:extent cx="2798227" cy="28859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7-07 095030.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06029" cy="2893956"/>
                    </a:xfrm>
                    <a:prstGeom prst="rect">
                      <a:avLst/>
                    </a:prstGeom>
                  </pic:spPr>
                </pic:pic>
              </a:graphicData>
            </a:graphic>
          </wp:inline>
        </w:drawing>
      </w:r>
    </w:p>
    <w:p w14:paraId="29DD7512" w14:textId="21D7B901" w:rsidR="0033106C" w:rsidRDefault="0033106C" w:rsidP="005042C8">
      <w:r>
        <w:t xml:space="preserve">Trong biểu đồ chúng ta có 2 nhánh, và </w:t>
      </w:r>
      <w:r w:rsidRPr="0033106C">
        <w:rPr>
          <w:color w:val="FF0000"/>
        </w:rPr>
        <w:t xml:space="preserve">chúng ta đang đứng tại nhánh bugFix </w:t>
      </w:r>
      <w:r>
        <w:t>do có dấu (*) . Mục tiêu là chuyển công việc từ bugFix sang main. Theo cách đó thì chúng ta thấy rằng công việc có vẻ là tuần tự nhau nhưng thực chất là chúng ta phát triển song song.</w:t>
      </w:r>
    </w:p>
    <w:p w14:paraId="028E22BF" w14:textId="6E547D36" w:rsidR="0033106C" w:rsidRDefault="0033106C" w:rsidP="005042C8">
      <w:r>
        <w:t xml:space="preserve">Ta sẽ dùng lệnh </w:t>
      </w:r>
      <w:commentRangeStart w:id="77"/>
      <w:r w:rsidRPr="00530A27">
        <w:rPr>
          <w:b/>
          <w:i/>
        </w:rPr>
        <w:t>git rebase</w:t>
      </w:r>
      <w:r>
        <w:t xml:space="preserve"> </w:t>
      </w:r>
      <w:commentRangeEnd w:id="77"/>
      <w:r w:rsidR="00F8661B">
        <w:rPr>
          <w:rStyle w:val="CommentReference"/>
        </w:rPr>
        <w:commentReference w:id="77"/>
      </w:r>
      <w:r>
        <w:t>để kiểm tra kết quả như sau:</w:t>
      </w:r>
    </w:p>
    <w:tbl>
      <w:tblPr>
        <w:tblStyle w:val="TableGrid"/>
        <w:tblW w:w="0" w:type="auto"/>
        <w:tblLook w:val="04A0" w:firstRow="1" w:lastRow="0" w:firstColumn="1" w:lastColumn="0" w:noHBand="0" w:noVBand="1"/>
      </w:tblPr>
      <w:tblGrid>
        <w:gridCol w:w="9350"/>
      </w:tblGrid>
      <w:tr w:rsidR="0033106C" w14:paraId="307F28F6" w14:textId="77777777" w:rsidTr="0033106C">
        <w:tc>
          <w:tcPr>
            <w:tcW w:w="9350" w:type="dxa"/>
          </w:tcPr>
          <w:p w14:paraId="43A1C7EA" w14:textId="56B00C84" w:rsidR="0033106C" w:rsidRDefault="0033106C" w:rsidP="005042C8">
            <w:r>
              <w:t>git rebase main</w:t>
            </w:r>
          </w:p>
        </w:tc>
      </w:tr>
    </w:tbl>
    <w:p w14:paraId="353C88AF" w14:textId="77777777" w:rsidR="0033106C" w:rsidRDefault="0033106C" w:rsidP="005042C8"/>
    <w:p w14:paraId="01AE59E0" w14:textId="4B425FA2" w:rsidR="00EE1A13" w:rsidRDefault="00EE1A13" w:rsidP="005042C8">
      <w:r>
        <w:rPr>
          <w:noProof/>
        </w:rPr>
        <w:drawing>
          <wp:inline distT="0" distB="0" distL="0" distR="0" wp14:anchorId="4C5BB4A0" wp14:editId="33115D70">
            <wp:extent cx="2716772" cy="2938718"/>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07-07 095548.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22995" cy="2945449"/>
                    </a:xfrm>
                    <a:prstGeom prst="rect">
                      <a:avLst/>
                    </a:prstGeom>
                  </pic:spPr>
                </pic:pic>
              </a:graphicData>
            </a:graphic>
          </wp:inline>
        </w:drawing>
      </w:r>
    </w:p>
    <w:p w14:paraId="3C3A6F20" w14:textId="67D1CA9F" w:rsidR="00EE1A13" w:rsidRDefault="00EE1A13" w:rsidP="005042C8">
      <w:pPr>
        <w:rPr>
          <w:i/>
          <w:color w:val="5B9BD5" w:themeColor="accent1"/>
        </w:rPr>
      </w:pPr>
      <w:r w:rsidRPr="00436322">
        <w:rPr>
          <w:i/>
          <w:color w:val="5B9BD5" w:themeColor="accent1"/>
        </w:rPr>
        <w:t xml:space="preserve">Khi đó chúng ta hiểu thì bugFix lại trở thành nhánh chính và chún ta tiếp tục phát triển với đầy đủ chức năng từ nhánh này. </w:t>
      </w:r>
    </w:p>
    <w:p w14:paraId="16EB4B10" w14:textId="5F0A45FC" w:rsidR="00436322" w:rsidRDefault="00436322" w:rsidP="00436322">
      <w:r>
        <w:lastRenderedPageBreak/>
        <w:t xml:space="preserve">Ok giờ thì thành quả của nhánh bugFix nằm ngay trên main và ta có các commit thẳng tuột. Để ý rằng C3 vẫn nằm đâu đó  (đã được làm mờ), và commit C3’ là bản sao chép mà ta dán lên nhánh main. </w:t>
      </w:r>
    </w:p>
    <w:p w14:paraId="0A8D0520" w14:textId="65BA0F52" w:rsidR="00436322" w:rsidRDefault="00436322" w:rsidP="00436322">
      <w:r>
        <w:t xml:space="preserve">Vấn đề bây giờ đó chính là nhánh main của chúng ta vẫn chưa được cập nhật, vậy làm thế nào …. </w:t>
      </w:r>
      <w:r w:rsidR="009A6627">
        <w:t xml:space="preserve"> Giờ ta chuyển sang nhánh main . Tiếp tục dán nó vào bugFix nào ….</w:t>
      </w:r>
    </w:p>
    <w:p w14:paraId="01DD204A" w14:textId="13A289F5" w:rsidR="009A6627" w:rsidRDefault="009A6627" w:rsidP="00436322">
      <w:r>
        <w:rPr>
          <w:noProof/>
        </w:rPr>
        <w:drawing>
          <wp:inline distT="0" distB="0" distL="0" distR="0" wp14:anchorId="5D9349EE" wp14:editId="5B4FA6DA">
            <wp:extent cx="3238524" cy="339568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7-07 100202.png"/>
                    <pic:cNvPicPr/>
                  </pic:nvPicPr>
                  <pic:blipFill>
                    <a:blip r:embed="rId170">
                      <a:extLst>
                        <a:ext uri="{28A0092B-C50C-407E-A947-70E740481C1C}">
                          <a14:useLocalDpi xmlns:a14="http://schemas.microsoft.com/office/drawing/2010/main" val="0"/>
                        </a:ext>
                      </a:extLst>
                    </a:blip>
                    <a:stretch>
                      <a:fillRect/>
                    </a:stretch>
                  </pic:blipFill>
                  <pic:spPr>
                    <a:xfrm>
                      <a:off x="0" y="0"/>
                      <a:ext cx="3238524" cy="3395687"/>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A6627" w14:paraId="236B3C05" w14:textId="77777777" w:rsidTr="009A6627">
        <w:tc>
          <w:tcPr>
            <w:tcW w:w="9350" w:type="dxa"/>
          </w:tcPr>
          <w:p w14:paraId="5398AE80" w14:textId="47A653A1" w:rsidR="009A6627" w:rsidRDefault="009A6627" w:rsidP="00436322">
            <w:r>
              <w:t>git rebase bugFix</w:t>
            </w:r>
          </w:p>
        </w:tc>
      </w:tr>
    </w:tbl>
    <w:p w14:paraId="26E97855" w14:textId="77777777" w:rsidR="009A6627" w:rsidRDefault="009A6627" w:rsidP="00436322"/>
    <w:tbl>
      <w:tblPr>
        <w:tblStyle w:val="TableGrid"/>
        <w:tblW w:w="0" w:type="auto"/>
        <w:tblLook w:val="04A0" w:firstRow="1" w:lastRow="0" w:firstColumn="1" w:lastColumn="0" w:noHBand="0" w:noVBand="1"/>
      </w:tblPr>
      <w:tblGrid>
        <w:gridCol w:w="4675"/>
        <w:gridCol w:w="4675"/>
      </w:tblGrid>
      <w:tr w:rsidR="00B77A78" w14:paraId="7F6902C7" w14:textId="77777777" w:rsidTr="00B77A78">
        <w:trPr>
          <w:trHeight w:val="4498"/>
        </w:trPr>
        <w:tc>
          <w:tcPr>
            <w:tcW w:w="4675" w:type="dxa"/>
          </w:tcPr>
          <w:p w14:paraId="0E4CB0EA" w14:textId="77777777" w:rsidR="00B77A78" w:rsidRDefault="00B77A78" w:rsidP="00436322"/>
          <w:p w14:paraId="19347126" w14:textId="46EB23C0" w:rsidR="00B77A78" w:rsidRDefault="00B77A78" w:rsidP="00436322">
            <w:r>
              <w:rPr>
                <w:noProof/>
              </w:rPr>
              <w:drawing>
                <wp:inline distT="0" distB="0" distL="0" distR="0" wp14:anchorId="45C75E28" wp14:editId="281D7CE2">
                  <wp:extent cx="2580060" cy="25529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7-07 100258.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89372" cy="2562185"/>
                          </a:xfrm>
                          <a:prstGeom prst="rect">
                            <a:avLst/>
                          </a:prstGeom>
                        </pic:spPr>
                      </pic:pic>
                    </a:graphicData>
                  </a:graphic>
                </wp:inline>
              </w:drawing>
            </w:r>
          </w:p>
        </w:tc>
        <w:tc>
          <w:tcPr>
            <w:tcW w:w="4675" w:type="dxa"/>
          </w:tcPr>
          <w:p w14:paraId="0369A77F" w14:textId="77777777" w:rsidR="00B77A78" w:rsidRDefault="00B77A78" w:rsidP="00436322">
            <w:r>
              <w:t xml:space="preserve"> Đó ! Bởi vì </w:t>
            </w:r>
            <w:r w:rsidRPr="00D763EF">
              <w:rPr>
                <w:b/>
              </w:rPr>
              <w:t>main</w:t>
            </w:r>
            <w:r>
              <w:t xml:space="preserve"> là </w:t>
            </w:r>
            <w:r w:rsidRPr="005F4023">
              <w:rPr>
                <w:b/>
                <w:color w:val="5B9BD5" w:themeColor="accent1"/>
              </w:rPr>
              <w:t>cha ông của</w:t>
            </w:r>
            <w:r w:rsidRPr="005F4023">
              <w:rPr>
                <w:color w:val="5B9BD5" w:themeColor="accent1"/>
              </w:rPr>
              <w:t xml:space="preserve"> </w:t>
            </w:r>
            <w:r w:rsidRPr="00D763EF">
              <w:rPr>
                <w:b/>
                <w:color w:val="5B9BD5" w:themeColor="accent1"/>
              </w:rPr>
              <w:t>bugFix</w:t>
            </w:r>
            <w:r>
              <w:t xml:space="preserve">, git đơn giản chuyển tham chiếu của nhánh main tiến lên. </w:t>
            </w:r>
          </w:p>
          <w:p w14:paraId="074B6604" w14:textId="77777777" w:rsidR="00717C58" w:rsidRDefault="00717C58" w:rsidP="00436322"/>
          <w:p w14:paraId="0BE58697" w14:textId="68B9B804" w:rsidR="00717C58" w:rsidRDefault="00717C58" w:rsidP="00436322">
            <w:r>
              <w:t xml:space="preserve">(sau khi đã chuyển vào nhánh main, và tiến hành rebase bugFix </w:t>
            </w:r>
            <w:commentRangeStart w:id="78"/>
            <w:r>
              <w:t>lại</w:t>
            </w:r>
            <w:commentRangeEnd w:id="78"/>
            <w:r w:rsidR="005F4023">
              <w:rPr>
                <w:rStyle w:val="CommentReference"/>
              </w:rPr>
              <w:commentReference w:id="78"/>
            </w:r>
            <w:r>
              <w:t>)</w:t>
            </w:r>
          </w:p>
        </w:tc>
      </w:tr>
    </w:tbl>
    <w:p w14:paraId="1F7A2E17" w14:textId="77777777" w:rsidR="00B77A78" w:rsidRDefault="00B77A78" w:rsidP="00436322"/>
    <w:p w14:paraId="3D328494" w14:textId="71D8CF73" w:rsidR="00C425C2" w:rsidRDefault="00C425C2" w:rsidP="00C425C2">
      <w:pPr>
        <w:pStyle w:val="Heading4"/>
      </w:pPr>
      <w:r>
        <w:lastRenderedPageBreak/>
        <w:t>7.7.2 Thao tác với HEAD – dịch chuyển cái đầu</w:t>
      </w:r>
    </w:p>
    <w:p w14:paraId="38F388ED" w14:textId="77777777" w:rsidR="00C425C2" w:rsidRPr="00436322" w:rsidRDefault="00C425C2" w:rsidP="00436322"/>
    <w:p w14:paraId="4A94A1D4" w14:textId="6348D10B" w:rsidR="005042C8" w:rsidRDefault="00C425C2" w:rsidP="005042C8">
      <w:r>
        <w:t xml:space="preserve">Trước khi tìm hiểu thêm các chức năng nâng cao trong Git, ta cần phải biết cách dịch chuyển qua lại các commit trong kho chứa. Một khi bạn đã thành thạo với chuyển dịch , khả năng sử dụng các lệnh Git của bạn được nâng cao. </w:t>
      </w:r>
    </w:p>
    <w:p w14:paraId="7140F01F" w14:textId="4D5F3103" w:rsidR="00C425C2" w:rsidRDefault="00C425C2" w:rsidP="005042C8">
      <w:r>
        <w:t xml:space="preserve">Đầu tiên hãy bàn về ‘HEAD’. HEAD là cái tên biểu tượng cho commit hiện tại đang được trỏ đến – về cơ bản nó chính là commit mà bạn đang làm </w:t>
      </w:r>
      <w:commentRangeStart w:id="79"/>
      <w:r>
        <w:t>việc</w:t>
      </w:r>
      <w:commentRangeEnd w:id="79"/>
      <w:r>
        <w:rPr>
          <w:rStyle w:val="CommentReference"/>
        </w:rPr>
        <w:commentReference w:id="79"/>
      </w:r>
      <w:r>
        <w:t xml:space="preserve">. </w:t>
      </w:r>
    </w:p>
    <w:p w14:paraId="142793D6" w14:textId="32CC22F9" w:rsidR="00C425C2" w:rsidRPr="005042C8" w:rsidRDefault="00C425C2" w:rsidP="005042C8">
      <w:r>
        <w:t>Bình thường HEAD trỏ tới tên nhánh (ví dụ main hoặc BugFix). Khi bạn commit, trạng thái của bugFix được thay đổi và nó được nhìn thấy thông qua HEAD</w:t>
      </w:r>
      <w:r w:rsidR="007C724D">
        <w:t>.</w:t>
      </w:r>
    </w:p>
    <w:p w14:paraId="48011A89" w14:textId="77777777" w:rsidR="005042C8" w:rsidRDefault="005042C8" w:rsidP="00282BD6"/>
    <w:tbl>
      <w:tblPr>
        <w:tblStyle w:val="TableGrid"/>
        <w:tblW w:w="0" w:type="auto"/>
        <w:tblLook w:val="04A0" w:firstRow="1" w:lastRow="0" w:firstColumn="1" w:lastColumn="0" w:noHBand="0" w:noVBand="1"/>
      </w:tblPr>
      <w:tblGrid>
        <w:gridCol w:w="4760"/>
        <w:gridCol w:w="4590"/>
      </w:tblGrid>
      <w:tr w:rsidR="00F020D3" w14:paraId="2641BCCA" w14:textId="77777777" w:rsidTr="00F020D3">
        <w:tc>
          <w:tcPr>
            <w:tcW w:w="4675" w:type="dxa"/>
          </w:tcPr>
          <w:p w14:paraId="42F447C8" w14:textId="77777777" w:rsidR="00F020D3" w:rsidRDefault="00F020D3" w:rsidP="00282BD6"/>
          <w:p w14:paraId="0CB2ABCF" w14:textId="6D2D7606" w:rsidR="00F020D3" w:rsidRDefault="00F020D3" w:rsidP="00282BD6">
            <w:r>
              <w:rPr>
                <w:noProof/>
              </w:rPr>
              <w:drawing>
                <wp:inline distT="0" distB="0" distL="0" distR="0" wp14:anchorId="0415C7C2" wp14:editId="75875E7D">
                  <wp:extent cx="2885910" cy="192269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7-07 104050.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898643" cy="1931179"/>
                          </a:xfrm>
                          <a:prstGeom prst="rect">
                            <a:avLst/>
                          </a:prstGeom>
                        </pic:spPr>
                      </pic:pic>
                    </a:graphicData>
                  </a:graphic>
                </wp:inline>
              </w:drawing>
            </w:r>
          </w:p>
          <w:p w14:paraId="23E1A4BB" w14:textId="77777777" w:rsidR="00F020D3" w:rsidRDefault="00F020D3" w:rsidP="00282BD6"/>
        </w:tc>
        <w:tc>
          <w:tcPr>
            <w:tcW w:w="4675" w:type="dxa"/>
          </w:tcPr>
          <w:p w14:paraId="3072988D" w14:textId="77777777" w:rsidR="00F020D3" w:rsidRDefault="00F020D3" w:rsidP="00282BD6"/>
          <w:p w14:paraId="37532B58" w14:textId="6AEA749B" w:rsidR="00F020D3" w:rsidRDefault="00F020D3" w:rsidP="00282BD6">
            <w:r>
              <w:t>Git checkout C1; trỏ vào C1</w:t>
            </w:r>
          </w:p>
          <w:p w14:paraId="097E5DA4" w14:textId="77777777" w:rsidR="00F020D3" w:rsidRDefault="00F020D3" w:rsidP="00282BD6"/>
          <w:p w14:paraId="6DA7A713" w14:textId="3F8851B3" w:rsidR="00F020D3" w:rsidRDefault="00F020D3" w:rsidP="00282BD6">
            <w:r>
              <w:t>Git checkout main; đi xuống main</w:t>
            </w:r>
          </w:p>
          <w:p w14:paraId="4FDB0078" w14:textId="77777777" w:rsidR="00F020D3" w:rsidRDefault="00F020D3" w:rsidP="00282BD6"/>
          <w:p w14:paraId="41BC5424" w14:textId="6BB30F60" w:rsidR="00F020D3" w:rsidRDefault="00F020D3" w:rsidP="00282BD6">
            <w:r>
              <w:t>Git commit ; đi xuống main của C2</w:t>
            </w:r>
          </w:p>
          <w:p w14:paraId="1FADD5A9" w14:textId="77777777" w:rsidR="00F020D3" w:rsidRDefault="00F020D3" w:rsidP="00282BD6"/>
          <w:p w14:paraId="54266889" w14:textId="4F61BD6D" w:rsidR="00F020D3" w:rsidRDefault="00F020D3" w:rsidP="00282BD6">
            <w:r>
              <w:t>Git checkout C2; head trỏ sang C2</w:t>
            </w:r>
          </w:p>
          <w:p w14:paraId="227965C3" w14:textId="77777777" w:rsidR="00F020D3" w:rsidRDefault="00F020D3" w:rsidP="00282BD6"/>
        </w:tc>
      </w:tr>
    </w:tbl>
    <w:p w14:paraId="5249E382" w14:textId="60853047" w:rsidR="007D16DF" w:rsidRDefault="007D16DF" w:rsidP="00282BD6"/>
    <w:p w14:paraId="77A9DA4D" w14:textId="4926104A" w:rsidR="007D16DF" w:rsidRDefault="00F020D3" w:rsidP="00282BD6">
      <w:r>
        <w:t>Sau 4 lệnh điều chỉnh HEAD thì chúng ta có kết quả như sau:</w:t>
      </w:r>
    </w:p>
    <w:p w14:paraId="02FB16F0" w14:textId="77777777" w:rsidR="000F0D75" w:rsidRDefault="000F0D75" w:rsidP="00282BD6"/>
    <w:tbl>
      <w:tblPr>
        <w:tblStyle w:val="TableGrid"/>
        <w:tblW w:w="0" w:type="auto"/>
        <w:tblLook w:val="04A0" w:firstRow="1" w:lastRow="0" w:firstColumn="1" w:lastColumn="0" w:noHBand="0" w:noVBand="1"/>
      </w:tblPr>
      <w:tblGrid>
        <w:gridCol w:w="4675"/>
        <w:gridCol w:w="4675"/>
      </w:tblGrid>
      <w:tr w:rsidR="00F020D3" w14:paraId="737B1A5C" w14:textId="77777777" w:rsidTr="00F020D3">
        <w:trPr>
          <w:trHeight w:val="2966"/>
        </w:trPr>
        <w:tc>
          <w:tcPr>
            <w:tcW w:w="4675" w:type="dxa"/>
          </w:tcPr>
          <w:p w14:paraId="60398899" w14:textId="77777777" w:rsidR="005C6B04" w:rsidRDefault="005C6B04" w:rsidP="00282BD6"/>
          <w:p w14:paraId="5395D584" w14:textId="77777777" w:rsidR="00F020D3" w:rsidRDefault="00F020D3" w:rsidP="00282BD6">
            <w:r>
              <w:rPr>
                <w:noProof/>
              </w:rPr>
              <w:drawing>
                <wp:inline distT="0" distB="0" distL="0" distR="0" wp14:anchorId="208EB04C" wp14:editId="368EB83A">
                  <wp:extent cx="2457450" cy="2416387"/>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07-07 104256.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06840" cy="2464951"/>
                          </a:xfrm>
                          <a:prstGeom prst="rect">
                            <a:avLst/>
                          </a:prstGeom>
                        </pic:spPr>
                      </pic:pic>
                    </a:graphicData>
                  </a:graphic>
                </wp:inline>
              </w:drawing>
            </w:r>
          </w:p>
          <w:p w14:paraId="29DA3775" w14:textId="446CE4B4" w:rsidR="005C6B04" w:rsidRDefault="005C6B04" w:rsidP="00282BD6"/>
        </w:tc>
        <w:tc>
          <w:tcPr>
            <w:tcW w:w="4675" w:type="dxa"/>
          </w:tcPr>
          <w:p w14:paraId="338E41B2" w14:textId="1F4D964A" w:rsidR="00F020D3" w:rsidRDefault="00F020D3" w:rsidP="00282BD6">
            <w:r>
              <w:t>Bạn thấy chứ kết quả là Head đang nằm ở C2 và ẩn dưới nhánh main</w:t>
            </w:r>
            <w:r w:rsidR="00501DFD">
              <w:t>.</w:t>
            </w:r>
          </w:p>
        </w:tc>
      </w:tr>
    </w:tbl>
    <w:p w14:paraId="73ACD9A2" w14:textId="3FF24FD9" w:rsidR="00F020D3" w:rsidRPr="00B91FD0" w:rsidRDefault="00B91FD0" w:rsidP="009C7569">
      <w:pPr>
        <w:pStyle w:val="ListParagraph"/>
        <w:numPr>
          <w:ilvl w:val="0"/>
          <w:numId w:val="24"/>
        </w:numPr>
        <w:rPr>
          <w:b/>
        </w:rPr>
      </w:pPr>
      <w:r w:rsidRPr="00B91FD0">
        <w:rPr>
          <w:b/>
        </w:rPr>
        <w:lastRenderedPageBreak/>
        <w:t xml:space="preserve">Tháo </w:t>
      </w:r>
      <w:commentRangeStart w:id="80"/>
      <w:commentRangeStart w:id="81"/>
      <w:r w:rsidRPr="00B91FD0">
        <w:rPr>
          <w:b/>
        </w:rPr>
        <w:t>HEAD</w:t>
      </w:r>
      <w:commentRangeEnd w:id="80"/>
      <w:r w:rsidR="00A0200A">
        <w:rPr>
          <w:rStyle w:val="CommentReference"/>
        </w:rPr>
        <w:commentReference w:id="80"/>
      </w:r>
      <w:commentRangeEnd w:id="81"/>
      <w:r w:rsidR="00A0200A">
        <w:rPr>
          <w:rStyle w:val="CommentReference"/>
        </w:rPr>
        <w:commentReference w:id="81"/>
      </w:r>
    </w:p>
    <w:p w14:paraId="377C8B21" w14:textId="3955E691" w:rsidR="00B91FD0" w:rsidRDefault="00B91FD0" w:rsidP="00282BD6">
      <w:r>
        <w:t>Tháo HEAD đơn giản nghĩa là dán nó vào một commit thay vì một nhánh.</w:t>
      </w:r>
    </w:p>
    <w:tbl>
      <w:tblPr>
        <w:tblStyle w:val="TableGrid"/>
        <w:tblW w:w="0" w:type="auto"/>
        <w:tblLook w:val="04A0" w:firstRow="1" w:lastRow="0" w:firstColumn="1" w:lastColumn="0" w:noHBand="0" w:noVBand="1"/>
      </w:tblPr>
      <w:tblGrid>
        <w:gridCol w:w="4896"/>
        <w:gridCol w:w="4454"/>
      </w:tblGrid>
      <w:tr w:rsidR="00B91FD0" w14:paraId="1EDA7FC3" w14:textId="77777777" w:rsidTr="002A24EC">
        <w:trPr>
          <w:trHeight w:val="4355"/>
        </w:trPr>
        <w:tc>
          <w:tcPr>
            <w:tcW w:w="4675" w:type="dxa"/>
          </w:tcPr>
          <w:p w14:paraId="58D405E7" w14:textId="77777777" w:rsidR="00FB5394" w:rsidRDefault="00FB5394" w:rsidP="00282BD6"/>
          <w:p w14:paraId="5AD5FFE8" w14:textId="23498CA7" w:rsidR="00B91FD0" w:rsidRDefault="00FB5394" w:rsidP="00282BD6">
            <w:r>
              <w:rPr>
                <w:noProof/>
              </w:rPr>
              <w:drawing>
                <wp:inline distT="0" distB="0" distL="0" distR="0" wp14:anchorId="57A5AC52" wp14:editId="4055A524">
                  <wp:extent cx="2963174" cy="2278072"/>
                  <wp:effectExtent l="0" t="0" r="889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07-07 104959.png"/>
                          <pic:cNvPicPr/>
                        </pic:nvPicPr>
                        <pic:blipFill>
                          <a:blip r:embed="rId174">
                            <a:extLst>
                              <a:ext uri="{28A0092B-C50C-407E-A947-70E740481C1C}">
                                <a14:useLocalDpi xmlns:a14="http://schemas.microsoft.com/office/drawing/2010/main" val="0"/>
                              </a:ext>
                            </a:extLst>
                          </a:blip>
                          <a:stretch>
                            <a:fillRect/>
                          </a:stretch>
                        </pic:blipFill>
                        <pic:spPr>
                          <a:xfrm>
                            <a:off x="0" y="0"/>
                            <a:ext cx="2971843" cy="2284737"/>
                          </a:xfrm>
                          <a:prstGeom prst="rect">
                            <a:avLst/>
                          </a:prstGeom>
                        </pic:spPr>
                      </pic:pic>
                    </a:graphicData>
                  </a:graphic>
                </wp:inline>
              </w:drawing>
            </w:r>
          </w:p>
        </w:tc>
        <w:tc>
          <w:tcPr>
            <w:tcW w:w="4675" w:type="dxa"/>
          </w:tcPr>
          <w:p w14:paraId="3F641828" w14:textId="77777777" w:rsidR="00B91FD0" w:rsidRDefault="00B91FD0" w:rsidP="00282BD6">
            <w:r>
              <w:t>Lúc trước thì nó được hiển thị dưới dạng:</w:t>
            </w:r>
          </w:p>
          <w:p w14:paraId="51972F92" w14:textId="77777777" w:rsidR="00B91FD0" w:rsidRDefault="00B91FD0" w:rsidP="00282BD6"/>
          <w:p w14:paraId="3008C82F" w14:textId="7FA74478" w:rsidR="00B91FD0" w:rsidRDefault="00B91FD0" w:rsidP="00282BD6">
            <w:r>
              <w:t xml:space="preserve">HEAD </w:t>
            </w:r>
            <w:r>
              <w:sym w:font="Wingdings" w:char="F0E0"/>
            </w:r>
            <w:r>
              <w:t xml:space="preserve"> main </w:t>
            </w:r>
            <w:r>
              <w:sym w:font="Wingdings" w:char="F0E0"/>
            </w:r>
            <w:r>
              <w:t xml:space="preserve"> C1</w:t>
            </w:r>
          </w:p>
          <w:p w14:paraId="0282EC3C" w14:textId="77777777" w:rsidR="00B91FD0" w:rsidRDefault="00B91FD0" w:rsidP="00282BD6"/>
          <w:p w14:paraId="5DD5F8A8" w14:textId="0FED65F1" w:rsidR="00B91FD0" w:rsidRDefault="00B91FD0" w:rsidP="00282BD6">
            <w:r>
              <w:t xml:space="preserve">Khi ta gọi </w:t>
            </w:r>
            <w:r w:rsidRPr="00FB5394">
              <w:rPr>
                <w:i/>
                <w:color w:val="FF0000"/>
              </w:rPr>
              <w:t>git checkout C1</w:t>
            </w:r>
          </w:p>
          <w:p w14:paraId="216C913D" w14:textId="77777777" w:rsidR="00B91FD0" w:rsidRDefault="00B91FD0" w:rsidP="00282BD6"/>
          <w:p w14:paraId="4814C72D" w14:textId="0F26877F" w:rsidR="00B91FD0" w:rsidRDefault="00B91FD0" w:rsidP="00282BD6">
            <w:r>
              <w:t xml:space="preserve">Thì nó sẽ dưới dạng </w:t>
            </w:r>
          </w:p>
          <w:p w14:paraId="5428CA48" w14:textId="77777777" w:rsidR="00B91FD0" w:rsidRDefault="00B91FD0" w:rsidP="00282BD6"/>
          <w:p w14:paraId="6017ABC9" w14:textId="0BBA929A" w:rsidR="00B91FD0" w:rsidRDefault="00B45391" w:rsidP="00282BD6">
            <w:r>
              <w:t xml:space="preserve">HEAD </w:t>
            </w:r>
            <w:r>
              <w:sym w:font="Wingdings" w:char="F0E0"/>
            </w:r>
            <w:r>
              <w:t xml:space="preserve"> </w:t>
            </w:r>
            <w:r w:rsidR="00B91FD0">
              <w:t>C1</w:t>
            </w:r>
          </w:p>
          <w:p w14:paraId="5BF48C3D" w14:textId="77777777" w:rsidR="00B91FD0" w:rsidRDefault="00B91FD0" w:rsidP="00282BD6"/>
          <w:p w14:paraId="4FB4DFD8" w14:textId="77777777" w:rsidR="00B91FD0" w:rsidRDefault="00B91FD0" w:rsidP="00282BD6"/>
          <w:p w14:paraId="68FC3995" w14:textId="77777777" w:rsidR="00B91FD0" w:rsidRDefault="00B91FD0" w:rsidP="00282BD6"/>
          <w:p w14:paraId="5EC74CCF" w14:textId="77777777" w:rsidR="00B91FD0" w:rsidRDefault="00B91FD0" w:rsidP="00282BD6"/>
        </w:tc>
      </w:tr>
    </w:tbl>
    <w:p w14:paraId="45AA824F" w14:textId="3BE5205F" w:rsidR="00B91FD0" w:rsidRDefault="00B91FD0" w:rsidP="00282BD6"/>
    <w:p w14:paraId="4A28A147" w14:textId="190B7570" w:rsidR="007D16DF" w:rsidRDefault="00C65D14" w:rsidP="00C65D14">
      <w:pPr>
        <w:pStyle w:val="Heading4"/>
      </w:pPr>
      <w:r>
        <w:t xml:space="preserve">7.7.3 Tham chiếu tương đối trong Git </w:t>
      </w:r>
      <w:r w:rsidR="00DE65B0">
        <w:t>(^)</w:t>
      </w:r>
    </w:p>
    <w:p w14:paraId="04E0CF1D" w14:textId="77777777" w:rsidR="00C65D14" w:rsidRDefault="00C65D14" w:rsidP="00282BD6"/>
    <w:p w14:paraId="5903BA07" w14:textId="326D4952" w:rsidR="00C65D14" w:rsidRDefault="00C65D14" w:rsidP="00282BD6">
      <w:r>
        <w:t>Di chuyển trong Git bằng cách chỉ định mã băm (hash) của commit có vẻ hơi buồn tẻ.</w:t>
      </w:r>
      <w:r w:rsidR="0044461E">
        <w:t xml:space="preserve">Trong đời thực thì sẽ không có mô tả Git trực quan ngay bên cạnh terminal của bạn đâu, nên nếu bạn muốn nhìn mã băm của của commit thì phải dùng git log. </w:t>
      </w:r>
    </w:p>
    <w:p w14:paraId="323DA0F6" w14:textId="77777777" w:rsidR="0044461E" w:rsidRDefault="0044461E" w:rsidP="0044461E">
      <w:r>
        <w:t xml:space="preserve">Hơn nữa, mã băm thực tế dài hơn rất nhiều. Ví dụ, mã băm của commit được giới thiệu trong phần trước là </w:t>
      </w:r>
      <w:r w:rsidRPr="0044461E">
        <w:rPr>
          <w:highlight w:val="yellow"/>
        </w:rPr>
        <w:t>fed2da64c0efc5293610bdd892f82a58e8cbc5d8</w:t>
      </w:r>
      <w:r>
        <w:t xml:space="preserve"> . </w:t>
      </w:r>
    </w:p>
    <w:p w14:paraId="25A2A542" w14:textId="6C2692DC" w:rsidR="0044461E" w:rsidRDefault="0044461E" w:rsidP="0044461E">
      <w:r>
        <w:t xml:space="preserve">Vấn đề là git cũng tốt về mã băm. Chỉ cần cung cấp ký tự đủ để phân biện với các commit khác. Cho nên ta có thể đơn giản gõ </w:t>
      </w:r>
      <w:r w:rsidRPr="0044461E">
        <w:rPr>
          <w:highlight w:val="yellow"/>
        </w:rPr>
        <w:t>fed2</w:t>
      </w:r>
      <w:r>
        <w:t xml:space="preserve"> thay vì toàn bộ chuối dài bên trên.  Như đã trình bày thì việc xác định commit bằng mã băm không thuận tiện lắm nên Git cũng có những thứ để có thể tham chiếu tương đối.</w:t>
      </w:r>
    </w:p>
    <w:p w14:paraId="10AD8727" w14:textId="79FA6736" w:rsidR="0044461E" w:rsidRDefault="0044461E" w:rsidP="0044461E">
      <w:r>
        <w:t xml:space="preserve">Với tham chiếu tương đối, bạn có thể bắt đầu từ những nơi có thể ghi nhớ được (như nhánh </w:t>
      </w:r>
      <w:r w:rsidRPr="0044461E">
        <w:rPr>
          <w:b/>
        </w:rPr>
        <w:t>bugFix</w:t>
      </w:r>
      <w:r>
        <w:t xml:space="preserve"> hoặc </w:t>
      </w:r>
      <w:r w:rsidRPr="0044461E">
        <w:rPr>
          <w:b/>
        </w:rPr>
        <w:t>HEAD</w:t>
      </w:r>
      <w:r>
        <w:t xml:space="preserve">) và làm việc trên đó. </w:t>
      </w:r>
    </w:p>
    <w:p w14:paraId="1811B285" w14:textId="1B17914E" w:rsidR="0044461E" w:rsidRDefault="0044461E" w:rsidP="0044461E">
      <w:r>
        <w:t>Những commit tương đối (relative commits) rất mạnh mẽ, nhưng chúng tôi chỉ giới thiệu với bạn 2 loại đơn giản sau:</w:t>
      </w:r>
    </w:p>
    <w:p w14:paraId="400BADCE" w14:textId="25E20303" w:rsidR="0044461E" w:rsidRDefault="0044461E" w:rsidP="009C7569">
      <w:pPr>
        <w:pStyle w:val="ListParagraph"/>
        <w:numPr>
          <w:ilvl w:val="0"/>
          <w:numId w:val="25"/>
        </w:numPr>
      </w:pPr>
      <w:r>
        <w:t xml:space="preserve">Dịch chuyển lên 1 commit mỗi lần với </w:t>
      </w:r>
      <w:r w:rsidRPr="0044461E">
        <w:rPr>
          <w:highlight w:val="yellow"/>
        </w:rPr>
        <w:t>^</w:t>
      </w:r>
    </w:p>
    <w:p w14:paraId="76C2AFDF" w14:textId="3C9A19EE" w:rsidR="0044461E" w:rsidRPr="0044461E" w:rsidRDefault="0044461E" w:rsidP="009C7569">
      <w:pPr>
        <w:pStyle w:val="ListParagraph"/>
        <w:numPr>
          <w:ilvl w:val="0"/>
          <w:numId w:val="25"/>
        </w:numPr>
      </w:pPr>
      <w:r>
        <w:t xml:space="preserve">Dịch chuyển lên nhiều commit mỗi lần với </w:t>
      </w:r>
      <w:r w:rsidRPr="0044461E">
        <w:rPr>
          <w:highlight w:val="yellow"/>
        </w:rPr>
        <w:t>~&lt;số&gt;</w:t>
      </w:r>
    </w:p>
    <w:p w14:paraId="13BFEA73" w14:textId="77777777" w:rsidR="007D16DF" w:rsidRDefault="007D16DF" w:rsidP="00282BD6"/>
    <w:p w14:paraId="44920675" w14:textId="5C6CFC26" w:rsidR="007D16DF" w:rsidRDefault="0044461E" w:rsidP="00282BD6">
      <w:r>
        <w:t xml:space="preserve">Chúng ta thử với dấu mũ (^) trước. Mỗi lần bạn nối nó với cái tên tham chiếu, bạn đang ra lệnh cho Git tìm kiếm cha của một commit cụ thể. </w:t>
      </w:r>
    </w:p>
    <w:p w14:paraId="4FEE5CCC" w14:textId="38A458EB" w:rsidR="003A01A9" w:rsidRDefault="003A01A9" w:rsidP="00282BD6">
      <w:r>
        <w:lastRenderedPageBreak/>
        <w:t xml:space="preserve">Cho nên main^ nghĩa là “cha đầu tiê của main”; nếu sử dụng main^^ nghĩa là giật 2 cấp của main. Thử nhảy sang commit trước main nào. </w:t>
      </w:r>
    </w:p>
    <w:tbl>
      <w:tblPr>
        <w:tblStyle w:val="TableGrid"/>
        <w:tblW w:w="0" w:type="auto"/>
        <w:tblLook w:val="04A0" w:firstRow="1" w:lastRow="0" w:firstColumn="1" w:lastColumn="0" w:noHBand="0" w:noVBand="1"/>
      </w:tblPr>
      <w:tblGrid>
        <w:gridCol w:w="9350"/>
      </w:tblGrid>
      <w:tr w:rsidR="003A01A9" w14:paraId="379FDE95" w14:textId="77777777" w:rsidTr="003A01A9">
        <w:tc>
          <w:tcPr>
            <w:tcW w:w="9350" w:type="dxa"/>
          </w:tcPr>
          <w:p w14:paraId="6F4B5244" w14:textId="0A6CC5A9" w:rsidR="003A01A9" w:rsidRDefault="003A01A9" w:rsidP="00282BD6">
            <w:r>
              <w:t>git checkout main^</w:t>
            </w:r>
          </w:p>
        </w:tc>
      </w:tr>
    </w:tbl>
    <w:p w14:paraId="092A58FB" w14:textId="77777777" w:rsidR="003A01A9" w:rsidRDefault="003A01A9" w:rsidP="00282BD6"/>
    <w:tbl>
      <w:tblPr>
        <w:tblStyle w:val="TableGrid"/>
        <w:tblW w:w="0" w:type="auto"/>
        <w:tblLook w:val="04A0" w:firstRow="1" w:lastRow="0" w:firstColumn="1" w:lastColumn="0" w:noHBand="0" w:noVBand="1"/>
      </w:tblPr>
      <w:tblGrid>
        <w:gridCol w:w="4623"/>
        <w:gridCol w:w="4727"/>
      </w:tblGrid>
      <w:tr w:rsidR="001A11CE" w14:paraId="608CE4DF" w14:textId="77777777" w:rsidTr="001A11CE">
        <w:trPr>
          <w:trHeight w:val="6391"/>
        </w:trPr>
        <w:tc>
          <w:tcPr>
            <w:tcW w:w="4675" w:type="dxa"/>
          </w:tcPr>
          <w:p w14:paraId="2E6EE5A8" w14:textId="77777777" w:rsidR="001A11CE" w:rsidRDefault="001A11CE" w:rsidP="00282BD6"/>
          <w:p w14:paraId="7A0D1B4F" w14:textId="77777777" w:rsidR="001A11CE" w:rsidRDefault="001A11CE" w:rsidP="00282BD6">
            <w:r>
              <w:rPr>
                <w:noProof/>
              </w:rPr>
              <w:drawing>
                <wp:inline distT="0" distB="0" distL="0" distR="0" wp14:anchorId="262507D7" wp14:editId="38E5A8F5">
                  <wp:extent cx="2638444" cy="346712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7-07 112956.png"/>
                          <pic:cNvPicPr/>
                        </pic:nvPicPr>
                        <pic:blipFill>
                          <a:blip r:embed="rId175">
                            <a:extLst>
                              <a:ext uri="{28A0092B-C50C-407E-A947-70E740481C1C}">
                                <a14:useLocalDpi xmlns:a14="http://schemas.microsoft.com/office/drawing/2010/main" val="0"/>
                              </a:ext>
                            </a:extLst>
                          </a:blip>
                          <a:stretch>
                            <a:fillRect/>
                          </a:stretch>
                        </pic:blipFill>
                        <pic:spPr>
                          <a:xfrm>
                            <a:off x="0" y="0"/>
                            <a:ext cx="2638444" cy="3467125"/>
                          </a:xfrm>
                          <a:prstGeom prst="rect">
                            <a:avLst/>
                          </a:prstGeom>
                        </pic:spPr>
                      </pic:pic>
                    </a:graphicData>
                  </a:graphic>
                </wp:inline>
              </w:drawing>
            </w:r>
          </w:p>
          <w:p w14:paraId="716DD2D1" w14:textId="727FA8FF" w:rsidR="001A11CE" w:rsidRDefault="001A11CE" w:rsidP="00282BD6">
            <w:r>
              <w:t>Trước khi sử dụng main^</w:t>
            </w:r>
          </w:p>
        </w:tc>
        <w:tc>
          <w:tcPr>
            <w:tcW w:w="4675" w:type="dxa"/>
          </w:tcPr>
          <w:p w14:paraId="6F6D37CB" w14:textId="77777777" w:rsidR="001A11CE" w:rsidRDefault="001A11CE" w:rsidP="00282BD6"/>
          <w:p w14:paraId="268333AD" w14:textId="77777777" w:rsidR="001A11CE" w:rsidRDefault="001A11CE" w:rsidP="00282BD6">
            <w:r>
              <w:rPr>
                <w:noProof/>
              </w:rPr>
              <w:drawing>
                <wp:inline distT="0" distB="0" distL="0" distR="0" wp14:anchorId="280148C5" wp14:editId="0BBD5907">
                  <wp:extent cx="2864768" cy="349827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7-07 113018.png"/>
                          <pic:cNvPicPr/>
                        </pic:nvPicPr>
                        <pic:blipFill>
                          <a:blip r:embed="rId176">
                            <a:extLst>
                              <a:ext uri="{28A0092B-C50C-407E-A947-70E740481C1C}">
                                <a14:useLocalDpi xmlns:a14="http://schemas.microsoft.com/office/drawing/2010/main" val="0"/>
                              </a:ext>
                            </a:extLst>
                          </a:blip>
                          <a:stretch>
                            <a:fillRect/>
                          </a:stretch>
                        </pic:blipFill>
                        <pic:spPr>
                          <a:xfrm>
                            <a:off x="0" y="0"/>
                            <a:ext cx="2871938" cy="3507033"/>
                          </a:xfrm>
                          <a:prstGeom prst="rect">
                            <a:avLst/>
                          </a:prstGeom>
                        </pic:spPr>
                      </pic:pic>
                    </a:graphicData>
                  </a:graphic>
                </wp:inline>
              </w:drawing>
            </w:r>
          </w:p>
          <w:p w14:paraId="1D3DA26D" w14:textId="40D1624A" w:rsidR="001A11CE" w:rsidRDefault="001A11CE" w:rsidP="00282BD6">
            <w:r>
              <w:t xml:space="preserve">Sau khi sử dụng </w:t>
            </w:r>
            <w:r w:rsidR="000F187A">
              <w:t xml:space="preserve">git checkout </w:t>
            </w:r>
            <w:r>
              <w:t>main^</w:t>
            </w:r>
          </w:p>
        </w:tc>
      </w:tr>
    </w:tbl>
    <w:p w14:paraId="371231B7" w14:textId="77777777" w:rsidR="001A11CE" w:rsidRDefault="001A11CE" w:rsidP="00282BD6"/>
    <w:p w14:paraId="310E97B0" w14:textId="37CF4801" w:rsidR="007D16DF" w:rsidRDefault="00402B55" w:rsidP="00402B55">
      <w:pPr>
        <w:pStyle w:val="Heading4"/>
      </w:pPr>
      <w:r>
        <w:t>7.7.4  Tham chiếu tương đối với toán tử (~)</w:t>
      </w:r>
    </w:p>
    <w:p w14:paraId="458826D5" w14:textId="41CEBC9F" w:rsidR="00402B55" w:rsidRDefault="00402B55" w:rsidP="00282BD6">
      <w:r>
        <w:t xml:space="preserve">Để sử dụng việc leo lên cấp trong cây thì chúng ta sử dụng toán tử ^, ví dụ 3 lần thì chúng ta sử dụng git checkout HEAD^^^ nhưng chúng ta cũng có thể sử dụng cách khác đó là git checkout HEAD~3 rất đơn giản và tiện dụng trong Git. </w:t>
      </w:r>
    </w:p>
    <w:tbl>
      <w:tblPr>
        <w:tblStyle w:val="TableGrid"/>
        <w:tblW w:w="0" w:type="auto"/>
        <w:tblLook w:val="04A0" w:firstRow="1" w:lastRow="0" w:firstColumn="1" w:lastColumn="0" w:noHBand="0" w:noVBand="1"/>
      </w:tblPr>
      <w:tblGrid>
        <w:gridCol w:w="4675"/>
        <w:gridCol w:w="4675"/>
      </w:tblGrid>
      <w:tr w:rsidR="00BE24C8" w14:paraId="1FA1B706" w14:textId="77777777" w:rsidTr="00BE24C8">
        <w:tc>
          <w:tcPr>
            <w:tcW w:w="4675" w:type="dxa"/>
          </w:tcPr>
          <w:p w14:paraId="478297C8" w14:textId="77777777" w:rsidR="00576965" w:rsidRDefault="00576965" w:rsidP="00282BD6"/>
          <w:p w14:paraId="1519C3AD" w14:textId="77777777" w:rsidR="00BE24C8" w:rsidRDefault="00576965" w:rsidP="00282BD6">
            <w:r>
              <w:rPr>
                <w:noProof/>
              </w:rPr>
              <w:drawing>
                <wp:inline distT="0" distB="0" distL="0" distR="0" wp14:anchorId="2A4FE72B" wp14:editId="1BE3E753">
                  <wp:extent cx="1547812" cy="159788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07-07 114020.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81701" cy="1632873"/>
                          </a:xfrm>
                          <a:prstGeom prst="rect">
                            <a:avLst/>
                          </a:prstGeom>
                        </pic:spPr>
                      </pic:pic>
                    </a:graphicData>
                  </a:graphic>
                </wp:inline>
              </w:drawing>
            </w:r>
          </w:p>
          <w:p w14:paraId="18747A40" w14:textId="77777777" w:rsidR="00576965" w:rsidRDefault="00576965" w:rsidP="00282BD6"/>
          <w:p w14:paraId="5585B911" w14:textId="22E3DCCE" w:rsidR="00576965" w:rsidRDefault="00576965" w:rsidP="00282BD6">
            <w:r>
              <w:lastRenderedPageBreak/>
              <w:t>Trước khi sử dụng toán tử ~</w:t>
            </w:r>
          </w:p>
        </w:tc>
        <w:tc>
          <w:tcPr>
            <w:tcW w:w="4675" w:type="dxa"/>
          </w:tcPr>
          <w:p w14:paraId="1A9A9445" w14:textId="77777777" w:rsidR="00BE24C8" w:rsidRDefault="00BE24C8" w:rsidP="00282BD6"/>
          <w:p w14:paraId="0061AEFA" w14:textId="77777777" w:rsidR="00576965" w:rsidRDefault="00576965" w:rsidP="00282BD6">
            <w:r>
              <w:rPr>
                <w:noProof/>
              </w:rPr>
              <w:drawing>
                <wp:inline distT="0" distB="0" distL="0" distR="0" wp14:anchorId="3027FE93" wp14:editId="41F0C4AF">
                  <wp:extent cx="1790699" cy="16764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4-07-07 114122.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806467" cy="1691161"/>
                          </a:xfrm>
                          <a:prstGeom prst="rect">
                            <a:avLst/>
                          </a:prstGeom>
                        </pic:spPr>
                      </pic:pic>
                    </a:graphicData>
                  </a:graphic>
                </wp:inline>
              </w:drawing>
            </w:r>
          </w:p>
          <w:p w14:paraId="3E826B89" w14:textId="77777777" w:rsidR="00576965" w:rsidRDefault="00576965" w:rsidP="00282BD6"/>
          <w:p w14:paraId="06199CD1" w14:textId="2C6441E3" w:rsidR="00576965" w:rsidRDefault="00576965" w:rsidP="00282BD6">
            <w:r>
              <w:lastRenderedPageBreak/>
              <w:t>Sau khi sử dụng git checkout HEAD^4 thì cho chúng ta kết quả như bên trên.</w:t>
            </w:r>
          </w:p>
        </w:tc>
      </w:tr>
    </w:tbl>
    <w:p w14:paraId="4985FFD3" w14:textId="6E7E9878" w:rsidR="00AE230C" w:rsidRDefault="00AE230C" w:rsidP="00282BD6">
      <w:r>
        <w:lastRenderedPageBreak/>
        <w:t>Ngoài ra chúng ta cũng có cách để dịch chuyển ép buộc khi sử dụng –f Flag trong khi di chuyển branch như sau:</w:t>
      </w:r>
    </w:p>
    <w:tbl>
      <w:tblPr>
        <w:tblStyle w:val="TableGrid"/>
        <w:tblW w:w="0" w:type="auto"/>
        <w:tblLook w:val="04A0" w:firstRow="1" w:lastRow="0" w:firstColumn="1" w:lastColumn="0" w:noHBand="0" w:noVBand="1"/>
      </w:tblPr>
      <w:tblGrid>
        <w:gridCol w:w="9350"/>
      </w:tblGrid>
      <w:tr w:rsidR="00AE230C" w14:paraId="6F62F0AD" w14:textId="77777777" w:rsidTr="00AE230C">
        <w:tc>
          <w:tcPr>
            <w:tcW w:w="9350" w:type="dxa"/>
          </w:tcPr>
          <w:p w14:paraId="040C8550" w14:textId="39282AEF" w:rsidR="00AE230C" w:rsidRDefault="00AE230C" w:rsidP="00AE230C">
            <w:r w:rsidRPr="00AE230C">
              <w:rPr>
                <w:highlight w:val="yellow"/>
                <w:shd w:val="clear" w:color="auto" w:fill="808080"/>
              </w:rPr>
              <w:t>git branch -f main HEAD~3</w:t>
            </w:r>
          </w:p>
        </w:tc>
      </w:tr>
    </w:tbl>
    <w:p w14:paraId="15285C97" w14:textId="77777777" w:rsidR="00F77722" w:rsidRDefault="00F77722" w:rsidP="00282BD6"/>
    <w:p w14:paraId="5503F3DB" w14:textId="4138D5E3" w:rsidR="00AE230C" w:rsidRDefault="00AE230C" w:rsidP="00282BD6">
      <w:r>
        <w:t>Dịch chuyển (ép buộc nhánh main lên 3 commit phía trên HEAD)</w:t>
      </w:r>
    </w:p>
    <w:tbl>
      <w:tblPr>
        <w:tblStyle w:val="TableGrid"/>
        <w:tblW w:w="0" w:type="auto"/>
        <w:tblLook w:val="04A0" w:firstRow="1" w:lastRow="0" w:firstColumn="1" w:lastColumn="0" w:noHBand="0" w:noVBand="1"/>
      </w:tblPr>
      <w:tblGrid>
        <w:gridCol w:w="4675"/>
        <w:gridCol w:w="4675"/>
      </w:tblGrid>
      <w:tr w:rsidR="009B6A57" w14:paraId="7450CB29" w14:textId="77777777" w:rsidTr="009B6A57">
        <w:tc>
          <w:tcPr>
            <w:tcW w:w="4675" w:type="dxa"/>
          </w:tcPr>
          <w:p w14:paraId="440FED9E" w14:textId="77777777" w:rsidR="00F77722" w:rsidRDefault="00F77722" w:rsidP="00282BD6"/>
          <w:p w14:paraId="3F47E459" w14:textId="77777777" w:rsidR="009B6A57" w:rsidRDefault="009B6A57" w:rsidP="00282BD6">
            <w:r>
              <w:rPr>
                <w:noProof/>
              </w:rPr>
              <w:drawing>
                <wp:inline distT="0" distB="0" distL="0" distR="0" wp14:anchorId="3F7009A8" wp14:editId="5E0DDDA7">
                  <wp:extent cx="1717318" cy="2130076"/>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4-07-07 115017.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734062" cy="2150844"/>
                          </a:xfrm>
                          <a:prstGeom prst="rect">
                            <a:avLst/>
                          </a:prstGeom>
                        </pic:spPr>
                      </pic:pic>
                    </a:graphicData>
                  </a:graphic>
                </wp:inline>
              </w:drawing>
            </w:r>
          </w:p>
          <w:p w14:paraId="321BA496" w14:textId="54FD45FB" w:rsidR="00F77722" w:rsidRDefault="0080012D" w:rsidP="00282BD6">
            <w:r>
              <w:br/>
            </w:r>
            <w:r w:rsidR="00F77722">
              <w:t>Trước khi thực hiện ép dịch chuyển –f flag</w:t>
            </w:r>
          </w:p>
          <w:p w14:paraId="4D291944" w14:textId="3733206F" w:rsidR="00F77722" w:rsidRDefault="00F77722" w:rsidP="00282BD6"/>
        </w:tc>
        <w:tc>
          <w:tcPr>
            <w:tcW w:w="4675" w:type="dxa"/>
          </w:tcPr>
          <w:p w14:paraId="7CE2DA7D" w14:textId="77777777" w:rsidR="0080012D" w:rsidRDefault="0080012D" w:rsidP="00282BD6"/>
          <w:p w14:paraId="25E4F1E3" w14:textId="77777777" w:rsidR="009B6A57" w:rsidRDefault="0080012D" w:rsidP="00282BD6">
            <w:r>
              <w:rPr>
                <w:noProof/>
              </w:rPr>
              <w:drawing>
                <wp:inline distT="0" distB="0" distL="0" distR="0" wp14:anchorId="751768F1" wp14:editId="1373DCE5">
                  <wp:extent cx="1762876" cy="2198788"/>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4-07-07 115136.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773781" cy="2212390"/>
                          </a:xfrm>
                          <a:prstGeom prst="rect">
                            <a:avLst/>
                          </a:prstGeom>
                        </pic:spPr>
                      </pic:pic>
                    </a:graphicData>
                  </a:graphic>
                </wp:inline>
              </w:drawing>
            </w:r>
          </w:p>
          <w:p w14:paraId="3CBB30ED" w14:textId="05AD4D4B" w:rsidR="0080012D" w:rsidRDefault="0080012D" w:rsidP="0080012D">
            <w:r>
              <w:br/>
              <w:t xml:space="preserve">Sau khi thực hiện ép dịch chuyển với </w:t>
            </w:r>
            <w:commentRangeStart w:id="82"/>
            <w:r w:rsidRPr="0080012D">
              <w:t>git branch -f main HEAD~3</w:t>
            </w:r>
            <w:commentRangeEnd w:id="82"/>
            <w:r>
              <w:rPr>
                <w:rStyle w:val="CommentReference"/>
              </w:rPr>
              <w:commentReference w:id="82"/>
            </w:r>
            <w:r>
              <w:t xml:space="preserve"> ; Về C1. </w:t>
            </w:r>
          </w:p>
        </w:tc>
      </w:tr>
    </w:tbl>
    <w:p w14:paraId="17DE04F8" w14:textId="2E3B2492" w:rsidR="007D16DF" w:rsidRDefault="00057B1C" w:rsidP="00282BD6">
      <w:r>
        <w:br/>
      </w:r>
      <w:r w:rsidR="00605020">
        <w:t>Ví dụ chúng ta có Tree như sau:</w:t>
      </w:r>
    </w:p>
    <w:p w14:paraId="43EA300D" w14:textId="751473D9" w:rsidR="006568BA" w:rsidRDefault="0022527C" w:rsidP="00282BD6">
      <w:r>
        <w:t xml:space="preserve">Để hoàn thành cấp độ này, chuyển </w:t>
      </w:r>
      <w:r w:rsidRPr="00122B0D">
        <w:rPr>
          <w:shd w:val="clear" w:color="auto" w:fill="92D050"/>
        </w:rPr>
        <w:t>HEAD</w:t>
      </w:r>
      <w:r>
        <w:t xml:space="preserve">, </w:t>
      </w:r>
      <w:r w:rsidRPr="00122B0D">
        <w:rPr>
          <w:shd w:val="clear" w:color="auto" w:fill="92D050"/>
        </w:rPr>
        <w:t>main</w:t>
      </w:r>
      <w:r>
        <w:t xml:space="preserve">, và </w:t>
      </w:r>
      <w:r w:rsidRPr="00122B0D">
        <w:rPr>
          <w:shd w:val="clear" w:color="auto" w:fill="92D050"/>
        </w:rPr>
        <w:t>bugFix</w:t>
      </w:r>
      <w:r>
        <w:t xml:space="preserve"> đến mục tiêu xác định của chúng</w:t>
      </w:r>
      <w:r w:rsidR="00777432">
        <w:t>.</w:t>
      </w:r>
    </w:p>
    <w:p w14:paraId="0A4235D2" w14:textId="77777777" w:rsidR="006568BA" w:rsidRDefault="006568BA" w:rsidP="00282BD6"/>
    <w:p w14:paraId="29177DA0" w14:textId="77777777" w:rsidR="006568BA" w:rsidRDefault="006568BA" w:rsidP="00282BD6"/>
    <w:p w14:paraId="053B2FC8" w14:textId="77777777" w:rsidR="006568BA" w:rsidRDefault="006568BA" w:rsidP="00282BD6"/>
    <w:p w14:paraId="4AA4B82A" w14:textId="77777777" w:rsidR="006568BA" w:rsidRDefault="006568BA" w:rsidP="00282BD6"/>
    <w:p w14:paraId="2C39F90D" w14:textId="77777777" w:rsidR="006568BA" w:rsidRDefault="006568BA" w:rsidP="00282BD6"/>
    <w:p w14:paraId="471440BD" w14:textId="77777777" w:rsidR="006568BA" w:rsidRDefault="006568BA" w:rsidP="00282BD6"/>
    <w:p w14:paraId="6F046468" w14:textId="77777777" w:rsidR="006568BA" w:rsidRDefault="006568BA" w:rsidP="00282BD6"/>
    <w:p w14:paraId="168CCA24" w14:textId="77777777" w:rsidR="006568BA" w:rsidRDefault="006568BA" w:rsidP="00282BD6"/>
    <w:p w14:paraId="32339155" w14:textId="77777777" w:rsidR="006568BA" w:rsidRDefault="006568BA" w:rsidP="00282BD6"/>
    <w:p w14:paraId="7F5B43F0" w14:textId="77777777" w:rsidR="006568BA" w:rsidRDefault="006568BA" w:rsidP="00282BD6"/>
    <w:p w14:paraId="1E96CE18" w14:textId="77777777" w:rsidR="006568BA" w:rsidRDefault="006568BA" w:rsidP="00282BD6"/>
    <w:tbl>
      <w:tblPr>
        <w:tblStyle w:val="TableGrid"/>
        <w:tblW w:w="0" w:type="auto"/>
        <w:tblLook w:val="04A0" w:firstRow="1" w:lastRow="0" w:firstColumn="1" w:lastColumn="0" w:noHBand="0" w:noVBand="1"/>
      </w:tblPr>
      <w:tblGrid>
        <w:gridCol w:w="4675"/>
        <w:gridCol w:w="4675"/>
      </w:tblGrid>
      <w:tr w:rsidR="00605020" w14:paraId="1D599BFD" w14:textId="77777777" w:rsidTr="0070318F">
        <w:trPr>
          <w:trHeight w:val="10055"/>
        </w:trPr>
        <w:tc>
          <w:tcPr>
            <w:tcW w:w="4675" w:type="dxa"/>
          </w:tcPr>
          <w:p w14:paraId="6FA9107B" w14:textId="6003B9DC" w:rsidR="006568BA" w:rsidRDefault="006568BA" w:rsidP="00282BD6"/>
          <w:p w14:paraId="749A05D0" w14:textId="77777777" w:rsidR="00605020" w:rsidRDefault="00605020" w:rsidP="00282BD6">
            <w:r>
              <w:rPr>
                <w:noProof/>
              </w:rPr>
              <w:drawing>
                <wp:inline distT="0" distB="0" distL="0" distR="0" wp14:anchorId="1DEC9873" wp14:editId="52464DA4">
                  <wp:extent cx="2690812" cy="44607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4-07-07 120839.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10896" cy="4494076"/>
                          </a:xfrm>
                          <a:prstGeom prst="rect">
                            <a:avLst/>
                          </a:prstGeom>
                        </pic:spPr>
                      </pic:pic>
                    </a:graphicData>
                  </a:graphic>
                </wp:inline>
              </w:drawing>
            </w:r>
            <w:r>
              <w:br/>
            </w:r>
          </w:p>
          <w:p w14:paraId="64CAF914" w14:textId="385C419B" w:rsidR="00B246C4" w:rsidRDefault="00B246C4" w:rsidP="00B246C4">
            <w:r>
              <w:t xml:space="preserve">Git branch –f main C6 </w:t>
            </w:r>
            <w:r w:rsidR="00BE4EE4">
              <w:t xml:space="preserve"> </w:t>
            </w:r>
            <w:r w:rsidRPr="00BE4EE4">
              <w:rPr>
                <w:color w:val="FF0000"/>
              </w:rPr>
              <w:t>(1)</w:t>
            </w:r>
          </w:p>
          <w:p w14:paraId="257DA3DA" w14:textId="519A669C" w:rsidR="00B246C4" w:rsidRDefault="00B246C4" w:rsidP="00B246C4">
            <w:r>
              <w:t>Git checkout HEAD~1</w:t>
            </w:r>
            <w:r w:rsidR="00BE4EE4">
              <w:t xml:space="preserve">  </w:t>
            </w:r>
            <w:r w:rsidR="00BE4EE4" w:rsidRPr="00BE4EE4">
              <w:rPr>
                <w:color w:val="FF0000"/>
              </w:rPr>
              <w:t>(2)</w:t>
            </w:r>
          </w:p>
          <w:p w14:paraId="4CE20C03" w14:textId="2B5F4A03" w:rsidR="00B246C4" w:rsidRDefault="00B246C4" w:rsidP="00B246C4">
            <w:r>
              <w:t>Git branch –f bugFix HEAD~1</w:t>
            </w:r>
            <w:r w:rsidR="00BE4EE4">
              <w:t xml:space="preserve">  </w:t>
            </w:r>
            <w:r w:rsidR="00BE4EE4" w:rsidRPr="00BE4EE4">
              <w:rPr>
                <w:color w:val="FF0000"/>
              </w:rPr>
              <w:t>(3)</w:t>
            </w:r>
          </w:p>
        </w:tc>
        <w:tc>
          <w:tcPr>
            <w:tcW w:w="4675" w:type="dxa"/>
          </w:tcPr>
          <w:p w14:paraId="6182EC59" w14:textId="77777777" w:rsidR="00605020" w:rsidRDefault="00605020" w:rsidP="00282BD6"/>
          <w:p w14:paraId="3981D5EB" w14:textId="77777777" w:rsidR="00605020" w:rsidRDefault="00605020" w:rsidP="00282BD6">
            <w:r>
              <w:rPr>
                <w:noProof/>
              </w:rPr>
              <w:drawing>
                <wp:inline distT="0" distB="0" distL="0" distR="0" wp14:anchorId="0A8A2857" wp14:editId="7DF308E4">
                  <wp:extent cx="1700213" cy="4507927"/>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4-07-07 120925.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742276" cy="4619452"/>
                          </a:xfrm>
                          <a:prstGeom prst="rect">
                            <a:avLst/>
                          </a:prstGeom>
                        </pic:spPr>
                      </pic:pic>
                    </a:graphicData>
                  </a:graphic>
                </wp:inline>
              </w:drawing>
            </w:r>
          </w:p>
          <w:p w14:paraId="44F858A9" w14:textId="77777777" w:rsidR="00605020" w:rsidRDefault="00605020" w:rsidP="00282BD6"/>
          <w:p w14:paraId="066E1F65" w14:textId="77777777" w:rsidR="00605020" w:rsidRDefault="00BE4EE4" w:rsidP="00282BD6">
            <w:r>
              <w:t>(1) ép nhánh main di chuyển đến C6</w:t>
            </w:r>
          </w:p>
          <w:p w14:paraId="46DEF7AA" w14:textId="77777777" w:rsidR="00BE4EE4" w:rsidRDefault="00BE4EE4" w:rsidP="00282BD6"/>
          <w:p w14:paraId="3031F342" w14:textId="71F15017" w:rsidR="00BE4EE4" w:rsidRDefault="00BE4EE4" w:rsidP="00282BD6">
            <w:r>
              <w:t>(2) Lùi lại HEAD một nấc với lệnh check out và toán tử ^</w:t>
            </w:r>
          </w:p>
          <w:p w14:paraId="074E0186" w14:textId="77777777" w:rsidR="00BE4EE4" w:rsidRDefault="00BE4EE4" w:rsidP="00282BD6"/>
          <w:p w14:paraId="64796EC8" w14:textId="01A718AE" w:rsidR="00BE4EE4" w:rsidRDefault="00BE4EE4" w:rsidP="00282BD6">
            <w:r>
              <w:t xml:space="preserve">(3) di chuyển ép buộc với nhánh bugFix đến vị trí dưới HEAD một nấc với toán tử ^ </w:t>
            </w:r>
          </w:p>
          <w:p w14:paraId="49B70A8E" w14:textId="77777777" w:rsidR="00605020" w:rsidRDefault="00605020" w:rsidP="00282BD6"/>
          <w:p w14:paraId="0E1CD184" w14:textId="77777777" w:rsidR="00605020" w:rsidRDefault="00605020" w:rsidP="00282BD6"/>
          <w:p w14:paraId="029E65F6" w14:textId="77777777" w:rsidR="00605020" w:rsidRDefault="00605020" w:rsidP="00282BD6"/>
          <w:p w14:paraId="16F3ADA7" w14:textId="2797EDCA" w:rsidR="00605020" w:rsidRDefault="00605020" w:rsidP="00282BD6"/>
        </w:tc>
      </w:tr>
    </w:tbl>
    <w:p w14:paraId="1A32820F" w14:textId="569D1D49" w:rsidR="00605020" w:rsidRDefault="00605020" w:rsidP="00282BD6"/>
    <w:p w14:paraId="3B716341" w14:textId="626BCC4B" w:rsidR="007D16DF" w:rsidRDefault="0070318F" w:rsidP="0070318F">
      <w:pPr>
        <w:pStyle w:val="Heading4"/>
      </w:pPr>
      <w:r>
        <w:t>7.7.5 Hoàn tác trong Git ( quay lại commit)</w:t>
      </w:r>
    </w:p>
    <w:p w14:paraId="5C895540" w14:textId="77777777" w:rsidR="0070318F" w:rsidRDefault="0070318F" w:rsidP="00282BD6"/>
    <w:p w14:paraId="709066F7" w14:textId="2AC720BF" w:rsidR="00391F38" w:rsidRDefault="0070318F" w:rsidP="00282BD6">
      <w:r>
        <w:t xml:space="preserve">Có rất nhiều cách để hoàn tác thay đổi trong Git. Và cũng tương tự như commit, huỷ thay đổi trong Git có cả thành phần bậc thấp (tạm thời lưu trữ một số tệp hoặc đoạn độc lập) và các </w:t>
      </w:r>
      <w:r>
        <w:lastRenderedPageBreak/>
        <w:t xml:space="preserve">thành phần bậc cao (cách mà thay đổi thực sự bị huỷ). Ứng dụng của chúng tôi sẽ tập trung vào cái sau. </w:t>
      </w:r>
    </w:p>
    <w:p w14:paraId="6ECB014C" w14:textId="7CFDAC47" w:rsidR="00391F38" w:rsidRDefault="00391F38" w:rsidP="00282BD6">
      <w:r>
        <w:t xml:space="preserve">Có 2 cách cơ bản để huỷ thay đổi trong Git --- một là dùng </w:t>
      </w:r>
      <w:r w:rsidRPr="00391F38">
        <w:rPr>
          <w:color w:val="FF0000"/>
        </w:rPr>
        <w:t>git reset</w:t>
      </w:r>
      <w:r>
        <w:t xml:space="preserve">, hai là dùng </w:t>
      </w:r>
      <w:r w:rsidRPr="00391F38">
        <w:rPr>
          <w:color w:val="FF0000"/>
        </w:rPr>
        <w:t>git revert</w:t>
      </w:r>
      <w:r>
        <w:t xml:space="preserve">. Chúng ta sẽ cùng xem xét từng cái trong ví dụ sau. </w:t>
      </w:r>
    </w:p>
    <w:p w14:paraId="07F98132" w14:textId="77777777" w:rsidR="007D16DF" w:rsidRDefault="007D16DF" w:rsidP="00282BD6"/>
    <w:p w14:paraId="09DE00B5" w14:textId="197CD839" w:rsidR="007D16DF" w:rsidRDefault="00391F38" w:rsidP="009C7569">
      <w:pPr>
        <w:pStyle w:val="ListParagraph"/>
        <w:numPr>
          <w:ilvl w:val="0"/>
          <w:numId w:val="26"/>
        </w:numPr>
      </w:pPr>
      <w:r>
        <w:t>git reset</w:t>
      </w:r>
    </w:p>
    <w:p w14:paraId="24CDD34E" w14:textId="53028393" w:rsidR="007D16DF" w:rsidRDefault="00391F38" w:rsidP="00282BD6">
      <w:r>
        <w:t xml:space="preserve">git reset hoàn tác bằng cách chuyển tham chiếu của nhánh ngược lên commit cũ hơn. Bạn có thể hiểu nó như một kiểu “viết lại lịch sử;” git reset sẽ dịch chuyển nhánh lên trên như thể commit chưa bao giờ được tạo ra vậy. </w:t>
      </w:r>
    </w:p>
    <w:tbl>
      <w:tblPr>
        <w:tblStyle w:val="TableGrid"/>
        <w:tblW w:w="0" w:type="auto"/>
        <w:tblLook w:val="04A0" w:firstRow="1" w:lastRow="0" w:firstColumn="1" w:lastColumn="0" w:noHBand="0" w:noVBand="1"/>
      </w:tblPr>
      <w:tblGrid>
        <w:gridCol w:w="4675"/>
        <w:gridCol w:w="4675"/>
      </w:tblGrid>
      <w:tr w:rsidR="005F099E" w14:paraId="39F9312D" w14:textId="77777777" w:rsidTr="005F099E">
        <w:tc>
          <w:tcPr>
            <w:tcW w:w="4675" w:type="dxa"/>
          </w:tcPr>
          <w:p w14:paraId="27E06257" w14:textId="77777777" w:rsidR="005F099E" w:rsidRDefault="005F099E" w:rsidP="00282BD6"/>
          <w:p w14:paraId="66297906" w14:textId="15D8CDD6" w:rsidR="005F099E" w:rsidRDefault="005F099E" w:rsidP="00282BD6">
            <w:r>
              <w:rPr>
                <w:noProof/>
              </w:rPr>
              <w:drawing>
                <wp:inline distT="0" distB="0" distL="0" distR="0" wp14:anchorId="395D42DD" wp14:editId="631D7080">
                  <wp:extent cx="2518109" cy="27098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4-07-07 193601.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23491" cy="2715654"/>
                          </a:xfrm>
                          <a:prstGeom prst="rect">
                            <a:avLst/>
                          </a:prstGeom>
                        </pic:spPr>
                      </pic:pic>
                    </a:graphicData>
                  </a:graphic>
                </wp:inline>
              </w:drawing>
            </w:r>
          </w:p>
          <w:p w14:paraId="7B71D5DC" w14:textId="77777777" w:rsidR="005F099E" w:rsidRDefault="005F099E" w:rsidP="00282BD6"/>
          <w:p w14:paraId="3B42461C" w14:textId="6014A568" w:rsidR="005F099E" w:rsidRDefault="005F099E" w:rsidP="00282BD6">
            <w:r>
              <w:t xml:space="preserve">Trước khi chạy:  </w:t>
            </w:r>
            <w:r w:rsidRPr="005F099E">
              <w:rPr>
                <w:color w:val="FFFFFF" w:themeColor="background1"/>
                <w:shd w:val="clear" w:color="auto" w:fill="92D050"/>
              </w:rPr>
              <w:t>git reset HEAD~1</w:t>
            </w:r>
            <w:r>
              <w:rPr>
                <w:color w:val="FFFFFF" w:themeColor="background1"/>
                <w:shd w:val="clear" w:color="auto" w:fill="92D050"/>
              </w:rPr>
              <w:t xml:space="preserve"> </w:t>
            </w:r>
          </w:p>
          <w:p w14:paraId="4D1A4B6E" w14:textId="77777777" w:rsidR="005F099E" w:rsidRDefault="005F099E" w:rsidP="00282BD6"/>
        </w:tc>
        <w:tc>
          <w:tcPr>
            <w:tcW w:w="4675" w:type="dxa"/>
          </w:tcPr>
          <w:p w14:paraId="433C73F1" w14:textId="77777777" w:rsidR="005F099E" w:rsidRDefault="005F099E" w:rsidP="00282BD6"/>
          <w:p w14:paraId="277ACF0F" w14:textId="77777777" w:rsidR="005F099E" w:rsidRDefault="005F099E" w:rsidP="00282BD6">
            <w:r>
              <w:rPr>
                <w:noProof/>
              </w:rPr>
              <w:drawing>
                <wp:inline distT="0" distB="0" distL="0" distR="0" wp14:anchorId="59F3F003" wp14:editId="4D9D52B5">
                  <wp:extent cx="2303310" cy="270954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4-07-07 193722.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311806" cy="2719539"/>
                          </a:xfrm>
                          <a:prstGeom prst="rect">
                            <a:avLst/>
                          </a:prstGeom>
                        </pic:spPr>
                      </pic:pic>
                    </a:graphicData>
                  </a:graphic>
                </wp:inline>
              </w:drawing>
            </w:r>
          </w:p>
          <w:p w14:paraId="2D663C1B" w14:textId="77777777" w:rsidR="005F099E" w:rsidRDefault="005F099E" w:rsidP="00282BD6"/>
          <w:p w14:paraId="04CCA596" w14:textId="4EA55E16" w:rsidR="005F099E" w:rsidRDefault="005F099E" w:rsidP="00282BD6">
            <w:r>
              <w:t xml:space="preserve">Git đã di chuyển tham chiếu của main trở lại C1; bây giờ kho lưu trữ trông như C2 chưa từng xảy ra. </w:t>
            </w:r>
          </w:p>
        </w:tc>
      </w:tr>
    </w:tbl>
    <w:p w14:paraId="07302FFB" w14:textId="77777777" w:rsidR="007D16DF" w:rsidRDefault="007D16DF" w:rsidP="00282BD6"/>
    <w:p w14:paraId="5EAD5F16" w14:textId="2A600BA3" w:rsidR="007D16DF" w:rsidRDefault="003D6D80" w:rsidP="009C7569">
      <w:pPr>
        <w:pStyle w:val="ListParagraph"/>
        <w:numPr>
          <w:ilvl w:val="0"/>
          <w:numId w:val="26"/>
        </w:numPr>
      </w:pPr>
      <w:r>
        <w:t xml:space="preserve">git revert </w:t>
      </w:r>
    </w:p>
    <w:p w14:paraId="471889F1" w14:textId="152ABE9A" w:rsidR="003D6D80" w:rsidRDefault="003D6D80" w:rsidP="003D6D80">
      <w:r>
        <w:t xml:space="preserve">Trong khi mà </w:t>
      </w:r>
      <w:r w:rsidRPr="00230760">
        <w:rPr>
          <w:highlight w:val="yellow"/>
        </w:rPr>
        <w:t>git reset hoạt động tốt tại nhánh cục bộ</w:t>
      </w:r>
      <w:r>
        <w:t xml:space="preserve"> trên máy cá nhân, cách thức “viết lại lịch sử” trên nhánh từ xa mà người khác sử dụng. </w:t>
      </w:r>
    </w:p>
    <w:p w14:paraId="24198906" w14:textId="5EC17066" w:rsidR="00230760" w:rsidRDefault="00230760" w:rsidP="003D6D80">
      <w:r>
        <w:t>Để hoàn tác và chia sẻ nó với người khác, thì ta cần sử dụng git revert. Xem cách thức hoạt động của nó nào.</w:t>
      </w:r>
    </w:p>
    <w:tbl>
      <w:tblPr>
        <w:tblStyle w:val="TableGrid"/>
        <w:tblW w:w="0" w:type="auto"/>
        <w:tblLook w:val="04A0" w:firstRow="1" w:lastRow="0" w:firstColumn="1" w:lastColumn="0" w:noHBand="0" w:noVBand="1"/>
      </w:tblPr>
      <w:tblGrid>
        <w:gridCol w:w="4675"/>
        <w:gridCol w:w="4675"/>
      </w:tblGrid>
      <w:tr w:rsidR="00230760" w14:paraId="1D5D761C" w14:textId="77777777" w:rsidTr="00420D91">
        <w:trPr>
          <w:trHeight w:val="6227"/>
        </w:trPr>
        <w:tc>
          <w:tcPr>
            <w:tcW w:w="4675" w:type="dxa"/>
          </w:tcPr>
          <w:p w14:paraId="081BAB17" w14:textId="77777777" w:rsidR="00420D91" w:rsidRDefault="00420D91" w:rsidP="003D6D80"/>
          <w:p w14:paraId="4EB61B14" w14:textId="77777777" w:rsidR="00230760" w:rsidRDefault="00230760" w:rsidP="003D6D80">
            <w:r>
              <w:rPr>
                <w:noProof/>
              </w:rPr>
              <w:drawing>
                <wp:inline distT="0" distB="0" distL="0" distR="0" wp14:anchorId="369B5FC6" wp14:editId="53AB9BA3">
                  <wp:extent cx="2219325" cy="2814953"/>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4-07-07 194316.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221437" cy="2817632"/>
                          </a:xfrm>
                          <a:prstGeom prst="rect">
                            <a:avLst/>
                          </a:prstGeom>
                        </pic:spPr>
                      </pic:pic>
                    </a:graphicData>
                  </a:graphic>
                </wp:inline>
              </w:drawing>
            </w:r>
          </w:p>
          <w:p w14:paraId="5095D76A" w14:textId="77777777" w:rsidR="00420D91" w:rsidRDefault="00420D91" w:rsidP="003D6D80"/>
          <w:p w14:paraId="1B66302F" w14:textId="77777777" w:rsidR="00230760" w:rsidRDefault="00230760" w:rsidP="003D6D80">
            <w:r>
              <w:t xml:space="preserve">Trước khi chạy </w:t>
            </w:r>
            <w:r w:rsidRPr="00230760">
              <w:rPr>
                <w:highlight w:val="green"/>
              </w:rPr>
              <w:t>git revert HEAD</w:t>
            </w:r>
            <w:r>
              <w:t xml:space="preserve"> </w:t>
            </w:r>
          </w:p>
          <w:p w14:paraId="398B7D53" w14:textId="3B39A003" w:rsidR="00230760" w:rsidRDefault="00230760" w:rsidP="003D6D80"/>
        </w:tc>
        <w:tc>
          <w:tcPr>
            <w:tcW w:w="4675" w:type="dxa"/>
          </w:tcPr>
          <w:p w14:paraId="5A8063D7" w14:textId="77777777" w:rsidR="00230760" w:rsidRDefault="00230760" w:rsidP="003D6D80"/>
          <w:p w14:paraId="0C934882" w14:textId="77777777" w:rsidR="0078550B" w:rsidRDefault="0078550B" w:rsidP="003D6D80">
            <w:r>
              <w:rPr>
                <w:noProof/>
              </w:rPr>
              <w:drawing>
                <wp:inline distT="0" distB="0" distL="0" distR="0" wp14:anchorId="0B28EC89" wp14:editId="45B003EC">
                  <wp:extent cx="2014538" cy="283977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4-07-07 194530.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029324" cy="2860613"/>
                          </a:xfrm>
                          <a:prstGeom prst="rect">
                            <a:avLst/>
                          </a:prstGeom>
                        </pic:spPr>
                      </pic:pic>
                    </a:graphicData>
                  </a:graphic>
                </wp:inline>
              </w:drawing>
            </w:r>
          </w:p>
          <w:p w14:paraId="0EC3546C" w14:textId="77777777" w:rsidR="0078550B" w:rsidRDefault="0078550B" w:rsidP="003D6D80"/>
          <w:p w14:paraId="37539A91" w14:textId="63F7476A" w:rsidR="00FC43C5" w:rsidRDefault="00FC43C5" w:rsidP="003D6D80">
            <w:r>
              <w:t>Sau khi chạy nó tạo ra thêm một C2’</w:t>
            </w:r>
            <w:r w:rsidR="00E34CB4">
              <w:t xml:space="preserve"> trên nhánh</w:t>
            </w:r>
          </w:p>
        </w:tc>
      </w:tr>
    </w:tbl>
    <w:p w14:paraId="02AA6A6C" w14:textId="77777777" w:rsidR="00230760" w:rsidRDefault="00230760" w:rsidP="003D6D80"/>
    <w:p w14:paraId="3C25C3F5" w14:textId="752C0A8B" w:rsidR="007D16DF" w:rsidRDefault="003F6E4A" w:rsidP="00282BD6">
      <w:r>
        <w:t xml:space="preserve">Để hoàn thành cấp độ này, hoàn tác commit gần nhất trên cả </w:t>
      </w:r>
      <w:r w:rsidRPr="003065A2">
        <w:rPr>
          <w:b/>
        </w:rPr>
        <w:t>local</w:t>
      </w:r>
      <w:r>
        <w:t xml:space="preserve"> và </w:t>
      </w:r>
      <w:r w:rsidRPr="003065A2">
        <w:rPr>
          <w:b/>
        </w:rPr>
        <w:t>pushed</w:t>
      </w:r>
      <w:r>
        <w:t>. Bạn sẽ hoàn tác tổng cộng 2 commit (một trên mỗi nhánh)</w:t>
      </w:r>
      <w:r w:rsidR="00C51966">
        <w:t>.</w:t>
      </w:r>
    </w:p>
    <w:p w14:paraId="00F29433" w14:textId="59A55652" w:rsidR="00C51966" w:rsidRDefault="00C51966" w:rsidP="00282BD6">
      <w:r>
        <w:t xml:space="preserve">Nhớ rằng </w:t>
      </w:r>
      <w:r w:rsidRPr="003065A2">
        <w:rPr>
          <w:highlight w:val="green"/>
        </w:rPr>
        <w:t>pushed</w:t>
      </w:r>
      <w:r>
        <w:t xml:space="preserve"> là nhánh từ xa và </w:t>
      </w:r>
      <w:r w:rsidRPr="003065A2">
        <w:rPr>
          <w:highlight w:val="green"/>
        </w:rPr>
        <w:t>local</w:t>
      </w:r>
      <w:r>
        <w:t xml:space="preserve"> là nhánh cục bộ -- như thế thì bạn sẽ chọn được phương án phù hợp. </w:t>
      </w:r>
      <w:r w:rsidR="00167537">
        <w:t xml:space="preserve"> (reset sẽ dùng ở Local còn revert sẽ dùng ở pushed)</w:t>
      </w:r>
    </w:p>
    <w:tbl>
      <w:tblPr>
        <w:tblStyle w:val="TableGrid"/>
        <w:tblW w:w="0" w:type="auto"/>
        <w:tblLook w:val="04A0" w:firstRow="1" w:lastRow="0" w:firstColumn="1" w:lastColumn="0" w:noHBand="0" w:noVBand="1"/>
      </w:tblPr>
      <w:tblGrid>
        <w:gridCol w:w="4675"/>
        <w:gridCol w:w="4675"/>
      </w:tblGrid>
      <w:tr w:rsidR="003065A2" w14:paraId="0C30BDB5" w14:textId="77777777" w:rsidTr="003065A2">
        <w:tc>
          <w:tcPr>
            <w:tcW w:w="4675" w:type="dxa"/>
          </w:tcPr>
          <w:p w14:paraId="02469469" w14:textId="77777777" w:rsidR="003065A2" w:rsidRDefault="003065A2" w:rsidP="00282BD6"/>
          <w:p w14:paraId="742CAAE1" w14:textId="77777777" w:rsidR="003065A2" w:rsidRDefault="003065A2" w:rsidP="00282BD6">
            <w:r>
              <w:rPr>
                <w:noProof/>
              </w:rPr>
              <w:drawing>
                <wp:inline distT="0" distB="0" distL="0" distR="0" wp14:anchorId="5C8EA058" wp14:editId="438CFB27">
                  <wp:extent cx="2347356" cy="23907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24-07-07 195020.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72052" cy="2415928"/>
                          </a:xfrm>
                          <a:prstGeom prst="rect">
                            <a:avLst/>
                          </a:prstGeom>
                        </pic:spPr>
                      </pic:pic>
                    </a:graphicData>
                  </a:graphic>
                </wp:inline>
              </w:drawing>
            </w:r>
          </w:p>
          <w:p w14:paraId="70A467FE" w14:textId="77777777" w:rsidR="002E256A" w:rsidRDefault="002E256A" w:rsidP="00282BD6"/>
          <w:p w14:paraId="04C84AC4" w14:textId="0322DA17" w:rsidR="002E256A" w:rsidRDefault="00A50CB9" w:rsidP="00282BD6">
            <w:r>
              <w:lastRenderedPageBreak/>
              <w:t xml:space="preserve">Hiện trạng trước khi thực hiện reset và revert trong git </w:t>
            </w:r>
            <w:r w:rsidR="003855AB">
              <w:t xml:space="preserve">, đây là quá trình thực tế khi chúng ta muốn bỏ một commit tới hệ thống </w:t>
            </w:r>
            <w:r w:rsidR="00D502FB">
              <w:t xml:space="preserve">mà chúng ta không chấp nhận nó. </w:t>
            </w:r>
          </w:p>
        </w:tc>
        <w:tc>
          <w:tcPr>
            <w:tcW w:w="4675" w:type="dxa"/>
          </w:tcPr>
          <w:p w14:paraId="1EE476A9" w14:textId="77777777" w:rsidR="003065A2" w:rsidRDefault="003065A2" w:rsidP="00282BD6"/>
          <w:p w14:paraId="3DA8F5BB" w14:textId="4D0360EF" w:rsidR="00F44722" w:rsidRDefault="00167537" w:rsidP="00282BD6">
            <w:r>
              <w:rPr>
                <w:noProof/>
              </w:rPr>
              <w:drawing>
                <wp:inline distT="0" distB="0" distL="0" distR="0" wp14:anchorId="15AA9143" wp14:editId="4C2B2811">
                  <wp:extent cx="814388" cy="2725139"/>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24-07-07 200134.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826590" cy="2765969"/>
                          </a:xfrm>
                          <a:prstGeom prst="rect">
                            <a:avLst/>
                          </a:prstGeom>
                        </pic:spPr>
                      </pic:pic>
                    </a:graphicData>
                  </a:graphic>
                </wp:inline>
              </w:drawing>
            </w:r>
          </w:p>
          <w:p w14:paraId="3B03E41E" w14:textId="77777777" w:rsidR="00167537" w:rsidRDefault="00167537" w:rsidP="00282BD6"/>
          <w:p w14:paraId="1F533535" w14:textId="46EF7ED9" w:rsidR="00167537" w:rsidRDefault="00AB1840" w:rsidP="00282BD6">
            <w:r>
              <w:t>Ta mong muốn là local nằm vị tría C1 với main và thực hiện 2 lệnh reset và revert trên 2 nhánh.</w:t>
            </w:r>
          </w:p>
          <w:p w14:paraId="6CE215E8" w14:textId="77777777" w:rsidR="00AB1840" w:rsidRDefault="00AB1840" w:rsidP="00282BD6"/>
          <w:p w14:paraId="249AD789" w14:textId="24B0BD47" w:rsidR="00AB1840" w:rsidRDefault="00744ED2" w:rsidP="00282BD6">
            <w:r>
              <w:t>(1) thực hiện lệnh git reset HEAD~1 để giật về main về C1</w:t>
            </w:r>
          </w:p>
          <w:p w14:paraId="2B5A0BBC" w14:textId="77777777" w:rsidR="00744ED2" w:rsidRDefault="00744ED2" w:rsidP="00282BD6"/>
          <w:p w14:paraId="3714F69E" w14:textId="1902A5C1" w:rsidR="00744ED2" w:rsidRDefault="00744ED2" w:rsidP="00282BD6">
            <w:r w:rsidRPr="00744ED2">
              <w:rPr>
                <w:highlight w:val="green"/>
              </w:rPr>
              <w:t>git reset HEAD~1</w:t>
            </w:r>
          </w:p>
          <w:p w14:paraId="10E4DD92" w14:textId="77777777" w:rsidR="00744ED2" w:rsidRDefault="00744ED2" w:rsidP="00282BD6"/>
          <w:p w14:paraId="3880F4F4" w14:textId="77777777" w:rsidR="00744ED2" w:rsidRDefault="00744ED2" w:rsidP="00282BD6">
            <w:r>
              <w:t>(2) thực hiện checkout tại pushed; thực hiện lệnh revert để lùi về HEAD</w:t>
            </w:r>
          </w:p>
          <w:p w14:paraId="4641FD52" w14:textId="77777777" w:rsidR="00744ED2" w:rsidRDefault="00744ED2" w:rsidP="00282BD6"/>
          <w:p w14:paraId="7FE385DD" w14:textId="26DA86DD" w:rsidR="00744ED2" w:rsidRDefault="00744ED2" w:rsidP="00282BD6">
            <w:r>
              <w:t>git checkout pushed</w:t>
            </w:r>
          </w:p>
          <w:p w14:paraId="159DA56C" w14:textId="77777777" w:rsidR="00744ED2" w:rsidRDefault="00744ED2" w:rsidP="00282BD6">
            <w:r>
              <w:t>git revert HEAD</w:t>
            </w:r>
          </w:p>
          <w:p w14:paraId="5BDFDE93" w14:textId="77777777" w:rsidR="00744ED2" w:rsidRDefault="00744ED2" w:rsidP="00282BD6"/>
          <w:p w14:paraId="308B1EEB" w14:textId="7AF01CDB" w:rsidR="00744ED2" w:rsidRDefault="001927CE" w:rsidP="00282BD6">
            <w:r>
              <w:t xml:space="preserve">(3) hệ thống sẽ tạo thêm một copy mà copy nội dung của C1 vào </w:t>
            </w:r>
            <w:r w:rsidRPr="003855AB">
              <w:rPr>
                <w:shd w:val="clear" w:color="auto" w:fill="92D050"/>
              </w:rPr>
              <w:t>C2</w:t>
            </w:r>
            <w:r>
              <w:t>’ (</w:t>
            </w:r>
            <w:r w:rsidRPr="001927CE">
              <w:rPr>
                <w:color w:val="FF0000"/>
              </w:rPr>
              <w:t>do git online không bao giờ có khái niệm lùi lại</w:t>
            </w:r>
            <w:r>
              <w:t>)</w:t>
            </w:r>
          </w:p>
          <w:p w14:paraId="542B017C" w14:textId="77777777" w:rsidR="00744ED2" w:rsidRDefault="00744ED2" w:rsidP="00282BD6"/>
          <w:p w14:paraId="12E8E89E" w14:textId="77777777" w:rsidR="00F44722" w:rsidRDefault="00F44722" w:rsidP="00282BD6"/>
        </w:tc>
      </w:tr>
    </w:tbl>
    <w:p w14:paraId="0FDB563D" w14:textId="366A8C0A" w:rsidR="007D16DF" w:rsidRDefault="007D16DF" w:rsidP="00282BD6"/>
    <w:p w14:paraId="6C881988" w14:textId="339010DF" w:rsidR="007D16DF" w:rsidRDefault="003D2169" w:rsidP="000B1731">
      <w:pPr>
        <w:pStyle w:val="Heading4"/>
      </w:pPr>
      <w:r>
        <w:t xml:space="preserve">7.7.6 Di chuyển commit </w:t>
      </w:r>
      <w:r w:rsidR="000B1731">
        <w:t xml:space="preserve">– chỉnh sửa cây lịch sử với git </w:t>
      </w:r>
    </w:p>
    <w:p w14:paraId="35A78FC1" w14:textId="77777777" w:rsidR="000B1731" w:rsidRDefault="000B1731" w:rsidP="00282BD6"/>
    <w:p w14:paraId="3C48592A" w14:textId="697CEC5F" w:rsidR="007D16DF" w:rsidRDefault="00CF1DD0" w:rsidP="009C7569">
      <w:pPr>
        <w:pStyle w:val="ListParagraph"/>
        <w:numPr>
          <w:ilvl w:val="0"/>
          <w:numId w:val="26"/>
        </w:numPr>
      </w:pPr>
      <w:r w:rsidRPr="005D5603">
        <w:rPr>
          <w:color w:val="FF0000"/>
        </w:rPr>
        <w:t>Giới thiệu về</w:t>
      </w:r>
      <w:r w:rsidR="004E612C" w:rsidRPr="005D5603">
        <w:rPr>
          <w:color w:val="FF0000"/>
        </w:rPr>
        <w:t xml:space="preserve"> c</w:t>
      </w:r>
      <w:r w:rsidRPr="005D5603">
        <w:rPr>
          <w:color w:val="FF0000"/>
        </w:rPr>
        <w:t>herry-pick</w:t>
      </w:r>
      <w:r>
        <w:t xml:space="preserve"> </w:t>
      </w:r>
    </w:p>
    <w:p w14:paraId="3E916352" w14:textId="7EAE03CA" w:rsidR="007D16DF" w:rsidRDefault="00A3379D" w:rsidP="00282BD6">
      <w:r>
        <w:t xml:space="preserve">Cherry-pick hay còn gọi là di chuyển commit. Cho đến giờ thì chúng ta đã nắm được cơ bản về git như – commit, rẽ nhánh, và dịch chuyển qua lại trên cây mã nguồn. Chừng ấy khái niệm là đủ để tận dụng </w:t>
      </w:r>
      <w:r w:rsidRPr="000E7565">
        <w:rPr>
          <w:color w:val="FF0000"/>
        </w:rPr>
        <w:t xml:space="preserve">90% sức mạnh của Git </w:t>
      </w:r>
      <w:r>
        <w:t xml:space="preserve">và đáp ứng đủ nhu cầu của nhà phát triển phần mềm. </w:t>
      </w:r>
    </w:p>
    <w:p w14:paraId="4CF56EF1" w14:textId="1D3DF000" w:rsidR="00A3379D" w:rsidRDefault="000E7565" w:rsidP="00282BD6">
      <w:r>
        <w:t>Tuy nhiên 10% còn lại thì lại khá hữu ích trong các quy trình làm việc phức tạp (hoặc khi bạn vướng phải tình huống khó khăn). Khái niệm tiếp theo chúng tôi đề cập đến đó chính là “di chuyển commit” – đó chính xác là cách để nhà phát triển nói rằng “</w:t>
      </w:r>
      <w:r w:rsidRPr="00177498">
        <w:rPr>
          <w:i/>
        </w:rPr>
        <w:t>Tôi muốn lấy bản ghi ở đây và cả bản ghi ở đó</w:t>
      </w:r>
      <w:r>
        <w:t>” một cách chính xác ,trôi chảy và linh hoạt.</w:t>
      </w:r>
    </w:p>
    <w:p w14:paraId="329FF0A0" w14:textId="4ECB18E4" w:rsidR="00177498" w:rsidRDefault="00177498" w:rsidP="00282BD6">
      <w:r>
        <w:t xml:space="preserve">Nghe có vẻ phức tạp, nhưng thực ra khái niệm này khá đơn giản. </w:t>
      </w:r>
    </w:p>
    <w:p w14:paraId="3CDEEA30" w14:textId="2BAA81AD" w:rsidR="00177498" w:rsidRDefault="00177498" w:rsidP="00282BD6">
      <w:r>
        <w:t>Lệnh đầu tiên trong loạt bài này là git cherry-pick, có định dạng là:</w:t>
      </w:r>
    </w:p>
    <w:tbl>
      <w:tblPr>
        <w:tblStyle w:val="TableGrid"/>
        <w:tblW w:w="0" w:type="auto"/>
        <w:tblLook w:val="04A0" w:firstRow="1" w:lastRow="0" w:firstColumn="1" w:lastColumn="0" w:noHBand="0" w:noVBand="1"/>
      </w:tblPr>
      <w:tblGrid>
        <w:gridCol w:w="9350"/>
      </w:tblGrid>
      <w:tr w:rsidR="00177498" w14:paraId="600D6392" w14:textId="77777777" w:rsidTr="00177498">
        <w:tc>
          <w:tcPr>
            <w:tcW w:w="9350" w:type="dxa"/>
          </w:tcPr>
          <w:p w14:paraId="4ACAC5A7" w14:textId="38A2C6D4" w:rsidR="00177498" w:rsidRDefault="00177498" w:rsidP="00282BD6">
            <w:r w:rsidRPr="00CA064D">
              <w:rPr>
                <w:highlight w:val="green"/>
              </w:rPr>
              <w:t>git cherry-pick &lt;Commit1&gt; &lt;Commit2&gt; &lt;…&gt;</w:t>
            </w:r>
          </w:p>
        </w:tc>
      </w:tr>
    </w:tbl>
    <w:p w14:paraId="6086BA6B" w14:textId="77777777" w:rsidR="00177498" w:rsidRDefault="00177498" w:rsidP="00282BD6"/>
    <w:p w14:paraId="57B2722E" w14:textId="51168BC4" w:rsidR="00177498" w:rsidRDefault="00177498" w:rsidP="00282BD6">
      <w:r>
        <w:t xml:space="preserve">Đó là cách rất trực tiếp để copy một loạt commit xuống dưới vị trí hiện tại của bạn (HEAD). Cá nhân tôi rất thích cherry-pick bởi tính tiện dụng và dễ hiểu của nó. </w:t>
      </w:r>
    </w:p>
    <w:tbl>
      <w:tblPr>
        <w:tblStyle w:val="TableGrid"/>
        <w:tblW w:w="0" w:type="auto"/>
        <w:tblLook w:val="04A0" w:firstRow="1" w:lastRow="0" w:firstColumn="1" w:lastColumn="0" w:noHBand="0" w:noVBand="1"/>
      </w:tblPr>
      <w:tblGrid>
        <w:gridCol w:w="4011"/>
        <w:gridCol w:w="5339"/>
      </w:tblGrid>
      <w:tr w:rsidR="0098180D" w14:paraId="0A4B4AE6" w14:textId="77777777" w:rsidTr="001169AF">
        <w:tc>
          <w:tcPr>
            <w:tcW w:w="4011" w:type="dxa"/>
          </w:tcPr>
          <w:p w14:paraId="53B6676A" w14:textId="77777777" w:rsidR="0098180D" w:rsidRDefault="00BE3FD9" w:rsidP="00282BD6">
            <w:r>
              <w:rPr>
                <w:noProof/>
              </w:rPr>
              <w:lastRenderedPageBreak/>
              <w:drawing>
                <wp:inline distT="0" distB="0" distL="0" distR="0" wp14:anchorId="5F5A1969" wp14:editId="65D5BCBC">
                  <wp:extent cx="2409825" cy="297469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24-07-07 212258.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416154" cy="2982503"/>
                          </a:xfrm>
                          <a:prstGeom prst="rect">
                            <a:avLst/>
                          </a:prstGeom>
                        </pic:spPr>
                      </pic:pic>
                    </a:graphicData>
                  </a:graphic>
                </wp:inline>
              </w:drawing>
            </w:r>
          </w:p>
          <w:p w14:paraId="17AA35A9" w14:textId="3B3BE305" w:rsidR="00BE3FD9" w:rsidRDefault="00BE3FD9" w:rsidP="00282BD6">
            <w:r>
              <w:t>Trước khi chạy lệnh:</w:t>
            </w:r>
          </w:p>
          <w:p w14:paraId="0923D1D0" w14:textId="77777777" w:rsidR="00BE3FD9" w:rsidRDefault="00BE3FD9" w:rsidP="00282BD6"/>
          <w:p w14:paraId="03810EDC" w14:textId="77777777" w:rsidR="00BE3FD9" w:rsidRDefault="00BE3FD9" w:rsidP="00282BD6">
            <w:r w:rsidRPr="00846623">
              <w:rPr>
                <w:highlight w:val="green"/>
              </w:rPr>
              <w:t>git cherry-pick C2 C4</w:t>
            </w:r>
          </w:p>
          <w:p w14:paraId="0BB1C9ED" w14:textId="6D218D70" w:rsidR="00BE3FD9" w:rsidRDefault="00BE3FD9" w:rsidP="00282BD6"/>
        </w:tc>
        <w:tc>
          <w:tcPr>
            <w:tcW w:w="5339" w:type="dxa"/>
          </w:tcPr>
          <w:p w14:paraId="05850637" w14:textId="77777777" w:rsidR="0098180D" w:rsidRDefault="0098180D" w:rsidP="00282BD6">
            <w:r>
              <w:t xml:space="preserve">Ở đây ta có một kho chứa mà ta muốn sao chếp thành quả công việc từ nhánh side sang nhánh main. </w:t>
            </w:r>
          </w:p>
          <w:p w14:paraId="13DB0C1C" w14:textId="77777777" w:rsidR="0098180D" w:rsidRDefault="0098180D" w:rsidP="00282BD6"/>
          <w:p w14:paraId="38E81C04" w14:textId="77777777" w:rsidR="0098180D" w:rsidRDefault="0098180D" w:rsidP="00282BD6">
            <w:r>
              <w:t>Ta có thể dùng rebase để làm việc này, nhưng xem thử cherry-pick làm việc thế nào</w:t>
            </w:r>
            <w:r w:rsidR="00BE3FD9">
              <w:t xml:space="preserve">. </w:t>
            </w:r>
          </w:p>
          <w:p w14:paraId="085E04F6" w14:textId="77777777" w:rsidR="00BE3FD9" w:rsidRDefault="00BE3FD9" w:rsidP="00282BD6"/>
          <w:p w14:paraId="630DCFC7" w14:textId="77777777" w:rsidR="00846623" w:rsidRDefault="00846623" w:rsidP="00282BD6">
            <w:r w:rsidRPr="00846623">
              <w:rPr>
                <w:highlight w:val="green"/>
              </w:rPr>
              <w:t>git cherry-pick C2 C4</w:t>
            </w:r>
            <w:r>
              <w:t xml:space="preserve"> </w:t>
            </w:r>
          </w:p>
          <w:p w14:paraId="23E8ECD9" w14:textId="77777777" w:rsidR="00846623" w:rsidRDefault="00846623" w:rsidP="00282BD6"/>
          <w:p w14:paraId="219EE52E" w14:textId="77777777" w:rsidR="00846623" w:rsidRDefault="00846623" w:rsidP="00282BD6">
            <w:r>
              <w:t>Nó sẽ copy 2 commit là C2, C4 thành C2’,C4’ xuống bên dưới nhánh main.</w:t>
            </w:r>
          </w:p>
          <w:p w14:paraId="07E1B4FB" w14:textId="77777777" w:rsidR="00440CA3" w:rsidRDefault="00440CA3" w:rsidP="00282BD6"/>
          <w:p w14:paraId="2D0EE1F5" w14:textId="77777777" w:rsidR="00846623" w:rsidRDefault="00846623" w:rsidP="00282BD6">
            <w:r>
              <w:t xml:space="preserve"> </w:t>
            </w:r>
            <w:r>
              <w:rPr>
                <w:noProof/>
              </w:rPr>
              <w:drawing>
                <wp:inline distT="0" distB="0" distL="0" distR="0" wp14:anchorId="593DE802" wp14:editId="2B3861DB">
                  <wp:extent cx="2433638" cy="2980703"/>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4-07-07 212559.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38304" cy="2986417"/>
                          </a:xfrm>
                          <a:prstGeom prst="rect">
                            <a:avLst/>
                          </a:prstGeom>
                        </pic:spPr>
                      </pic:pic>
                    </a:graphicData>
                  </a:graphic>
                </wp:inline>
              </w:drawing>
            </w:r>
          </w:p>
          <w:p w14:paraId="098BE304" w14:textId="77777777" w:rsidR="001169AF" w:rsidRDefault="001169AF" w:rsidP="00282BD6"/>
          <w:p w14:paraId="5690CA72" w14:textId="27C43D7A" w:rsidR="001169AF" w:rsidRDefault="001169AF" w:rsidP="00282BD6"/>
          <w:p w14:paraId="2699F065" w14:textId="77777777" w:rsidR="001169AF" w:rsidRDefault="001169AF" w:rsidP="00282BD6"/>
          <w:p w14:paraId="3E9C3934" w14:textId="49D7073F" w:rsidR="00846623" w:rsidRDefault="00846623" w:rsidP="00282BD6"/>
        </w:tc>
      </w:tr>
    </w:tbl>
    <w:p w14:paraId="6A9C0A11" w14:textId="67CAE62F" w:rsidR="007D16DF" w:rsidRDefault="007D16DF" w:rsidP="00282BD6"/>
    <w:p w14:paraId="7F3B20BD" w14:textId="3839DFA7" w:rsidR="007D16DF" w:rsidRDefault="00CA064D" w:rsidP="009C7569">
      <w:pPr>
        <w:pStyle w:val="ListParagraph"/>
        <w:numPr>
          <w:ilvl w:val="0"/>
          <w:numId w:val="26"/>
        </w:numPr>
      </w:pPr>
      <w:r w:rsidRPr="005D5603">
        <w:rPr>
          <w:color w:val="FF0000"/>
        </w:rPr>
        <w:t>Giới thiệu về Rebase tương tác</w:t>
      </w:r>
    </w:p>
    <w:p w14:paraId="624B7BF7" w14:textId="5F98B7BE" w:rsidR="00F30102" w:rsidRDefault="00F30102" w:rsidP="00CA064D">
      <w:r>
        <w:t xml:space="preserve">Khi bạn biết rõ mình muốn những commit nào (và mã băm tương ứng của chúng) thì Git Cherry-pick là một công cụ tuyệt vời – nó đơn giản đến bất ngờ. </w:t>
      </w:r>
    </w:p>
    <w:p w14:paraId="6982F25D" w14:textId="4CD2A53B" w:rsidR="00F30102" w:rsidRDefault="00F30102" w:rsidP="00CA064D">
      <w:r>
        <w:t xml:space="preserve">Nhưng mà lỡ như bạn không biết mình cần commit nào thì sao ? May mà git cũng có công cụ cho việc này! Ta có thể rebase tương tác cho việc này – đó là cách tốt nhất để cân nhắn lựa chọn các commit mà bạn muốn rebase. </w:t>
      </w:r>
    </w:p>
    <w:p w14:paraId="57CAC406" w14:textId="7186EE71" w:rsidR="005E39F4" w:rsidRDefault="005E39F4" w:rsidP="00CA064D">
      <w:r>
        <w:t xml:space="preserve">Rebase tương tác nghĩa là dùng lệnh </w:t>
      </w:r>
      <w:r w:rsidRPr="005E39F4">
        <w:rPr>
          <w:highlight w:val="green"/>
        </w:rPr>
        <w:t>rebase</w:t>
      </w:r>
      <w:r>
        <w:t xml:space="preserve"> với tuỳ chọn </w:t>
      </w:r>
      <w:r w:rsidRPr="005E39F4">
        <w:rPr>
          <w:highlight w:val="green"/>
        </w:rPr>
        <w:t>–i</w:t>
      </w:r>
      <w:r>
        <w:t xml:space="preserve"> . </w:t>
      </w:r>
    </w:p>
    <w:p w14:paraId="6CD12326" w14:textId="255E065B" w:rsidR="005E39F4" w:rsidRDefault="005E39F4" w:rsidP="00CA064D">
      <w:r>
        <w:t xml:space="preserve">Nếu lệnh của bạn có bao hàm tuỳ chọn này, Git sẽ mở một giao diện người dùng để cho bạn biết những commit nào sẽ được sao chép xuống dưới mục tiêu rebase. Nó cũng đồng thời thể </w:t>
      </w:r>
      <w:r>
        <w:lastRenderedPageBreak/>
        <w:t xml:space="preserve">hiện mã băm (hash) và thông điệp của commit, điều này tuyệt vời bởi từ đó ta có thể phân biệt được chúng. </w:t>
      </w:r>
    </w:p>
    <w:p w14:paraId="057645BD" w14:textId="77777777" w:rsidR="005E39F4" w:rsidRDefault="005E39F4" w:rsidP="00CA064D"/>
    <w:p w14:paraId="2326885C" w14:textId="4BB70895" w:rsidR="005E39F4" w:rsidRPr="002116D5" w:rsidRDefault="005E39F4" w:rsidP="00CA064D">
      <w:pPr>
        <w:rPr>
          <w:i/>
        </w:rPr>
      </w:pPr>
      <w:r w:rsidRPr="002116D5">
        <w:rPr>
          <w:i/>
        </w:rPr>
        <w:t xml:space="preserve">Với Git “thật”, cửa sổ UI (giao diện người dùng) sẽ được mở thông qua một tệp nhờ công cụ chỉnh sửa văn bản như vim. Vì mục đích học tập, chúng tôi xây dựng một hộp thoại nhỏ mà nó hành động tương đương như vậy. </w:t>
      </w:r>
    </w:p>
    <w:p w14:paraId="18CD0DDB" w14:textId="4E408AA9" w:rsidR="002116D5" w:rsidRDefault="002116D5" w:rsidP="00CA064D">
      <w:r>
        <w:t>Khi hộp thoại rebase tương tác bật lên, trong ứng dụng giáo dục của chúng tôi, bạn có khả năng làm 2 điều sau:</w:t>
      </w:r>
    </w:p>
    <w:p w14:paraId="0D995437" w14:textId="5C8627D3" w:rsidR="002116D5" w:rsidRDefault="002116D5" w:rsidP="002116D5">
      <w:pPr>
        <w:pStyle w:val="ListParagraph"/>
        <w:numPr>
          <w:ilvl w:val="1"/>
          <w:numId w:val="8"/>
        </w:numPr>
      </w:pPr>
      <w:r>
        <w:t>Bạn có thể sắp xếp lại các commit thông qua UI (kéo thả)</w:t>
      </w:r>
    </w:p>
    <w:p w14:paraId="21B29F26" w14:textId="0142AF2B" w:rsidR="002116D5" w:rsidRDefault="002116D5" w:rsidP="002116D5">
      <w:pPr>
        <w:pStyle w:val="ListParagraph"/>
        <w:numPr>
          <w:ilvl w:val="1"/>
          <w:numId w:val="8"/>
        </w:numPr>
      </w:pPr>
      <w:r>
        <w:t xml:space="preserve">Bạn có thể chọn hoặc loại bỏ vài commit cụ thể. Điều này được thể hiện qua nút pick – tắt nút pick nghĩa là bạn loại bỏ commit đó. </w:t>
      </w:r>
    </w:p>
    <w:p w14:paraId="44F52B34" w14:textId="570522DF" w:rsidR="004A24AA" w:rsidRDefault="004A24AA" w:rsidP="004A24AA">
      <w:r>
        <w:t xml:space="preserve">Chú ý rằng, đối với rebase tương tác trong thực tế, bạn có thể làm nhiều thứ hơn như squash (kết hợp) commit, sửa đổi commit message, thậm chí chỉnh sửa commit. Tuy nhiên, chúng ta chỉ tập trung vào 2 thao tác trên. </w:t>
      </w:r>
    </w:p>
    <w:p w14:paraId="1835820C" w14:textId="245DBDD3" w:rsidR="005E39F4" w:rsidRDefault="009E5150" w:rsidP="00CA064D">
      <w:r>
        <w:t>Ví dụ:</w:t>
      </w:r>
    </w:p>
    <w:tbl>
      <w:tblPr>
        <w:tblStyle w:val="TableGrid"/>
        <w:tblW w:w="0" w:type="auto"/>
        <w:tblLook w:val="04A0" w:firstRow="1" w:lastRow="0" w:firstColumn="1" w:lastColumn="0" w:noHBand="0" w:noVBand="1"/>
      </w:tblPr>
      <w:tblGrid>
        <w:gridCol w:w="4364"/>
        <w:gridCol w:w="4986"/>
      </w:tblGrid>
      <w:tr w:rsidR="009E5150" w14:paraId="2275F9BC" w14:textId="77777777" w:rsidTr="009E5150">
        <w:tc>
          <w:tcPr>
            <w:tcW w:w="4675" w:type="dxa"/>
          </w:tcPr>
          <w:p w14:paraId="2AED98D9" w14:textId="77777777" w:rsidR="009E5150" w:rsidRDefault="009E5150" w:rsidP="00CA064D"/>
          <w:p w14:paraId="5876CA2D" w14:textId="77777777" w:rsidR="009E5150" w:rsidRDefault="009E5150" w:rsidP="00CA064D">
            <w:r>
              <w:rPr>
                <w:noProof/>
              </w:rPr>
              <w:drawing>
                <wp:inline distT="0" distB="0" distL="0" distR="0" wp14:anchorId="45DC6881" wp14:editId="4BA599D5">
                  <wp:extent cx="2571750" cy="259925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4-07-07 214244.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86502" cy="2614167"/>
                          </a:xfrm>
                          <a:prstGeom prst="rect">
                            <a:avLst/>
                          </a:prstGeom>
                        </pic:spPr>
                      </pic:pic>
                    </a:graphicData>
                  </a:graphic>
                </wp:inline>
              </w:drawing>
            </w:r>
          </w:p>
          <w:p w14:paraId="2B0B65C2" w14:textId="77777777" w:rsidR="009E5150" w:rsidRDefault="009E5150" w:rsidP="00CA064D"/>
          <w:p w14:paraId="0EB82FE8" w14:textId="7C7594DA" w:rsidR="00AE6E6F" w:rsidRDefault="00AE6E6F" w:rsidP="00CA064D"/>
        </w:tc>
        <w:tc>
          <w:tcPr>
            <w:tcW w:w="4675" w:type="dxa"/>
          </w:tcPr>
          <w:p w14:paraId="2D046891" w14:textId="77777777" w:rsidR="009E5150" w:rsidRDefault="001169AF" w:rsidP="00CA064D">
            <w:r>
              <w:t xml:space="preserve">Khi chúng ta sử dụng </w:t>
            </w:r>
          </w:p>
          <w:p w14:paraId="4905CFB6" w14:textId="77777777" w:rsidR="001169AF" w:rsidRDefault="001169AF" w:rsidP="00CA064D"/>
          <w:p w14:paraId="7516D0C3" w14:textId="77777777" w:rsidR="001169AF" w:rsidRDefault="001169AF" w:rsidP="00CA064D">
            <w:r w:rsidRPr="001169AF">
              <w:rPr>
                <w:highlight w:val="green"/>
              </w:rPr>
              <w:t>Git rebase -i HEAD~4</w:t>
            </w:r>
          </w:p>
          <w:p w14:paraId="0753B4D1" w14:textId="77777777" w:rsidR="001169AF" w:rsidRDefault="001169AF" w:rsidP="00CA064D"/>
          <w:p w14:paraId="1FC9040D" w14:textId="77777777" w:rsidR="001169AF" w:rsidRDefault="001169AF" w:rsidP="00CA064D">
            <w:r>
              <w:rPr>
                <w:noProof/>
              </w:rPr>
              <w:drawing>
                <wp:inline distT="0" distB="0" distL="0" distR="0" wp14:anchorId="2D18E8C8" wp14:editId="2FA7085D">
                  <wp:extent cx="3028950" cy="1733232"/>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4-07-07 214559.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58629" cy="1750215"/>
                          </a:xfrm>
                          <a:prstGeom prst="rect">
                            <a:avLst/>
                          </a:prstGeom>
                        </pic:spPr>
                      </pic:pic>
                    </a:graphicData>
                  </a:graphic>
                </wp:inline>
              </w:drawing>
            </w:r>
          </w:p>
          <w:p w14:paraId="348CB996" w14:textId="77777777" w:rsidR="001169AF" w:rsidRDefault="001169AF" w:rsidP="00CA064D">
            <w:r>
              <w:t>Git sao chép chính xác các commit mà bạn đã lựa chọn thông qua UI.</w:t>
            </w:r>
          </w:p>
          <w:p w14:paraId="6173EAD4" w14:textId="77777777" w:rsidR="001169AF" w:rsidRDefault="001169AF" w:rsidP="00CA064D">
            <w:pPr>
              <w:rPr>
                <w:noProof/>
              </w:rPr>
            </w:pPr>
          </w:p>
          <w:p w14:paraId="15B87BD9" w14:textId="77777777" w:rsidR="001169AF" w:rsidRDefault="001169AF" w:rsidP="00CA064D">
            <w:r>
              <w:rPr>
                <w:noProof/>
              </w:rPr>
              <w:drawing>
                <wp:inline distT="0" distB="0" distL="0" distR="0" wp14:anchorId="370C0937" wp14:editId="7B9C4194">
                  <wp:extent cx="1680845" cy="16624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4-07-07 214815.png"/>
                          <pic:cNvPicPr/>
                        </pic:nvPicPr>
                        <pic:blipFill rotWithShape="1">
                          <a:blip r:embed="rId193" cstate="print">
                            <a:extLst>
                              <a:ext uri="{28A0092B-C50C-407E-A947-70E740481C1C}">
                                <a14:useLocalDpi xmlns:a14="http://schemas.microsoft.com/office/drawing/2010/main" val="0"/>
                              </a:ext>
                            </a:extLst>
                          </a:blip>
                          <a:srcRect t="1966" b="-1"/>
                          <a:stretch/>
                        </pic:blipFill>
                        <pic:spPr bwMode="auto">
                          <a:xfrm>
                            <a:off x="0" y="0"/>
                            <a:ext cx="1688717" cy="1670258"/>
                          </a:xfrm>
                          <a:prstGeom prst="rect">
                            <a:avLst/>
                          </a:prstGeom>
                          <a:ln>
                            <a:noFill/>
                          </a:ln>
                          <a:extLst>
                            <a:ext uri="{53640926-AAD7-44D8-BBD7-CCE9431645EC}">
                              <a14:shadowObscured xmlns:a14="http://schemas.microsoft.com/office/drawing/2010/main"/>
                            </a:ext>
                          </a:extLst>
                        </pic:spPr>
                      </pic:pic>
                    </a:graphicData>
                  </a:graphic>
                </wp:inline>
              </w:drawing>
            </w:r>
          </w:p>
          <w:p w14:paraId="4B1291F3" w14:textId="032B814D" w:rsidR="001169AF" w:rsidRDefault="001169AF" w:rsidP="00CA064D"/>
        </w:tc>
      </w:tr>
    </w:tbl>
    <w:p w14:paraId="1A49927C" w14:textId="7D1EC9A3" w:rsidR="003B6FA9" w:rsidRDefault="007A42D5" w:rsidP="003B6FA9">
      <w:pPr>
        <w:pStyle w:val="Heading4"/>
      </w:pPr>
      <w:r>
        <w:lastRenderedPageBreak/>
        <w:t>7.7</w:t>
      </w:r>
      <w:r w:rsidR="00524C44">
        <w:t xml:space="preserve">.7 </w:t>
      </w:r>
      <w:r w:rsidR="003B6FA9">
        <w:t>Một số vẹ</w:t>
      </w:r>
      <w:r w:rsidR="00F801C7">
        <w:t>o v</w:t>
      </w:r>
      <w:r w:rsidR="003B6FA9">
        <w:t>ặt của Git</w:t>
      </w:r>
      <w:r w:rsidR="00DD5BA2">
        <w:t xml:space="preserve"> (!important)</w:t>
      </w:r>
    </w:p>
    <w:p w14:paraId="2117AD3D" w14:textId="138569E7" w:rsidR="009E5150" w:rsidRDefault="003B6FA9" w:rsidP="00CA064D">
      <w:r>
        <w:t xml:space="preserve"> </w:t>
      </w:r>
    </w:p>
    <w:p w14:paraId="16444FE8" w14:textId="1784B726" w:rsidR="00524C44" w:rsidRDefault="003B6FA9" w:rsidP="009C7569">
      <w:pPr>
        <w:pStyle w:val="ListParagraph"/>
        <w:numPr>
          <w:ilvl w:val="0"/>
          <w:numId w:val="26"/>
        </w:numPr>
      </w:pPr>
      <w:r w:rsidRPr="00A0200A">
        <w:rPr>
          <w:color w:val="FF0000"/>
        </w:rPr>
        <w:t xml:space="preserve">Chỉ lấy 1 commit </w:t>
      </w:r>
      <w:r w:rsidR="00715E1F">
        <w:t xml:space="preserve">– Commit xếp chồng cục bộ </w:t>
      </w:r>
    </w:p>
    <w:p w14:paraId="29703719" w14:textId="77777777" w:rsidR="00906984" w:rsidRDefault="00715E1F" w:rsidP="003B6FA9">
      <w:r>
        <w:t>Có tình huống thế này thường hay xảy ra trong quá trình phát triển: Tôi đang cố dò lỗi nhưng mà nó lại khó tìm. Để hỗ trợ việc này</w:t>
      </w:r>
      <w:r w:rsidR="00906984">
        <w:t xml:space="preserve">, tôi thêm vào dòng lệnh gỡ lỗi và lệnh in. </w:t>
      </w:r>
    </w:p>
    <w:p w14:paraId="70550B47" w14:textId="77777777" w:rsidR="00621EDE" w:rsidRDefault="00906984" w:rsidP="003B6FA9">
      <w:r>
        <w:t>Mấy lệnh gỡ lỗi và in này nằm yên trong commit của chúng</w:t>
      </w:r>
      <w:r w:rsidR="00621EDE">
        <w:t xml:space="preserve">. Cuối cùng thì tôi cũng tìm ra lỗi, gỡ lỗi xong. </w:t>
      </w:r>
    </w:p>
    <w:p w14:paraId="56CDDDC8" w14:textId="2480B53A" w:rsidR="003B6FA9" w:rsidRDefault="00621EDE" w:rsidP="003B6FA9">
      <w:r>
        <w:t xml:space="preserve">Bây giờ thì phải đưa </w:t>
      </w:r>
      <w:r w:rsidRPr="00085C12">
        <w:rPr>
          <w:highlight w:val="green"/>
        </w:rPr>
        <w:t>bugFix</w:t>
      </w:r>
      <w:r>
        <w:t xml:space="preserve"> trở về nhánh </w:t>
      </w:r>
      <w:r w:rsidRPr="00085C12">
        <w:rPr>
          <w:highlight w:val="green"/>
        </w:rPr>
        <w:t>main</w:t>
      </w:r>
      <w:r>
        <w:t xml:space="preserve">. Nếu đơn giản dùng fast-forwarded lên main, thì main lại có tất cả các lệnh gỡ lỗi kia, chẳng muốn chút nào. Phải có cách khác chứ … </w:t>
      </w:r>
      <w:r w:rsidR="00715E1F">
        <w:t xml:space="preserve">  </w:t>
      </w:r>
    </w:p>
    <w:p w14:paraId="1A63E873" w14:textId="2E8785BC" w:rsidR="007D16DF" w:rsidRDefault="00085C12" w:rsidP="00282BD6">
      <w:r>
        <w:t>Ta cần phải bảo Git chỉ sao chép 1 commit thôi. Điều này giống với các cấp độ trước và điều chỉnh vị trí – ta có thê dùng các câu lệnh tương tự:</w:t>
      </w:r>
    </w:p>
    <w:tbl>
      <w:tblPr>
        <w:tblStyle w:val="TableGrid"/>
        <w:tblW w:w="0" w:type="auto"/>
        <w:tblLook w:val="04A0" w:firstRow="1" w:lastRow="0" w:firstColumn="1" w:lastColumn="0" w:noHBand="0" w:noVBand="1"/>
      </w:tblPr>
      <w:tblGrid>
        <w:gridCol w:w="9350"/>
      </w:tblGrid>
      <w:tr w:rsidR="00A14D2B" w14:paraId="4C1B53A5" w14:textId="77777777" w:rsidTr="00A14D2B">
        <w:tc>
          <w:tcPr>
            <w:tcW w:w="9350" w:type="dxa"/>
          </w:tcPr>
          <w:p w14:paraId="4CFFB227" w14:textId="77777777" w:rsidR="00A14D2B" w:rsidRDefault="00A14D2B" w:rsidP="00282BD6">
            <w:r w:rsidRPr="00A14D2B">
              <w:rPr>
                <w:highlight w:val="green"/>
              </w:rPr>
              <w:t>git rebase –i</w:t>
            </w:r>
            <w:r>
              <w:t xml:space="preserve"> </w:t>
            </w:r>
          </w:p>
          <w:p w14:paraId="54FEC012" w14:textId="5B93B7D1" w:rsidR="00A14D2B" w:rsidRDefault="00A14D2B" w:rsidP="00282BD6"/>
        </w:tc>
      </w:tr>
      <w:tr w:rsidR="00A14D2B" w14:paraId="68B4416D" w14:textId="77777777" w:rsidTr="00A14D2B">
        <w:tc>
          <w:tcPr>
            <w:tcW w:w="9350" w:type="dxa"/>
          </w:tcPr>
          <w:p w14:paraId="08626B39" w14:textId="77777777" w:rsidR="00A14D2B" w:rsidRDefault="00A14D2B" w:rsidP="00282BD6">
            <w:r w:rsidRPr="00A14D2B">
              <w:rPr>
                <w:highlight w:val="green"/>
              </w:rPr>
              <w:t>git cherry-pick</w:t>
            </w:r>
            <w:r>
              <w:t xml:space="preserve"> </w:t>
            </w:r>
          </w:p>
          <w:p w14:paraId="4F64CA5D" w14:textId="2F2FE5E8" w:rsidR="00A14D2B" w:rsidRDefault="00A14D2B" w:rsidP="00282BD6"/>
        </w:tc>
      </w:tr>
    </w:tbl>
    <w:p w14:paraId="1D406621" w14:textId="77777777" w:rsidR="00A14D2B" w:rsidRDefault="00A14D2B" w:rsidP="00282BD6"/>
    <w:p w14:paraId="28D3BC64" w14:textId="67BF9691" w:rsidR="00085C12" w:rsidRDefault="00014C63" w:rsidP="00282BD6">
      <w:r>
        <w:t xml:space="preserve">Để đạt được mục tiêu này. </w:t>
      </w:r>
      <w:r w:rsidR="00085C12">
        <w:t xml:space="preserve"> </w:t>
      </w:r>
    </w:p>
    <w:p w14:paraId="3B9F6D44" w14:textId="5A2799D6" w:rsidR="00085C12" w:rsidRDefault="00743F26" w:rsidP="00282BD6">
      <w:r>
        <w:t xml:space="preserve">Bây giờ là cấp độ cao hơn rồi nên bạn hãy tự quyết định nên dùng câu lệnh nào, nhưng hoàn thành được cấp độ, hãy đảm bảo rằng </w:t>
      </w:r>
      <w:r w:rsidRPr="00081BA6">
        <w:rPr>
          <w:highlight w:val="green"/>
        </w:rPr>
        <w:t>main</w:t>
      </w:r>
      <w:r>
        <w:t xml:space="preserve"> được nhận commit mà </w:t>
      </w:r>
      <w:r w:rsidRPr="00081BA6">
        <w:rPr>
          <w:highlight w:val="green"/>
        </w:rPr>
        <w:t>bugFix</w:t>
      </w:r>
      <w:r>
        <w:t xml:space="preserve"> tham chiếu tới. </w:t>
      </w:r>
    </w:p>
    <w:tbl>
      <w:tblPr>
        <w:tblStyle w:val="TableGrid"/>
        <w:tblW w:w="0" w:type="auto"/>
        <w:tblLook w:val="04A0" w:firstRow="1" w:lastRow="0" w:firstColumn="1" w:lastColumn="0" w:noHBand="0" w:noVBand="1"/>
      </w:tblPr>
      <w:tblGrid>
        <w:gridCol w:w="4675"/>
        <w:gridCol w:w="4675"/>
      </w:tblGrid>
      <w:tr w:rsidR="003C54AD" w14:paraId="28BFBF92" w14:textId="77777777" w:rsidTr="003C54AD">
        <w:tc>
          <w:tcPr>
            <w:tcW w:w="4675" w:type="dxa"/>
          </w:tcPr>
          <w:p w14:paraId="1CFDE65A" w14:textId="77777777" w:rsidR="003A5C58" w:rsidRDefault="003A5C58" w:rsidP="00282BD6"/>
          <w:p w14:paraId="334FA6CD" w14:textId="537AC8F6" w:rsidR="003A5C58" w:rsidRDefault="003A5C58" w:rsidP="00282BD6">
            <w:r>
              <w:rPr>
                <w:noProof/>
              </w:rPr>
              <w:drawing>
                <wp:inline distT="0" distB="0" distL="0" distR="0" wp14:anchorId="0DE9DA73" wp14:editId="58324E97">
                  <wp:extent cx="1728787" cy="2665887"/>
                  <wp:effectExtent l="0" t="0" r="508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24-07-08 002749.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744364" cy="2689907"/>
                          </a:xfrm>
                          <a:prstGeom prst="rect">
                            <a:avLst/>
                          </a:prstGeom>
                        </pic:spPr>
                      </pic:pic>
                    </a:graphicData>
                  </a:graphic>
                </wp:inline>
              </w:drawing>
            </w:r>
          </w:p>
          <w:p w14:paraId="5ED59527" w14:textId="18D93068" w:rsidR="003A5C58" w:rsidRDefault="003A5C58" w:rsidP="00282BD6">
            <w:r>
              <w:t>Trước khi thực hiện lệnh:</w:t>
            </w:r>
          </w:p>
          <w:p w14:paraId="5F22C2EC" w14:textId="77777777" w:rsidR="003A5C58" w:rsidRDefault="003A5C58" w:rsidP="00282BD6"/>
          <w:p w14:paraId="168D5B15" w14:textId="645B9BA6" w:rsidR="003A5C58" w:rsidRDefault="003A5C58" w:rsidP="00282BD6">
            <w:r>
              <w:t xml:space="preserve">git checkout main </w:t>
            </w:r>
          </w:p>
          <w:p w14:paraId="296F20F9" w14:textId="2750B8FD" w:rsidR="003A5C58" w:rsidRDefault="003A5C58" w:rsidP="00282BD6">
            <w:r>
              <w:t xml:space="preserve">git cherry-pick C4 </w:t>
            </w:r>
          </w:p>
          <w:p w14:paraId="2A269F31" w14:textId="006DFCF1" w:rsidR="003A5C58" w:rsidRDefault="003A5C58" w:rsidP="00282BD6"/>
        </w:tc>
        <w:tc>
          <w:tcPr>
            <w:tcW w:w="4675" w:type="dxa"/>
          </w:tcPr>
          <w:p w14:paraId="287C5D09" w14:textId="77777777" w:rsidR="003C54AD" w:rsidRDefault="003C54AD" w:rsidP="00282BD6"/>
          <w:p w14:paraId="17A19C61" w14:textId="77777777" w:rsidR="003A5C58" w:rsidRDefault="003A5C58" w:rsidP="00282BD6">
            <w:r>
              <w:rPr>
                <w:noProof/>
              </w:rPr>
              <w:drawing>
                <wp:inline distT="0" distB="0" distL="0" distR="0" wp14:anchorId="600669C1" wp14:editId="32ED7972">
                  <wp:extent cx="1714500" cy="2699119"/>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4-07-08 003103.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725706" cy="2716760"/>
                          </a:xfrm>
                          <a:prstGeom prst="rect">
                            <a:avLst/>
                          </a:prstGeom>
                        </pic:spPr>
                      </pic:pic>
                    </a:graphicData>
                  </a:graphic>
                </wp:inline>
              </w:drawing>
            </w:r>
          </w:p>
          <w:p w14:paraId="51A58CCD" w14:textId="77777777" w:rsidR="003A5C58" w:rsidRDefault="003A5C58" w:rsidP="00282BD6"/>
          <w:p w14:paraId="26B5D52C" w14:textId="3109A5F6" w:rsidR="00AB11D2" w:rsidRDefault="00AB11D2" w:rsidP="00282BD6">
            <w:r>
              <w:t xml:space="preserve">Kết quả cuối cùng sau khi chúng ta sử dụng git cherry-pick </w:t>
            </w:r>
            <w:r w:rsidR="0034221F">
              <w:t>&lt;commit1&gt; &lt;commit2&gt; .. &lt;commit-n&gt;</w:t>
            </w:r>
          </w:p>
        </w:tc>
      </w:tr>
    </w:tbl>
    <w:p w14:paraId="05D94BF0" w14:textId="20AD0FA0" w:rsidR="007D16DF" w:rsidRDefault="00882905" w:rsidP="009C7569">
      <w:pPr>
        <w:pStyle w:val="ListParagraph"/>
        <w:numPr>
          <w:ilvl w:val="0"/>
          <w:numId w:val="26"/>
        </w:numPr>
      </w:pPr>
      <w:r>
        <w:lastRenderedPageBreak/>
        <w:t>Tung hứng Commit trong Git</w:t>
      </w:r>
      <w:r w:rsidR="00AC2509">
        <w:t xml:space="preserve"> (#1,</w:t>
      </w:r>
      <w:r w:rsidR="00DE7026">
        <w:t xml:space="preserve"> </w:t>
      </w:r>
      <w:r w:rsidR="00AC2509">
        <w:t>#2)</w:t>
      </w:r>
    </w:p>
    <w:p w14:paraId="3D514794" w14:textId="33F29CB4" w:rsidR="00882905" w:rsidRDefault="00882905" w:rsidP="00882905">
      <w:r>
        <w:t>Có một tình huống xảy ra khá thường xuyên. Bạn có một số thay đổi trên (</w:t>
      </w:r>
      <w:r w:rsidRPr="00882905">
        <w:rPr>
          <w:color w:val="FF0000"/>
        </w:rPr>
        <w:t>newImage</w:t>
      </w:r>
      <w:r>
        <w:t>) và một vài thay đổi khác trên (</w:t>
      </w:r>
      <w:r w:rsidRPr="00882905">
        <w:rPr>
          <w:color w:val="FF0000"/>
        </w:rPr>
        <w:t>caption</w:t>
      </w:r>
      <w:r>
        <w:t>) và chúng lại liên quan đến nhau, nên chúng nằm chồng lên nhau trong kho của bạn (</w:t>
      </w:r>
      <w:r w:rsidRPr="00882905">
        <w:rPr>
          <w:i/>
        </w:rPr>
        <w:t>một lại nối một</w:t>
      </w:r>
      <w:r>
        <w:t>).</w:t>
      </w:r>
    </w:p>
    <w:p w14:paraId="15BAA257" w14:textId="5525453E" w:rsidR="00882905" w:rsidRDefault="00882905" w:rsidP="00882905">
      <w:r>
        <w:t xml:space="preserve">Nhưng vấn đề là bạn phải điều chỉnh một chút ở commit trước.Giả sử như </w:t>
      </w:r>
      <w:r w:rsidR="0048510E">
        <w:t>tay</w:t>
      </w:r>
      <w:r>
        <w:t xml:space="preserve"> thiết kế muốn ta đổi chiều của newImage một chút, mặc dù commit ấy đã cũ lắm rồi. </w:t>
      </w:r>
    </w:p>
    <w:p w14:paraId="15683B91" w14:textId="40279233" w:rsidR="00882905" w:rsidRDefault="00F801C7" w:rsidP="00882905">
      <w:r>
        <w:t>Để khắc phục khó khăn này ta có thể làm như sau:</w:t>
      </w:r>
    </w:p>
    <w:p w14:paraId="6F52377C" w14:textId="2589A65D" w:rsidR="00F801C7" w:rsidRDefault="00F801C7" w:rsidP="00F801C7">
      <w:pPr>
        <w:pStyle w:val="ListParagraph"/>
        <w:numPr>
          <w:ilvl w:val="1"/>
          <w:numId w:val="8"/>
        </w:numPr>
      </w:pPr>
      <w:r>
        <w:t xml:space="preserve">Ta sẽ dùng </w:t>
      </w:r>
      <w:r w:rsidRPr="001F72BC">
        <w:rPr>
          <w:highlight w:val="green"/>
        </w:rPr>
        <w:t>git rebase –i</w:t>
      </w:r>
      <w:r>
        <w:t xml:space="preserve"> để sắp xếp lại commit để cái ta cần sửa sẽ nằm trên cùng</w:t>
      </w:r>
    </w:p>
    <w:p w14:paraId="5DD73E9B" w14:textId="42D992DE" w:rsidR="00F801C7" w:rsidRDefault="00F801C7" w:rsidP="00F801C7">
      <w:pPr>
        <w:pStyle w:val="ListParagraph"/>
        <w:numPr>
          <w:ilvl w:val="1"/>
          <w:numId w:val="8"/>
        </w:numPr>
      </w:pPr>
      <w:r>
        <w:t xml:space="preserve">Ta sẽ dùng </w:t>
      </w:r>
      <w:r w:rsidRPr="001F72BC">
        <w:rPr>
          <w:highlight w:val="green"/>
        </w:rPr>
        <w:t>git commit –</w:t>
      </w:r>
      <w:commentRangeStart w:id="83"/>
      <w:r w:rsidRPr="001F72BC">
        <w:rPr>
          <w:highlight w:val="green"/>
        </w:rPr>
        <w:t xml:space="preserve">amend </w:t>
      </w:r>
      <w:commentRangeEnd w:id="83"/>
      <w:r w:rsidR="00CC71C1" w:rsidRPr="001F72BC">
        <w:rPr>
          <w:rStyle w:val="CommentReference"/>
          <w:highlight w:val="green"/>
        </w:rPr>
        <w:commentReference w:id="83"/>
      </w:r>
      <w:r>
        <w:t xml:space="preserve">tạo ra một điều chỉnh nhỏ </w:t>
      </w:r>
    </w:p>
    <w:p w14:paraId="4631950A" w14:textId="44DB85DD" w:rsidR="00DF6D81" w:rsidRDefault="00DF6D81" w:rsidP="00F801C7">
      <w:pPr>
        <w:pStyle w:val="ListParagraph"/>
        <w:numPr>
          <w:ilvl w:val="1"/>
          <w:numId w:val="8"/>
        </w:numPr>
      </w:pPr>
      <w:r>
        <w:t xml:space="preserve">Sau đó ta sẽ sắp xếp lại commit như trước bằng cách dùng </w:t>
      </w:r>
      <w:r w:rsidRPr="001F72BC">
        <w:rPr>
          <w:highlight w:val="green"/>
        </w:rPr>
        <w:t xml:space="preserve">git rebase </w:t>
      </w:r>
      <w:r w:rsidR="001F72BC">
        <w:rPr>
          <w:highlight w:val="green"/>
        </w:rPr>
        <w:t>–</w:t>
      </w:r>
      <w:r w:rsidRPr="001F72BC">
        <w:rPr>
          <w:highlight w:val="green"/>
        </w:rPr>
        <w:t>i</w:t>
      </w:r>
    </w:p>
    <w:p w14:paraId="6ACE805E" w14:textId="295ACB39" w:rsidR="001F72BC" w:rsidRDefault="001F72BC" w:rsidP="00F801C7">
      <w:pPr>
        <w:pStyle w:val="ListParagraph"/>
        <w:numPr>
          <w:ilvl w:val="1"/>
          <w:numId w:val="8"/>
        </w:numPr>
      </w:pPr>
      <w:r>
        <w:t>Cuối cùng, ta sẽ chuyển tới main tới phần đã cập nhật để hoàn thành cấp độ (dùng cách nào tuỳ bạn)</w:t>
      </w:r>
    </w:p>
    <w:p w14:paraId="7C42E696" w14:textId="411FC1DC" w:rsidR="007D16DF" w:rsidRDefault="00993C4A" w:rsidP="00282BD6">
      <w:r>
        <w:t>Có nhiều cách để hoàn thành mục tiêu (tôi nghĩ bạn đang nghĩ đến việc sử dụng cherry-pick rồi đó), rồi ta sẽ thấy chúng nhiều hơn, nhưng giờ hãy cứ tập trung vào kỹ thuật này đã. Sau cùng thì, hãy để ý các dấu nháy đơn</w:t>
      </w:r>
      <w:r w:rsidR="003F3FAB">
        <w:t xml:space="preserve"> </w:t>
      </w:r>
      <w:r>
        <w:t>(</w:t>
      </w:r>
      <w:r w:rsidR="003F3FAB">
        <w:t>‘</w:t>
      </w:r>
      <w:r>
        <w:t>)</w:t>
      </w:r>
      <w:r w:rsidR="003F3FAB">
        <w:t xml:space="preserve"> – Vì ta đã chuyển commit 2 lần, nên chúng có thể một dấu nháy đơn và một dấu nữa cho commit mà ta đã sửa đổi, thế là ta có trạng thái cuối cùng của cây lịch sử.</w:t>
      </w:r>
    </w:p>
    <w:p w14:paraId="61958BC4" w14:textId="2ACA458E" w:rsidR="003F3FAB" w:rsidRDefault="003F3FAB" w:rsidP="00282BD6">
      <w:r>
        <w:t xml:space="preserve">Nói cách khác, khi tôi so sánh kết quả, tôi chỉ so sánh cấu trúc của cây lịch sử. Sự khác biệt về số lượng (‘) không được bao gồm trong so sánh. Miễn là cấu trúc nhánh main cảu bạn giống với cấu trúc đích, tôi vẫn để bạn qua bài. </w:t>
      </w:r>
    </w:p>
    <w:tbl>
      <w:tblPr>
        <w:tblStyle w:val="TableGrid"/>
        <w:tblW w:w="0" w:type="auto"/>
        <w:tblLook w:val="04A0" w:firstRow="1" w:lastRow="0" w:firstColumn="1" w:lastColumn="0" w:noHBand="0" w:noVBand="1"/>
      </w:tblPr>
      <w:tblGrid>
        <w:gridCol w:w="4675"/>
        <w:gridCol w:w="4675"/>
      </w:tblGrid>
      <w:tr w:rsidR="00291636" w14:paraId="489FC0D2" w14:textId="77777777" w:rsidTr="00291636">
        <w:tc>
          <w:tcPr>
            <w:tcW w:w="9350" w:type="dxa"/>
            <w:gridSpan w:val="2"/>
          </w:tcPr>
          <w:p w14:paraId="48BE53C0" w14:textId="7BAB698F" w:rsidR="00291636" w:rsidRPr="000474A2" w:rsidRDefault="00291636" w:rsidP="00282BD6">
            <w:pPr>
              <w:rPr>
                <w:i/>
              </w:rPr>
            </w:pPr>
            <w:r w:rsidRPr="000474A2">
              <w:rPr>
                <w:i/>
                <w:color w:val="FF0000"/>
              </w:rPr>
              <w:t>Giả sử trong trường hợp này chúng ta cần sửa đổi nhỏ trong phần newImage, thì chúng ta phải làm nó có commit C2 nổi lên là commit cuối cùng.</w:t>
            </w:r>
          </w:p>
        </w:tc>
      </w:tr>
      <w:tr w:rsidR="00291636" w14:paraId="48F0507D" w14:textId="77777777" w:rsidTr="00291636">
        <w:tc>
          <w:tcPr>
            <w:tcW w:w="4675" w:type="dxa"/>
          </w:tcPr>
          <w:p w14:paraId="193963D3" w14:textId="5003400A" w:rsidR="0049225E" w:rsidRDefault="0049225E" w:rsidP="00282BD6"/>
          <w:p w14:paraId="14F20B40" w14:textId="77777777" w:rsidR="00291636" w:rsidRDefault="0049225E" w:rsidP="00282BD6">
            <w:r>
              <w:rPr>
                <w:noProof/>
              </w:rPr>
              <w:drawing>
                <wp:inline distT="0" distB="0" distL="0" distR="0" wp14:anchorId="250446EA" wp14:editId="350ED444">
                  <wp:extent cx="1229351" cy="2747962"/>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4-07-08 020654.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240305" cy="2772446"/>
                          </a:xfrm>
                          <a:prstGeom prst="rect">
                            <a:avLst/>
                          </a:prstGeom>
                        </pic:spPr>
                      </pic:pic>
                    </a:graphicData>
                  </a:graphic>
                </wp:inline>
              </w:drawing>
            </w:r>
          </w:p>
          <w:p w14:paraId="24A641DC" w14:textId="77777777" w:rsidR="0049225E" w:rsidRDefault="0049225E" w:rsidP="00282BD6"/>
          <w:p w14:paraId="3003585B" w14:textId="77777777" w:rsidR="0049225E" w:rsidRDefault="0049225E" w:rsidP="00282BD6">
            <w:r>
              <w:t>Trước các lệnh:</w:t>
            </w:r>
          </w:p>
          <w:p w14:paraId="658EDD54" w14:textId="7590592D" w:rsidR="0049225E" w:rsidRDefault="0049225E" w:rsidP="00282BD6">
            <w:r w:rsidRPr="004D34BC">
              <w:rPr>
                <w:highlight w:val="green"/>
              </w:rPr>
              <w:lastRenderedPageBreak/>
              <w:t>git rebase –i HEAD~2</w:t>
            </w:r>
            <w:r>
              <w:t>; --- thực hiện rebase tương tác copy và sắp xếp commit thuộc branch muốn chỉnh sửa lồi lên cuối cùng</w:t>
            </w:r>
          </w:p>
          <w:p w14:paraId="3DBA1AF8" w14:textId="77777777" w:rsidR="0049225E" w:rsidRDefault="0049225E" w:rsidP="00282BD6"/>
          <w:p w14:paraId="25CF2B3B" w14:textId="77777777" w:rsidR="0049225E" w:rsidRDefault="0049225E" w:rsidP="00282BD6">
            <w:r>
              <w:t xml:space="preserve">git commit –amend; --- thực hiện việc chỉnh sửa nhỏ ở commit C2 thuộc newImage và sau đó commit tới nhánh mới lúc này C2 đã thành C2’’ </w:t>
            </w:r>
          </w:p>
          <w:p w14:paraId="5D22D317" w14:textId="77777777" w:rsidR="0049225E" w:rsidRDefault="0049225E" w:rsidP="00282BD6"/>
          <w:p w14:paraId="5266E245" w14:textId="27066863" w:rsidR="00085338" w:rsidRDefault="0049225E" w:rsidP="00282BD6">
            <w:r w:rsidRPr="004D34BC">
              <w:rPr>
                <w:highlight w:val="green"/>
              </w:rPr>
              <w:t>git rebase –i HEAD~2</w:t>
            </w:r>
            <w:r>
              <w:t xml:space="preserve"> ; --- </w:t>
            </w:r>
            <w:r w:rsidR="00085338">
              <w:t>thực hiện rebase tương tác và sắp sếp lại thứ tự mới C1</w:t>
            </w:r>
            <w:r w:rsidR="00085338">
              <w:sym w:font="Wingdings" w:char="F0E0"/>
            </w:r>
            <w:r w:rsidR="00085338">
              <w:t>C2’’’</w:t>
            </w:r>
            <w:r w:rsidR="00085338">
              <w:sym w:font="Wingdings" w:char="F0E0"/>
            </w:r>
            <w:r w:rsidR="00085338">
              <w:t>C3’’</w:t>
            </w:r>
          </w:p>
          <w:p w14:paraId="294F1ECF" w14:textId="77777777" w:rsidR="0049225E" w:rsidRDefault="0049225E" w:rsidP="00282BD6">
            <w:r>
              <w:t xml:space="preserve"> </w:t>
            </w:r>
          </w:p>
          <w:p w14:paraId="5B5DBBE5" w14:textId="6AE08E5E" w:rsidR="000474A2" w:rsidRDefault="000474A2" w:rsidP="00282BD6">
            <w:r w:rsidRPr="004D34BC">
              <w:rPr>
                <w:highlight w:val="green"/>
              </w:rPr>
              <w:t>git rebase caption main</w:t>
            </w:r>
            <w:r>
              <w:t xml:space="preserve">; --- Lúc này chúng ta vẫn đang ở nhánh caption nhưng chúng ta muốn copy tất cả thay đổi này tới nhánh main qua </w:t>
            </w:r>
            <w:r w:rsidRPr="004D34BC">
              <w:rPr>
                <w:highlight w:val="red"/>
              </w:rPr>
              <w:t>fast –forward</w:t>
            </w:r>
            <w:r>
              <w:t>. Ta được kết quả như hình bên phải đang ở nhánh main* với kết quả yêu cầu.</w:t>
            </w:r>
          </w:p>
          <w:p w14:paraId="1C01F1D2" w14:textId="172EE515" w:rsidR="000474A2" w:rsidRDefault="000474A2" w:rsidP="00282BD6"/>
        </w:tc>
        <w:tc>
          <w:tcPr>
            <w:tcW w:w="4675" w:type="dxa"/>
          </w:tcPr>
          <w:p w14:paraId="49B75365" w14:textId="77777777" w:rsidR="0049225E" w:rsidRDefault="0049225E" w:rsidP="00282BD6"/>
          <w:p w14:paraId="08610486" w14:textId="77777777" w:rsidR="00291636" w:rsidRDefault="00291636" w:rsidP="00282BD6">
            <w:r>
              <w:rPr>
                <w:noProof/>
              </w:rPr>
              <w:drawing>
                <wp:inline distT="0" distB="0" distL="0" distR="0" wp14:anchorId="4236CF99" wp14:editId="6B070BEA">
                  <wp:extent cx="2282190" cy="2657287"/>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024-07-08 020607.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295832" cy="2673171"/>
                          </a:xfrm>
                          <a:prstGeom prst="rect">
                            <a:avLst/>
                          </a:prstGeom>
                        </pic:spPr>
                      </pic:pic>
                    </a:graphicData>
                  </a:graphic>
                </wp:inline>
              </w:drawing>
            </w:r>
          </w:p>
          <w:p w14:paraId="2BCD72A8" w14:textId="77777777" w:rsidR="0049225E" w:rsidRDefault="0049225E" w:rsidP="00282BD6"/>
          <w:p w14:paraId="03B47106" w14:textId="77777777" w:rsidR="004D34BC" w:rsidRDefault="004D34BC" w:rsidP="00282BD6"/>
          <w:p w14:paraId="3C60AC6D" w14:textId="63C3A2BE" w:rsidR="004D34BC" w:rsidRDefault="004D34BC" w:rsidP="00282BD6">
            <w:r>
              <w:t>Ghi chú nhanh:</w:t>
            </w:r>
          </w:p>
          <w:p w14:paraId="35AABD45" w14:textId="77777777" w:rsidR="004D34BC" w:rsidRDefault="004D34BC" w:rsidP="00282BD6">
            <w:r>
              <w:lastRenderedPageBreak/>
              <w:t xml:space="preserve">Muốn copy toàn bộ nhánh nọ sang nhánh kia thì chúng ta có thể sử dụng chức năng </w:t>
            </w:r>
          </w:p>
          <w:p w14:paraId="3B49435D" w14:textId="77777777" w:rsidR="004D34BC" w:rsidRDefault="004D34BC" w:rsidP="00282BD6"/>
          <w:p w14:paraId="1A3D0F02" w14:textId="77777777" w:rsidR="004D34BC" w:rsidRPr="00AC2509" w:rsidRDefault="004D34BC" w:rsidP="00282BD6">
            <w:pPr>
              <w:rPr>
                <w:i/>
                <w:color w:val="FF0000"/>
              </w:rPr>
            </w:pPr>
            <w:r w:rsidRPr="00AC2509">
              <w:rPr>
                <w:i/>
                <w:color w:val="FF0000"/>
              </w:rPr>
              <w:t>git rebase [nhánh nguồn] [nhánh đích]</w:t>
            </w:r>
          </w:p>
          <w:p w14:paraId="337572FB" w14:textId="77777777" w:rsidR="00D13E4F" w:rsidRDefault="00D13E4F" w:rsidP="00282BD6"/>
          <w:p w14:paraId="11A6D970" w14:textId="3BC8C3F3" w:rsidR="00D13E4F" w:rsidRDefault="00D13E4F" w:rsidP="00282BD6">
            <w:r>
              <w:t>hay còn được gọi là fast-forward.</w:t>
            </w:r>
          </w:p>
        </w:tc>
      </w:tr>
    </w:tbl>
    <w:p w14:paraId="2D9515BC" w14:textId="77777777" w:rsidR="007D16DF" w:rsidRDefault="007D16DF" w:rsidP="00282BD6"/>
    <w:p w14:paraId="4B6F8FE8" w14:textId="787A1930" w:rsidR="007D16DF" w:rsidRDefault="00AC2509" w:rsidP="009C7569">
      <w:pPr>
        <w:pStyle w:val="ListParagraph"/>
        <w:numPr>
          <w:ilvl w:val="0"/>
          <w:numId w:val="26"/>
        </w:numPr>
      </w:pPr>
      <w:r>
        <w:t xml:space="preserve">Tung hứng commit #2 </w:t>
      </w:r>
    </w:p>
    <w:p w14:paraId="13E5F87A" w14:textId="0B094CB8" w:rsidR="00AC2509" w:rsidRDefault="00DE7026" w:rsidP="00AC2509">
      <w:r>
        <w:t>Nếu bạn chưa hoàn thành tung hứng commit #1, hãy làm nó đi trước khi tiếp tục.</w:t>
      </w:r>
    </w:p>
    <w:p w14:paraId="41E37904" w14:textId="7F27F0F9" w:rsidR="00AD04AD" w:rsidRDefault="00DE7026" w:rsidP="00AC2509">
      <w:r>
        <w:t xml:space="preserve">Như bạn đã thấy ở cấp độ trước, ta dùng </w:t>
      </w:r>
      <w:r w:rsidRPr="00E77928">
        <w:rPr>
          <w:highlight w:val="green"/>
        </w:rPr>
        <w:t>rebase –i</w:t>
      </w:r>
      <w:r>
        <w:t xml:space="preserve"> để sắp xếp lại các commit. Một khi commit mà ta sửa đã ở trên cùng</w:t>
      </w:r>
      <w:r w:rsidR="00AD04AD">
        <w:t xml:space="preserve">, ta có thể dễ dàng – chỉnh sửa (amend) nó và sau đó sắp sếp lại trật tự lúc trước. Nhưng mà vẫn tồn tại vấn đề khi ta sắp xếp quá nhiều, </w:t>
      </w:r>
      <w:r w:rsidR="00AD04AD" w:rsidRPr="00E77928">
        <w:rPr>
          <w:i/>
          <w:color w:val="FF0000"/>
        </w:rPr>
        <w:t>điều này dẫn đến xung đột khi rebase</w:t>
      </w:r>
      <w:r w:rsidR="00AD04AD">
        <w:t xml:space="preserve">. Thử dùng cách khác với </w:t>
      </w:r>
      <w:r w:rsidR="00AD04AD" w:rsidRPr="00E77928">
        <w:rPr>
          <w:highlight w:val="green"/>
        </w:rPr>
        <w:t>git cherry-pick</w:t>
      </w:r>
      <w:r w:rsidR="00AD04AD">
        <w:t xml:space="preserve"> nào. </w:t>
      </w:r>
    </w:p>
    <w:p w14:paraId="11F0A37B" w14:textId="72F35832" w:rsidR="007D16DF" w:rsidRDefault="00E77928" w:rsidP="00282BD6">
      <w:r>
        <w:t xml:space="preserve">Hãy nhớ rằng cherry-pick sẽ thả commit ở bất cứ đâu xuống dưới HEAD (miễn là nó không phải là cha hay tổ tiên gì của HEAD). </w:t>
      </w:r>
    </w:p>
    <w:tbl>
      <w:tblPr>
        <w:tblStyle w:val="TableGrid"/>
        <w:tblW w:w="0" w:type="auto"/>
        <w:tblLook w:val="04A0" w:firstRow="1" w:lastRow="0" w:firstColumn="1" w:lastColumn="0" w:noHBand="0" w:noVBand="1"/>
      </w:tblPr>
      <w:tblGrid>
        <w:gridCol w:w="4675"/>
        <w:gridCol w:w="4675"/>
      </w:tblGrid>
      <w:tr w:rsidR="00E77928" w14:paraId="31EF438D" w14:textId="77777777" w:rsidTr="00E77928">
        <w:tc>
          <w:tcPr>
            <w:tcW w:w="4675" w:type="dxa"/>
          </w:tcPr>
          <w:p w14:paraId="45C8B226" w14:textId="74402625" w:rsidR="00E77928" w:rsidRDefault="00E77928" w:rsidP="00282BD6">
            <w:r>
              <w:rPr>
                <w:noProof/>
              </w:rPr>
              <w:drawing>
                <wp:inline distT="0" distB="0" distL="0" distR="0" wp14:anchorId="27821A9E" wp14:editId="4C21E343">
                  <wp:extent cx="1578251" cy="1938337"/>
                  <wp:effectExtent l="0" t="0" r="317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4-07-08 023527.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595807" cy="1959899"/>
                          </a:xfrm>
                          <a:prstGeom prst="rect">
                            <a:avLst/>
                          </a:prstGeom>
                        </pic:spPr>
                      </pic:pic>
                    </a:graphicData>
                  </a:graphic>
                </wp:inline>
              </w:drawing>
            </w:r>
          </w:p>
          <w:p w14:paraId="3F672310" w14:textId="77777777" w:rsidR="00E77928" w:rsidRDefault="00E77928" w:rsidP="00282BD6">
            <w:r>
              <w:t>Trước khi chạy:</w:t>
            </w:r>
          </w:p>
          <w:p w14:paraId="5C0452AD" w14:textId="59631030" w:rsidR="00E77928" w:rsidRDefault="00E77928" w:rsidP="00282BD6">
            <w:r>
              <w:t>git cherry-pick C2</w:t>
            </w:r>
          </w:p>
          <w:p w14:paraId="2B0BC6FB" w14:textId="559A9CE7" w:rsidR="00E77928" w:rsidRDefault="00E77928" w:rsidP="00282BD6"/>
        </w:tc>
        <w:tc>
          <w:tcPr>
            <w:tcW w:w="4675" w:type="dxa"/>
          </w:tcPr>
          <w:p w14:paraId="524DA01E" w14:textId="77777777" w:rsidR="00E77928" w:rsidRDefault="00E77928" w:rsidP="00282BD6">
            <w:r>
              <w:rPr>
                <w:noProof/>
              </w:rPr>
              <w:drawing>
                <wp:inline distT="0" distB="0" distL="0" distR="0" wp14:anchorId="1CBB64EC" wp14:editId="537BE002">
                  <wp:extent cx="1518552" cy="1966912"/>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08 023829.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525218" cy="1975546"/>
                          </a:xfrm>
                          <a:prstGeom prst="rect">
                            <a:avLst/>
                          </a:prstGeom>
                        </pic:spPr>
                      </pic:pic>
                    </a:graphicData>
                  </a:graphic>
                </wp:inline>
              </w:drawing>
            </w:r>
          </w:p>
          <w:p w14:paraId="7DDD6817" w14:textId="09A262E8" w:rsidR="00E77928" w:rsidRDefault="00E77928" w:rsidP="00282BD6">
            <w:r>
              <w:t xml:space="preserve">Kế quả sau lệnh git cherry-pick C2 ta thấy tạo ra C2’ nằm bên dưới C3 là copy nội dung của C2 về. </w:t>
            </w:r>
          </w:p>
        </w:tc>
      </w:tr>
    </w:tbl>
    <w:p w14:paraId="2954164E" w14:textId="08188682" w:rsidR="00C06E42" w:rsidRDefault="003A0AC7" w:rsidP="00282BD6">
      <w:r>
        <w:lastRenderedPageBreak/>
        <w:t xml:space="preserve">Ta sẽ thực hiện bài tập trong phần tung hứng commit #1 với việc sử dụng </w:t>
      </w:r>
      <w:r w:rsidRPr="00893751">
        <w:rPr>
          <w:color w:val="FF0000"/>
        </w:rPr>
        <w:t xml:space="preserve">git cherry-pick </w:t>
      </w:r>
      <w:r>
        <w:t xml:space="preserve">thay vì sử dụng </w:t>
      </w:r>
      <w:r w:rsidRPr="00893751">
        <w:rPr>
          <w:color w:val="FF0000"/>
        </w:rPr>
        <w:t>rebase</w:t>
      </w:r>
      <w:r>
        <w:t>.</w:t>
      </w:r>
    </w:p>
    <w:tbl>
      <w:tblPr>
        <w:tblStyle w:val="TableGrid"/>
        <w:tblW w:w="0" w:type="auto"/>
        <w:tblLook w:val="04A0" w:firstRow="1" w:lastRow="0" w:firstColumn="1" w:lastColumn="0" w:noHBand="0" w:noVBand="1"/>
      </w:tblPr>
      <w:tblGrid>
        <w:gridCol w:w="4675"/>
        <w:gridCol w:w="4675"/>
      </w:tblGrid>
      <w:tr w:rsidR="003A0AC7" w14:paraId="4E4C2602" w14:textId="77777777" w:rsidTr="003A0AC7">
        <w:tc>
          <w:tcPr>
            <w:tcW w:w="4675" w:type="dxa"/>
          </w:tcPr>
          <w:p w14:paraId="0683C490" w14:textId="3FB6EC37" w:rsidR="003A0AC7" w:rsidRDefault="003A0AC7" w:rsidP="00282BD6"/>
          <w:p w14:paraId="1270A557" w14:textId="77777777" w:rsidR="003A0AC7" w:rsidRDefault="003A0AC7" w:rsidP="00282BD6">
            <w:r>
              <w:rPr>
                <w:noProof/>
              </w:rPr>
              <w:drawing>
                <wp:inline distT="0" distB="0" distL="0" distR="0" wp14:anchorId="3F2041AF" wp14:editId="1ECF515A">
                  <wp:extent cx="1468622" cy="33432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24-07-08 024904.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475314" cy="3358510"/>
                          </a:xfrm>
                          <a:prstGeom prst="rect">
                            <a:avLst/>
                          </a:prstGeom>
                        </pic:spPr>
                      </pic:pic>
                    </a:graphicData>
                  </a:graphic>
                </wp:inline>
              </w:drawing>
            </w:r>
          </w:p>
          <w:p w14:paraId="5D80F410" w14:textId="77777777" w:rsidR="003A0AC7" w:rsidRDefault="003A0AC7" w:rsidP="00282BD6"/>
          <w:p w14:paraId="1003B95E" w14:textId="19945C64" w:rsidR="00893751" w:rsidRDefault="0001756C" w:rsidP="00282BD6">
            <w:r>
              <w:t>g</w:t>
            </w:r>
            <w:r w:rsidR="00893751">
              <w:t xml:space="preserve">it checkout newImage </w:t>
            </w:r>
            <w:r w:rsidR="00C22780">
              <w:t>; --- vào newImage</w:t>
            </w:r>
          </w:p>
          <w:p w14:paraId="165BD3E8" w14:textId="77777777" w:rsidR="00A0200A" w:rsidRDefault="00A0200A" w:rsidP="00282BD6"/>
          <w:p w14:paraId="554E7E7A" w14:textId="6BA927CA" w:rsidR="00893751" w:rsidRDefault="0001756C" w:rsidP="00282BD6">
            <w:r>
              <w:t>g</w:t>
            </w:r>
            <w:r w:rsidR="00893751">
              <w:t>it commit –amend</w:t>
            </w:r>
            <w:r w:rsidR="00C22780">
              <w:t xml:space="preserve"> ; --- sửa commit C2</w:t>
            </w:r>
            <w:r w:rsidR="00893751">
              <w:t xml:space="preserve"> </w:t>
            </w:r>
          </w:p>
          <w:p w14:paraId="29C8C5DF" w14:textId="77777777" w:rsidR="00A0200A" w:rsidRDefault="00A0200A" w:rsidP="00282BD6"/>
          <w:p w14:paraId="0502CFB9" w14:textId="53686AD1" w:rsidR="00893751" w:rsidRDefault="0001756C" w:rsidP="00282BD6">
            <w:r>
              <w:t>g</w:t>
            </w:r>
            <w:r w:rsidR="00893751">
              <w:t>it checkout main</w:t>
            </w:r>
            <w:r w:rsidR="00C22780">
              <w:t>; --- vào branch main</w:t>
            </w:r>
          </w:p>
          <w:p w14:paraId="463CE923" w14:textId="77777777" w:rsidR="00A0200A" w:rsidRDefault="00A0200A" w:rsidP="00282BD6"/>
          <w:p w14:paraId="643E28FA" w14:textId="3DFCA0D0" w:rsidR="00893751" w:rsidRDefault="0001756C" w:rsidP="00282BD6">
            <w:r>
              <w:t>g</w:t>
            </w:r>
            <w:r w:rsidR="00893751">
              <w:t>it cherry-pick C2’ C3</w:t>
            </w:r>
            <w:r w:rsidR="00C22780">
              <w:t>; --- tác cành C2’, C3 gắn vào nhánh chính</w:t>
            </w:r>
          </w:p>
          <w:p w14:paraId="46DF1C20" w14:textId="56E32CE5" w:rsidR="00893751" w:rsidRDefault="00893751" w:rsidP="00282BD6"/>
        </w:tc>
        <w:tc>
          <w:tcPr>
            <w:tcW w:w="4675" w:type="dxa"/>
          </w:tcPr>
          <w:p w14:paraId="1EA7F61A" w14:textId="77777777" w:rsidR="003A0AC7" w:rsidRDefault="003A0AC7" w:rsidP="00282BD6"/>
          <w:p w14:paraId="695FE383" w14:textId="77777777" w:rsidR="003A0AC7" w:rsidRDefault="003A0AC7" w:rsidP="00282BD6">
            <w:r>
              <w:rPr>
                <w:noProof/>
              </w:rPr>
              <w:drawing>
                <wp:inline distT="0" distB="0" distL="0" distR="0" wp14:anchorId="1F633DF9" wp14:editId="1CE0711B">
                  <wp:extent cx="2426901" cy="2790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24-07-08 024822.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441582" cy="2807708"/>
                          </a:xfrm>
                          <a:prstGeom prst="rect">
                            <a:avLst/>
                          </a:prstGeom>
                        </pic:spPr>
                      </pic:pic>
                    </a:graphicData>
                  </a:graphic>
                </wp:inline>
              </w:drawing>
            </w:r>
          </w:p>
          <w:p w14:paraId="793B0DC4" w14:textId="77777777" w:rsidR="003A0AC7" w:rsidRDefault="003A0AC7" w:rsidP="00282BD6"/>
          <w:p w14:paraId="29CA18E6" w14:textId="77777777" w:rsidR="00CE047E" w:rsidRDefault="00CE047E" w:rsidP="00282BD6">
            <w:r>
              <w:t xml:space="preserve">Chúng ta đã được tiếp xúc 2 cách đó là sử dụng rebase –i và cherry-pick để có thể tung hứng các commit, vâng nó rất thú vị </w:t>
            </w:r>
            <w:r w:rsidR="003108CC">
              <w:t>.</w:t>
            </w:r>
          </w:p>
          <w:p w14:paraId="58285B7E" w14:textId="77777777" w:rsidR="003108CC" w:rsidRDefault="003108CC" w:rsidP="00282BD6"/>
          <w:p w14:paraId="1F4AE1C5" w14:textId="77777777" w:rsidR="003108CC" w:rsidRDefault="003108CC" w:rsidP="00282BD6">
            <w:r>
              <w:rPr>
                <w:noProof/>
              </w:rPr>
              <w:drawing>
                <wp:inline distT="0" distB="0" distL="0" distR="0" wp14:anchorId="605B5015" wp14:editId="3D82A608">
                  <wp:extent cx="2481262" cy="754438"/>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24-07-08 025612.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08867" cy="762831"/>
                          </a:xfrm>
                          <a:prstGeom prst="rect">
                            <a:avLst/>
                          </a:prstGeom>
                        </pic:spPr>
                      </pic:pic>
                    </a:graphicData>
                  </a:graphic>
                </wp:inline>
              </w:drawing>
            </w:r>
          </w:p>
          <w:p w14:paraId="7846C6F9" w14:textId="09A37F67" w:rsidR="003108CC" w:rsidRDefault="003108CC" w:rsidP="00282BD6"/>
        </w:tc>
      </w:tr>
    </w:tbl>
    <w:p w14:paraId="19E87C7D" w14:textId="4929F6BD" w:rsidR="00C06E42" w:rsidRDefault="00C06E42" w:rsidP="00282BD6"/>
    <w:p w14:paraId="715EB86C" w14:textId="0BE2CF37" w:rsidR="007D16DF" w:rsidRDefault="0047544E" w:rsidP="0097234D">
      <w:pPr>
        <w:pStyle w:val="Heading4"/>
      </w:pPr>
      <w:r>
        <w:t>7.7</w:t>
      </w:r>
      <w:r w:rsidR="00A0200A">
        <w:t>.</w:t>
      </w:r>
      <w:r>
        <w:t>8</w:t>
      </w:r>
      <w:r w:rsidR="00A0200A">
        <w:t xml:space="preserve"> Tag trong Git</w:t>
      </w:r>
    </w:p>
    <w:p w14:paraId="59D60AE2" w14:textId="77777777" w:rsidR="007D16DF" w:rsidRDefault="007D16DF" w:rsidP="00282BD6"/>
    <w:p w14:paraId="4042BC15" w14:textId="176FAC60" w:rsidR="00A0200A" w:rsidRDefault="00A0200A" w:rsidP="00282BD6">
      <w:r>
        <w:t xml:space="preserve">Qua các bài học trước, ta đã biết được rằng rất dễ dàng để di chuyển qua lại giữa các nhánh và </w:t>
      </w:r>
      <w:r w:rsidR="00BB7F4F">
        <w:t>chúng</w:t>
      </w:r>
      <w:r>
        <w:t xml:space="preserve"> thường tham chiếu đến các commit khác nhau trong quá trình ta làm việc trên chúng. Nhánh dễ dàng chỉnh sửa, thường </w:t>
      </w:r>
      <w:r w:rsidR="00B133E5">
        <w:t xml:space="preserve">tạm thời và luôn thay đổi. </w:t>
      </w:r>
    </w:p>
    <w:p w14:paraId="036C5F7D" w14:textId="6A98D19A" w:rsidR="007D16DF" w:rsidRDefault="00041EAC" w:rsidP="00282BD6">
      <w:r>
        <w:t xml:space="preserve">Nếu như bạn có thể thắc mắc liệu có cách nào để đánh dấu </w:t>
      </w:r>
      <w:r w:rsidRPr="00041EAC">
        <w:rPr>
          <w:color w:val="FF0000"/>
        </w:rPr>
        <w:t xml:space="preserve">vĩnh viễn </w:t>
      </w:r>
      <w:r>
        <w:t>một thời điểm nào đó trong lịch sử làm việc không ? Khi mà dự án ngày càng mở rộng và merge thì diễn ra liên tục, vậy có cách nào để đánh dấu những commit đó một cách cố định hơn nhánh không ?</w:t>
      </w:r>
    </w:p>
    <w:p w14:paraId="6441B65B" w14:textId="77777777" w:rsidR="00B627BB" w:rsidRDefault="00B627BB" w:rsidP="00282BD6"/>
    <w:p w14:paraId="47FDA649" w14:textId="25BB1AB5" w:rsidR="00B627BB" w:rsidRDefault="00B627BB" w:rsidP="00282BD6">
      <w:r>
        <w:lastRenderedPageBreak/>
        <w:t xml:space="preserve">Tất nhiên là có ! Git có tag(thẻ) để hỗ trợ vấn đề này – chúng (một phần chứ không hoàn toàn) đánh dấu vĩnh viễn một số commit nhất định là “cột mốc” mà sau này bạn có thể tham chiếu đến như với nhánh. </w:t>
      </w:r>
    </w:p>
    <w:p w14:paraId="6A7BAD7A" w14:textId="42E7E32D" w:rsidR="00B627BB" w:rsidRDefault="00B627BB" w:rsidP="00282BD6">
      <w:r>
        <w:t xml:space="preserve">Quan trọng hơn là, khi ta commit thì chúng không hề bị di chuyển. Bạn không thể “check out” một tag rồi làm việc trên đó – tag giống như mỏ neo để chỉ định một thời điểm cụ thể nào đó trên cây lịch sử. </w:t>
      </w:r>
    </w:p>
    <w:p w14:paraId="27F6D220" w14:textId="7167963C" w:rsidR="00B627BB" w:rsidRDefault="00B627BB" w:rsidP="00282BD6">
      <w:r>
        <w:t>Cùng xem hoạt động của Tag nào ?</w:t>
      </w:r>
    </w:p>
    <w:p w14:paraId="55030F1C" w14:textId="25639F8A" w:rsidR="00B627BB" w:rsidRDefault="0030605E" w:rsidP="00282BD6">
      <w:r>
        <w:t xml:space="preserve">Hãy thử tạo một thẻ ở commit C1 chỉ định đây là phiên bản thứ nhất của chúng ta. </w:t>
      </w:r>
    </w:p>
    <w:tbl>
      <w:tblPr>
        <w:tblStyle w:val="TableGrid"/>
        <w:tblW w:w="0" w:type="auto"/>
        <w:tblLook w:val="04A0" w:firstRow="1" w:lastRow="0" w:firstColumn="1" w:lastColumn="0" w:noHBand="0" w:noVBand="1"/>
      </w:tblPr>
      <w:tblGrid>
        <w:gridCol w:w="9350"/>
      </w:tblGrid>
      <w:tr w:rsidR="0030605E" w14:paraId="763854AD" w14:textId="77777777" w:rsidTr="0030605E">
        <w:tc>
          <w:tcPr>
            <w:tcW w:w="9350" w:type="dxa"/>
          </w:tcPr>
          <w:p w14:paraId="76E2CF51" w14:textId="1A46E43B" w:rsidR="0030605E" w:rsidRDefault="0030605E" w:rsidP="0030605E">
            <w:r>
              <w:t>Git tag V1 C1</w:t>
            </w:r>
          </w:p>
        </w:tc>
      </w:tr>
    </w:tbl>
    <w:p w14:paraId="0C03EA17" w14:textId="77777777" w:rsidR="0030605E" w:rsidRDefault="0030605E" w:rsidP="00282BD6"/>
    <w:p w14:paraId="2CAE6AAD" w14:textId="3A3F2E03" w:rsidR="0030605E" w:rsidRDefault="0030605E" w:rsidP="00282BD6">
      <w:r>
        <w:t>Nó hoạt động như sau:</w:t>
      </w:r>
    </w:p>
    <w:tbl>
      <w:tblPr>
        <w:tblStyle w:val="TableGrid"/>
        <w:tblW w:w="0" w:type="auto"/>
        <w:tblLook w:val="04A0" w:firstRow="1" w:lastRow="0" w:firstColumn="1" w:lastColumn="0" w:noHBand="0" w:noVBand="1"/>
      </w:tblPr>
      <w:tblGrid>
        <w:gridCol w:w="4675"/>
        <w:gridCol w:w="4675"/>
      </w:tblGrid>
      <w:tr w:rsidR="0030605E" w14:paraId="715FAEB6" w14:textId="77777777" w:rsidTr="0030605E">
        <w:tc>
          <w:tcPr>
            <w:tcW w:w="4675" w:type="dxa"/>
          </w:tcPr>
          <w:p w14:paraId="2727255B" w14:textId="1455F791" w:rsidR="0030605E" w:rsidRDefault="0030605E" w:rsidP="00282BD6"/>
          <w:p w14:paraId="23D0D0AD" w14:textId="77777777" w:rsidR="0030605E" w:rsidRDefault="0030605E" w:rsidP="00282BD6">
            <w:r>
              <w:rPr>
                <w:noProof/>
              </w:rPr>
              <w:drawing>
                <wp:inline distT="0" distB="0" distL="0" distR="0" wp14:anchorId="7D239ED9" wp14:editId="6CCB7AF7">
                  <wp:extent cx="2376487" cy="2813142"/>
                  <wp:effectExtent l="0" t="0" r="508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24-07-08 031739.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379847" cy="2817120"/>
                          </a:xfrm>
                          <a:prstGeom prst="rect">
                            <a:avLst/>
                          </a:prstGeom>
                        </pic:spPr>
                      </pic:pic>
                    </a:graphicData>
                  </a:graphic>
                </wp:inline>
              </w:drawing>
            </w:r>
          </w:p>
          <w:p w14:paraId="1CE254AB" w14:textId="77777777" w:rsidR="0030605E" w:rsidRDefault="0030605E" w:rsidP="00282BD6"/>
          <w:p w14:paraId="196D6204" w14:textId="77777777" w:rsidR="0030605E" w:rsidRDefault="0030605E" w:rsidP="00282BD6">
            <w:r>
              <w:t>Trước khi chạy lệnh:</w:t>
            </w:r>
          </w:p>
          <w:p w14:paraId="41072D6C" w14:textId="77777777" w:rsidR="0030605E" w:rsidRDefault="0030605E" w:rsidP="00282BD6"/>
          <w:p w14:paraId="6E39F717" w14:textId="16A42EF6" w:rsidR="0030605E" w:rsidRDefault="0030605E" w:rsidP="00282BD6">
            <w:r w:rsidRPr="0030605E">
              <w:rPr>
                <w:highlight w:val="green"/>
              </w:rPr>
              <w:t xml:space="preserve">git tag V1 </w:t>
            </w:r>
            <w:r w:rsidR="00021C88">
              <w:rPr>
                <w:highlight w:val="green"/>
              </w:rPr>
              <w:t>[</w:t>
            </w:r>
            <w:r w:rsidRPr="0030605E">
              <w:rPr>
                <w:highlight w:val="green"/>
              </w:rPr>
              <w:t>C1</w:t>
            </w:r>
            <w:r w:rsidR="00021C88">
              <w:t>]</w:t>
            </w:r>
          </w:p>
          <w:p w14:paraId="0ECB84BE" w14:textId="33D785EF" w:rsidR="0030605E" w:rsidRDefault="0030605E" w:rsidP="00282BD6"/>
        </w:tc>
        <w:tc>
          <w:tcPr>
            <w:tcW w:w="4675" w:type="dxa"/>
          </w:tcPr>
          <w:p w14:paraId="31D6D31A" w14:textId="77777777" w:rsidR="0030605E" w:rsidRDefault="0030605E" w:rsidP="00282BD6"/>
          <w:p w14:paraId="5A55C303" w14:textId="77777777" w:rsidR="0030605E" w:rsidRDefault="0030605E" w:rsidP="00282BD6">
            <w:r>
              <w:rPr>
                <w:noProof/>
              </w:rPr>
              <w:drawing>
                <wp:inline distT="0" distB="0" distL="0" distR="0" wp14:anchorId="15D9FCF1" wp14:editId="4AB69A99">
                  <wp:extent cx="2599560" cy="28130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24-07-08 031752.png"/>
                          <pic:cNvPicPr/>
                        </pic:nvPicPr>
                        <pic:blipFill>
                          <a:blip r:embed="rId204">
                            <a:extLst>
                              <a:ext uri="{28A0092B-C50C-407E-A947-70E740481C1C}">
                                <a14:useLocalDpi xmlns:a14="http://schemas.microsoft.com/office/drawing/2010/main" val="0"/>
                              </a:ext>
                            </a:extLst>
                          </a:blip>
                          <a:stretch>
                            <a:fillRect/>
                          </a:stretch>
                        </pic:blipFill>
                        <pic:spPr>
                          <a:xfrm>
                            <a:off x="0" y="0"/>
                            <a:ext cx="2609946" cy="2824289"/>
                          </a:xfrm>
                          <a:prstGeom prst="rect">
                            <a:avLst/>
                          </a:prstGeom>
                        </pic:spPr>
                      </pic:pic>
                    </a:graphicData>
                  </a:graphic>
                </wp:inline>
              </w:drawing>
            </w:r>
          </w:p>
          <w:p w14:paraId="40C92252" w14:textId="77777777" w:rsidR="0030605E" w:rsidRDefault="0030605E" w:rsidP="00282BD6"/>
          <w:p w14:paraId="4BD99D6E" w14:textId="77777777" w:rsidR="0030605E" w:rsidRDefault="0030605E" w:rsidP="00282BD6">
            <w:r>
              <w:t xml:space="preserve">Rất đơn giản. Ta tạo ra thẻ v1 và tham chiếu đến commit C1. Nếu bạn không chỉ định commit, git sẽ gắn thẻ vào commit mà </w:t>
            </w:r>
            <w:r w:rsidRPr="00021C88">
              <w:rPr>
                <w:i/>
                <w:color w:val="FF0000"/>
              </w:rPr>
              <w:t>HEAD đang trỏ tới</w:t>
            </w:r>
            <w:r w:rsidR="00021C88">
              <w:t xml:space="preserve">. </w:t>
            </w:r>
          </w:p>
          <w:p w14:paraId="30B02A9E" w14:textId="33AA3FE0" w:rsidR="00021C88" w:rsidRDefault="00021C88" w:rsidP="00021C88">
            <w:pPr>
              <w:tabs>
                <w:tab w:val="left" w:pos="3210"/>
              </w:tabs>
            </w:pPr>
            <w:r>
              <w:tab/>
            </w:r>
          </w:p>
        </w:tc>
      </w:tr>
    </w:tbl>
    <w:p w14:paraId="515AD9D5" w14:textId="767958B1" w:rsidR="0030605E" w:rsidRDefault="0030605E" w:rsidP="00282BD6"/>
    <w:p w14:paraId="7ACECCEE" w14:textId="6FAFDCAC" w:rsidR="00041EAC" w:rsidRDefault="00021C88" w:rsidP="00282BD6">
      <w:r>
        <w:t>Trong cấp độ này hãy tạo ra một thẻ tại vị trí chỉ định và chuyển sang v1. Để ý rằng bạn sẽ chuyển sang trạng thái tách biệt HEAD – bởi vì bạn không thể tham chiếu đến thẻ v1.</w:t>
      </w:r>
    </w:p>
    <w:p w14:paraId="6F6ACFB9" w14:textId="48B1A50D" w:rsidR="00021C88" w:rsidRDefault="00021C88" w:rsidP="00282BD6">
      <w:r>
        <w:t xml:space="preserve">Sang cấp độ tới ta sẽ xem xét một vài cách hay ho để dùng thẻ. </w:t>
      </w:r>
    </w:p>
    <w:p w14:paraId="6F97FAA6" w14:textId="77777777" w:rsidR="007D16DF" w:rsidRDefault="007D16DF" w:rsidP="00282BD6"/>
    <w:p w14:paraId="503664EF" w14:textId="77777777" w:rsidR="005B0B3C" w:rsidRDefault="005B0B3C" w:rsidP="00282BD6"/>
    <w:p w14:paraId="51CAFC31" w14:textId="77777777" w:rsidR="005B0B3C" w:rsidRDefault="005B0B3C" w:rsidP="00282BD6"/>
    <w:tbl>
      <w:tblPr>
        <w:tblStyle w:val="TableGrid"/>
        <w:tblW w:w="0" w:type="auto"/>
        <w:tblLook w:val="04A0" w:firstRow="1" w:lastRow="0" w:firstColumn="1" w:lastColumn="0" w:noHBand="0" w:noVBand="1"/>
      </w:tblPr>
      <w:tblGrid>
        <w:gridCol w:w="4675"/>
        <w:gridCol w:w="4675"/>
      </w:tblGrid>
      <w:tr w:rsidR="00A40EC2" w14:paraId="0DE947BF" w14:textId="77777777" w:rsidTr="005B0B3C">
        <w:tc>
          <w:tcPr>
            <w:tcW w:w="4675" w:type="dxa"/>
          </w:tcPr>
          <w:p w14:paraId="36615CEB" w14:textId="336ACFC5" w:rsidR="005B0B3C" w:rsidRDefault="005B0B3C" w:rsidP="00282BD6"/>
          <w:p w14:paraId="45645D70" w14:textId="77777777" w:rsidR="005B0B3C" w:rsidRDefault="005B0B3C" w:rsidP="00282BD6">
            <w:r>
              <w:rPr>
                <w:noProof/>
              </w:rPr>
              <w:drawing>
                <wp:inline distT="0" distB="0" distL="0" distR="0" wp14:anchorId="73287528" wp14:editId="0123E2CD">
                  <wp:extent cx="2735605" cy="288607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24-07-08 033044.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746262" cy="2897318"/>
                          </a:xfrm>
                          <a:prstGeom prst="rect">
                            <a:avLst/>
                          </a:prstGeom>
                        </pic:spPr>
                      </pic:pic>
                    </a:graphicData>
                  </a:graphic>
                </wp:inline>
              </w:drawing>
            </w:r>
          </w:p>
          <w:p w14:paraId="07FC5BF6" w14:textId="77777777" w:rsidR="005B0B3C" w:rsidRDefault="005B0B3C" w:rsidP="00282BD6"/>
          <w:p w14:paraId="7760AE3A" w14:textId="77777777" w:rsidR="005B0B3C" w:rsidRDefault="005B0B3C" w:rsidP="00282BD6">
            <w:r>
              <w:t>Trước khi sử dụng:</w:t>
            </w:r>
          </w:p>
          <w:p w14:paraId="15ABF0A1" w14:textId="77777777" w:rsidR="005B0B3C" w:rsidRDefault="005B0B3C" w:rsidP="00282BD6"/>
          <w:p w14:paraId="58E71057" w14:textId="77777777" w:rsidR="005B0B3C" w:rsidRDefault="005B0B3C" w:rsidP="00282BD6">
            <w:r>
              <w:t xml:space="preserve">Git tag vo C1 </w:t>
            </w:r>
          </w:p>
          <w:p w14:paraId="3C48C87C" w14:textId="77777777" w:rsidR="005B0B3C" w:rsidRDefault="005B0B3C" w:rsidP="00282BD6">
            <w:r>
              <w:t>Git tag v1 C2</w:t>
            </w:r>
          </w:p>
          <w:p w14:paraId="4AFD20D8" w14:textId="77777777" w:rsidR="005B0B3C" w:rsidRDefault="005B0B3C" w:rsidP="00282BD6">
            <w:r>
              <w:t xml:space="preserve">Git checkout C2 </w:t>
            </w:r>
          </w:p>
          <w:p w14:paraId="3429E84D" w14:textId="658F14F7" w:rsidR="00A40EC2" w:rsidRDefault="00A40EC2" w:rsidP="00282BD6"/>
        </w:tc>
        <w:tc>
          <w:tcPr>
            <w:tcW w:w="4675" w:type="dxa"/>
          </w:tcPr>
          <w:p w14:paraId="7339B5B2" w14:textId="77777777" w:rsidR="005B0B3C" w:rsidRDefault="005B0B3C" w:rsidP="00282BD6"/>
          <w:p w14:paraId="4871E586" w14:textId="77777777" w:rsidR="005B0B3C" w:rsidRDefault="005B0B3C" w:rsidP="00282BD6">
            <w:r>
              <w:rPr>
                <w:noProof/>
              </w:rPr>
              <w:drawing>
                <wp:inline distT="0" distB="0" distL="0" distR="0" wp14:anchorId="548214DB" wp14:editId="69B7BA45">
                  <wp:extent cx="2761805" cy="288607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4-07-08 033003.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76985" cy="2901938"/>
                          </a:xfrm>
                          <a:prstGeom prst="rect">
                            <a:avLst/>
                          </a:prstGeom>
                        </pic:spPr>
                      </pic:pic>
                    </a:graphicData>
                  </a:graphic>
                </wp:inline>
              </w:drawing>
            </w:r>
          </w:p>
          <w:p w14:paraId="547F1434" w14:textId="77777777" w:rsidR="005B0B3C" w:rsidRDefault="005B0B3C" w:rsidP="00282BD6"/>
          <w:p w14:paraId="2A36F685" w14:textId="77777777" w:rsidR="005B0B3C" w:rsidRDefault="005B0B3C" w:rsidP="00282BD6"/>
          <w:p w14:paraId="11E47295" w14:textId="77777777" w:rsidR="005B0B3C" w:rsidRDefault="005B0B3C" w:rsidP="00282BD6">
            <w:r w:rsidRPr="00A40EC2">
              <w:rPr>
                <w:highlight w:val="green"/>
              </w:rPr>
              <w:t>Hoặc có cách khác để làm:</w:t>
            </w:r>
          </w:p>
          <w:p w14:paraId="35DBD20B" w14:textId="77777777" w:rsidR="00A40EC2" w:rsidRDefault="00A40EC2" w:rsidP="00282BD6"/>
          <w:p w14:paraId="4D15D347" w14:textId="77777777" w:rsidR="005B0B3C" w:rsidRDefault="005B0B3C" w:rsidP="00282BD6">
            <w:r>
              <w:t xml:space="preserve">Git </w:t>
            </w:r>
            <w:r w:rsidR="00A40EC2">
              <w:t>tag vo main~2</w:t>
            </w:r>
          </w:p>
          <w:p w14:paraId="628FA613" w14:textId="77777777" w:rsidR="00A40EC2" w:rsidRDefault="00A40EC2" w:rsidP="00282BD6">
            <w:r>
              <w:t>Git tag v1 side~1</w:t>
            </w:r>
          </w:p>
          <w:p w14:paraId="46C1A525" w14:textId="3BA884D8" w:rsidR="00A40EC2" w:rsidRDefault="00A40EC2" w:rsidP="00282BD6">
            <w:r>
              <w:t>Git checkout v1</w:t>
            </w:r>
          </w:p>
        </w:tc>
      </w:tr>
    </w:tbl>
    <w:p w14:paraId="3477B402" w14:textId="3BE30563" w:rsidR="007D16DF" w:rsidRPr="00992031" w:rsidRDefault="007D16DF" w:rsidP="00282BD6"/>
    <w:p w14:paraId="37FF5E30" w14:textId="34040406" w:rsidR="00992031" w:rsidRDefault="0047544E" w:rsidP="0097234D">
      <w:pPr>
        <w:pStyle w:val="Heading4"/>
      </w:pPr>
      <w:r>
        <w:t>7.7</w:t>
      </w:r>
      <w:r w:rsidR="00A40EC2">
        <w:t>.</w:t>
      </w:r>
      <w:r>
        <w:t>9</w:t>
      </w:r>
      <w:r w:rsidR="00A40EC2">
        <w:t xml:space="preserve"> Mô tả của Git </w:t>
      </w:r>
      <w:r w:rsidR="00887AC9">
        <w:t>–</w:t>
      </w:r>
      <w:r w:rsidR="00D7569A">
        <w:t xml:space="preserve"> g</w:t>
      </w:r>
      <w:r w:rsidR="00887AC9">
        <w:t>it describe</w:t>
      </w:r>
    </w:p>
    <w:p w14:paraId="58C09169" w14:textId="77777777" w:rsidR="00A40EC2" w:rsidRDefault="00A40EC2" w:rsidP="00225908"/>
    <w:p w14:paraId="697F4FAE" w14:textId="6C64C89A" w:rsidR="00A40EC2" w:rsidRDefault="00C84774" w:rsidP="00225908">
      <w:r>
        <w:t xml:space="preserve">Bởi vì thẻ (tag) đống vai trò như mỏ neo trên cây lịch sử rất tốt rồi, Git cũng có lệnh để mô tả tương quan của bạn đến vị trí mỏ neo gần nhất. Và đó chính là </w:t>
      </w:r>
      <w:r w:rsidRPr="00C84774">
        <w:rPr>
          <w:highlight w:val="green"/>
        </w:rPr>
        <w:t>git describe</w:t>
      </w:r>
      <w:r>
        <w:t xml:space="preserve"> !</w:t>
      </w:r>
    </w:p>
    <w:p w14:paraId="4FC8E972" w14:textId="38DFA76C" w:rsidR="00B716F8" w:rsidRDefault="00C84774" w:rsidP="00225908">
      <w:r>
        <w:t xml:space="preserve">Git describe có thể giúp bạn định hướng sau khi dịch chuyển qua lại nhiều lần trên cây lịch sử, đặc biệt là sau khi sử dụng git bisect (công cụ tìm kiếm lỗi của Git) hoặc khi sử dụng máy của đồng nghiệp mới đi nghỉ mát về. </w:t>
      </w:r>
    </w:p>
    <w:p w14:paraId="69B091B4" w14:textId="6077B6DA" w:rsidR="00B716F8" w:rsidRDefault="00C84774" w:rsidP="00225908">
      <w:r>
        <w:t>Cú pháp của sử dụng Git Describe như sau:</w:t>
      </w:r>
    </w:p>
    <w:tbl>
      <w:tblPr>
        <w:tblStyle w:val="TableGrid"/>
        <w:tblW w:w="0" w:type="auto"/>
        <w:tblLook w:val="04A0" w:firstRow="1" w:lastRow="0" w:firstColumn="1" w:lastColumn="0" w:noHBand="0" w:noVBand="1"/>
      </w:tblPr>
      <w:tblGrid>
        <w:gridCol w:w="9350"/>
      </w:tblGrid>
      <w:tr w:rsidR="00C84774" w14:paraId="62ECDC56" w14:textId="77777777" w:rsidTr="00C84774">
        <w:tc>
          <w:tcPr>
            <w:tcW w:w="9350" w:type="dxa"/>
          </w:tcPr>
          <w:p w14:paraId="27437BB0" w14:textId="30232DE7" w:rsidR="00C84774" w:rsidRDefault="00C84774" w:rsidP="00225908">
            <w:r>
              <w:t>git describe &lt;tham chiếu&gt;</w:t>
            </w:r>
          </w:p>
        </w:tc>
      </w:tr>
    </w:tbl>
    <w:p w14:paraId="23752777" w14:textId="77777777" w:rsidR="00C84774" w:rsidRDefault="00C84774" w:rsidP="00225908"/>
    <w:p w14:paraId="35D297AF" w14:textId="6FCF9424" w:rsidR="00B716F8" w:rsidRDefault="00C84774" w:rsidP="00225908">
      <w:r>
        <w:t>Trong đó &lt;tham chiếu&gt; là bất kỳ thứ gì mà Git có thể dùng để xác định commit. Nếu bạn không chỉ định tham chiếu, Git sẽ dùng vị trí hiện tại của bạn (HEAD)</w:t>
      </w:r>
      <w:r w:rsidR="00025014">
        <w:t>.</w:t>
      </w:r>
    </w:p>
    <w:p w14:paraId="431AA242" w14:textId="77777777" w:rsidR="00025014" w:rsidRDefault="00025014" w:rsidP="00225908"/>
    <w:p w14:paraId="097324F0" w14:textId="7F81009D" w:rsidR="00025014" w:rsidRDefault="00025014" w:rsidP="00225908">
      <w:r>
        <w:t>Đầu ra của câu lệnh sẽ như sau:</w:t>
      </w:r>
    </w:p>
    <w:tbl>
      <w:tblPr>
        <w:tblStyle w:val="TableGrid"/>
        <w:tblW w:w="0" w:type="auto"/>
        <w:tblLook w:val="04A0" w:firstRow="1" w:lastRow="0" w:firstColumn="1" w:lastColumn="0" w:noHBand="0" w:noVBand="1"/>
      </w:tblPr>
      <w:tblGrid>
        <w:gridCol w:w="9350"/>
      </w:tblGrid>
      <w:tr w:rsidR="00025014" w14:paraId="7D1EA267" w14:textId="77777777" w:rsidTr="00025014">
        <w:tc>
          <w:tcPr>
            <w:tcW w:w="9350" w:type="dxa"/>
          </w:tcPr>
          <w:p w14:paraId="773310F6" w14:textId="53EF4F41" w:rsidR="00025014" w:rsidRDefault="00025014" w:rsidP="00225908">
            <w:r>
              <w:lastRenderedPageBreak/>
              <w:t>&lt;thẻ&gt;_&lt;Số lượng Commit&gt;_g&lt;mã Băm&gt;</w:t>
            </w:r>
          </w:p>
        </w:tc>
      </w:tr>
    </w:tbl>
    <w:p w14:paraId="4FFDB41D" w14:textId="77777777" w:rsidR="00025014" w:rsidRDefault="00025014" w:rsidP="00225908"/>
    <w:p w14:paraId="1EC059F7" w14:textId="5DD3E8DB" w:rsidR="00025014" w:rsidRDefault="00025014" w:rsidP="00225908">
      <w:r>
        <w:t xml:space="preserve">Trong đó &lt;thẻ&gt; là thẻ tổ tiên gần nhất, &lt;Số lượng commit&gt; là số lượng commit tính từ tham chiếu đến thẻ, và &lt;mã băm – hash&gt; là mã băm của commit được mô tả. </w:t>
      </w:r>
    </w:p>
    <w:tbl>
      <w:tblPr>
        <w:tblStyle w:val="TableGrid"/>
        <w:tblW w:w="0" w:type="auto"/>
        <w:tblLook w:val="04A0" w:firstRow="1" w:lastRow="0" w:firstColumn="1" w:lastColumn="0" w:noHBand="0" w:noVBand="1"/>
      </w:tblPr>
      <w:tblGrid>
        <w:gridCol w:w="4675"/>
        <w:gridCol w:w="4675"/>
      </w:tblGrid>
      <w:tr w:rsidR="008F0106" w14:paraId="2BF59450" w14:textId="77777777" w:rsidTr="008F0106">
        <w:tc>
          <w:tcPr>
            <w:tcW w:w="4675" w:type="dxa"/>
          </w:tcPr>
          <w:p w14:paraId="10EF875F" w14:textId="77777777" w:rsidR="005F4788" w:rsidRDefault="005F4788" w:rsidP="00225908"/>
          <w:p w14:paraId="11CD6D87" w14:textId="77777777" w:rsidR="008F0106" w:rsidRDefault="008F0106" w:rsidP="00225908">
            <w:r>
              <w:rPr>
                <w:noProof/>
              </w:rPr>
              <w:drawing>
                <wp:inline distT="0" distB="0" distL="0" distR="0" wp14:anchorId="656C02D2" wp14:editId="22221D5E">
                  <wp:extent cx="2566987" cy="2682491"/>
                  <wp:effectExtent l="0" t="0" r="508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24-07-08 033003.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583492" cy="2699739"/>
                          </a:xfrm>
                          <a:prstGeom prst="rect">
                            <a:avLst/>
                          </a:prstGeom>
                        </pic:spPr>
                      </pic:pic>
                    </a:graphicData>
                  </a:graphic>
                </wp:inline>
              </w:drawing>
            </w:r>
          </w:p>
          <w:p w14:paraId="42D7D1A0" w14:textId="34B6D73D" w:rsidR="005F4788" w:rsidRDefault="005F4788" w:rsidP="00225908"/>
        </w:tc>
        <w:tc>
          <w:tcPr>
            <w:tcW w:w="4675" w:type="dxa"/>
          </w:tcPr>
          <w:p w14:paraId="51A1FD29" w14:textId="77777777" w:rsidR="008F0106" w:rsidRDefault="008F0106" w:rsidP="00225908">
            <w:r>
              <w:t>git tag v2 C3</w:t>
            </w:r>
          </w:p>
          <w:p w14:paraId="4E79FEE3" w14:textId="77777777" w:rsidR="008F0106" w:rsidRDefault="008F0106" w:rsidP="00225908"/>
          <w:p w14:paraId="39342102" w14:textId="77777777" w:rsidR="008F0106" w:rsidRDefault="008F0106" w:rsidP="00225908">
            <w:r>
              <w:t>Câu lệnh git describe main sẽ cho kết quả:</w:t>
            </w:r>
          </w:p>
          <w:p w14:paraId="66AA70ED" w14:textId="77777777" w:rsidR="008F0106" w:rsidRDefault="008F0106" w:rsidP="00225908"/>
          <w:p w14:paraId="479DEA60" w14:textId="77777777" w:rsidR="008F0106" w:rsidRDefault="008F0106" w:rsidP="00225908">
            <w:commentRangeStart w:id="84"/>
            <w:r>
              <w:t>v1</w:t>
            </w:r>
            <w:commentRangeEnd w:id="84"/>
            <w:r>
              <w:rPr>
                <w:rStyle w:val="CommentReference"/>
              </w:rPr>
              <w:commentReference w:id="84"/>
            </w:r>
            <w:r>
              <w:t>_</w:t>
            </w:r>
            <w:commentRangeStart w:id="85"/>
            <w:r>
              <w:t>2</w:t>
            </w:r>
            <w:commentRangeEnd w:id="85"/>
            <w:r>
              <w:rPr>
                <w:rStyle w:val="CommentReference"/>
              </w:rPr>
              <w:commentReference w:id="85"/>
            </w:r>
            <w:r>
              <w:t>_g</w:t>
            </w:r>
            <w:commentRangeStart w:id="86"/>
            <w:r>
              <w:t>C2</w:t>
            </w:r>
            <w:commentRangeEnd w:id="86"/>
            <w:r>
              <w:rPr>
                <w:rStyle w:val="CommentReference"/>
              </w:rPr>
              <w:commentReference w:id="86"/>
            </w:r>
          </w:p>
          <w:p w14:paraId="64F8EC8E" w14:textId="77777777" w:rsidR="008F0106" w:rsidRDefault="008F0106" w:rsidP="00225908"/>
          <w:p w14:paraId="3C9802AA" w14:textId="77777777" w:rsidR="008F0106" w:rsidRDefault="008F0106" w:rsidP="00225908">
            <w:r>
              <w:t>Trong khi git describe side sẽ cho kết quả:</w:t>
            </w:r>
          </w:p>
          <w:p w14:paraId="7391741D" w14:textId="77777777" w:rsidR="008F0106" w:rsidRDefault="008F0106" w:rsidP="00225908"/>
          <w:p w14:paraId="6C91AF0E" w14:textId="304B6616" w:rsidR="008F0106" w:rsidRDefault="008F0106" w:rsidP="00225908">
            <w:r>
              <w:t>v2_1_gC4</w:t>
            </w:r>
          </w:p>
        </w:tc>
      </w:tr>
    </w:tbl>
    <w:p w14:paraId="6B11E0A0" w14:textId="2EAB0FFF" w:rsidR="00B716F8" w:rsidRDefault="00B716F8" w:rsidP="00225908"/>
    <w:p w14:paraId="30D14ED4" w14:textId="36FCE7D1" w:rsidR="00B056E4" w:rsidRDefault="00B056E4" w:rsidP="00225908">
      <w:r>
        <w:t>Từng đó thông tin là khá đủ về git describe! Hãy thử dùng git describe trên vài vị trí để hiểu về lệnh này. Một khi bạn đã sẵn sàng thì chỉ cần 1 lần là qua bài này.</w:t>
      </w:r>
    </w:p>
    <w:p w14:paraId="5466E45E" w14:textId="77777777" w:rsidR="00B716F8" w:rsidRDefault="00B716F8" w:rsidP="00225908"/>
    <w:p w14:paraId="5273DA65" w14:textId="13DF5BFF" w:rsidR="00026088" w:rsidRDefault="00026088" w:rsidP="001813EC">
      <w:pPr>
        <w:pStyle w:val="Heading3"/>
      </w:pPr>
      <w:r>
        <w:t xml:space="preserve">7.8 </w:t>
      </w:r>
      <w:r w:rsidR="001813EC">
        <w:t xml:space="preserve">Forking and Pull Requests </w:t>
      </w:r>
    </w:p>
    <w:p w14:paraId="71A9A301" w14:textId="77777777" w:rsidR="001813EC" w:rsidRDefault="001813EC" w:rsidP="00225908"/>
    <w:p w14:paraId="7AD8F836" w14:textId="4661BE8D" w:rsidR="001813EC" w:rsidRDefault="001813EC" w:rsidP="00225908">
      <w:r>
        <w:t>Forking là việc lấy dự án của người khác về kho chứa của mình và bắt đầu chỉnh sửa những gì người khác lập trình và thay đổi theo ý mình và có có thể được Merge với nhánh chính hay không là việc khác.</w:t>
      </w:r>
    </w:p>
    <w:p w14:paraId="46E49659" w14:textId="2E810D8D" w:rsidR="00513B40" w:rsidRDefault="00513B40" w:rsidP="00225908">
      <w:r>
        <w:rPr>
          <w:noProof/>
        </w:rPr>
        <w:lastRenderedPageBreak/>
        <w:drawing>
          <wp:inline distT="0" distB="0" distL="0" distR="0" wp14:anchorId="27F1B21E" wp14:editId="48942C91">
            <wp:extent cx="4954365" cy="341471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24-07-08 051815.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959579" cy="3418306"/>
                    </a:xfrm>
                    <a:prstGeom prst="rect">
                      <a:avLst/>
                    </a:prstGeom>
                  </pic:spPr>
                </pic:pic>
              </a:graphicData>
            </a:graphic>
          </wp:inline>
        </w:drawing>
      </w:r>
    </w:p>
    <w:p w14:paraId="17FF650A" w14:textId="5A6972B0" w:rsidR="00592762" w:rsidRDefault="00592762" w:rsidP="00225908">
      <w:r>
        <w:t xml:space="preserve">Pull Request là trong quá trình làm việc cộng tác cùng với những người khác thì </w:t>
      </w:r>
      <w:r w:rsidR="001363ED">
        <w:t xml:space="preserve">nếu họ có những commit thay đổi thì chúng ta có thể lấy những thay đổi của họ trên mã nguồn và update về hệ thống của chúng ta trong việc làm việc nhóm. </w:t>
      </w:r>
    </w:p>
    <w:p w14:paraId="0A53CE1B" w14:textId="69226F35" w:rsidR="00B716F8" w:rsidRDefault="007A5433" w:rsidP="00225908">
      <w:r>
        <w:rPr>
          <w:noProof/>
        </w:rPr>
        <w:drawing>
          <wp:inline distT="0" distB="0" distL="0" distR="0" wp14:anchorId="69112CB4" wp14:editId="19D06EBA">
            <wp:extent cx="5127581" cy="2890838"/>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24-07-08 051851.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128716" cy="2891478"/>
                    </a:xfrm>
                    <a:prstGeom prst="rect">
                      <a:avLst/>
                    </a:prstGeom>
                  </pic:spPr>
                </pic:pic>
              </a:graphicData>
            </a:graphic>
          </wp:inline>
        </w:drawing>
      </w:r>
    </w:p>
    <w:p w14:paraId="6C34A5D1" w14:textId="77777777" w:rsidR="007A5433" w:rsidRDefault="007A5433" w:rsidP="00225908"/>
    <w:p w14:paraId="4C16A11F" w14:textId="77777777" w:rsidR="00B716F8" w:rsidRDefault="00B716F8" w:rsidP="00225908"/>
    <w:p w14:paraId="1B300EC3" w14:textId="77777777" w:rsidR="00B716F8" w:rsidRDefault="00B716F8" w:rsidP="00225908"/>
    <w:p w14:paraId="1DB302EB" w14:textId="77777777" w:rsidR="00B716F8" w:rsidRDefault="00B716F8" w:rsidP="00225908"/>
    <w:p w14:paraId="53ADA88B" w14:textId="30047446" w:rsidR="00EA098B" w:rsidRDefault="005000FD" w:rsidP="00EA098B">
      <w:pPr>
        <w:pStyle w:val="Heading2"/>
      </w:pPr>
      <w:r>
        <w:lastRenderedPageBreak/>
        <w:t>Chương 8</w:t>
      </w:r>
      <w:r w:rsidR="00EA098B">
        <w:t xml:space="preserve">: From PSD to Magento 2 </w:t>
      </w:r>
    </w:p>
    <w:p w14:paraId="36C45054" w14:textId="77777777" w:rsidR="00EA098B" w:rsidRDefault="00EA098B" w:rsidP="00225908"/>
    <w:p w14:paraId="583F3F56" w14:textId="711F1900" w:rsidR="00EA098B" w:rsidRDefault="005000FD" w:rsidP="00EA098B">
      <w:pPr>
        <w:pStyle w:val="Heading3"/>
      </w:pPr>
      <w:r>
        <w:t>8</w:t>
      </w:r>
      <w:r w:rsidR="00EA098B">
        <w:t xml:space="preserve">.1 Web Design Workflow </w:t>
      </w:r>
    </w:p>
    <w:p w14:paraId="0D6D984B" w14:textId="77777777" w:rsidR="00EA098B" w:rsidRDefault="00EA098B" w:rsidP="00225908"/>
    <w:p w14:paraId="5C26B9BB" w14:textId="1CE4FC82" w:rsidR="00EA098B" w:rsidRDefault="00820CA8" w:rsidP="00225908">
      <w:r>
        <w:t xml:space="preserve">Về cơ bản </w:t>
      </w:r>
      <w:r w:rsidR="00C80D85">
        <w:t xml:space="preserve">quy trình thiết kế website chúng ta sẽ có File PSD để tạo ra các lát cắt các file ảnh để có thể </w:t>
      </w:r>
      <w:r w:rsidR="006D1B9C">
        <w:t>tạo ra các lát cắt trong quá trình</w:t>
      </w:r>
      <w:r w:rsidR="00CC650E">
        <w:t xml:space="preserve"> tạo ra các asset cho website. </w:t>
      </w:r>
      <w:r w:rsidR="006D1B9C">
        <w:t xml:space="preserve"> </w:t>
      </w:r>
    </w:p>
    <w:tbl>
      <w:tblPr>
        <w:tblStyle w:val="TableGrid"/>
        <w:tblW w:w="0" w:type="auto"/>
        <w:tblLook w:val="04A0" w:firstRow="1" w:lastRow="0" w:firstColumn="1" w:lastColumn="0" w:noHBand="0" w:noVBand="1"/>
      </w:tblPr>
      <w:tblGrid>
        <w:gridCol w:w="9350"/>
      </w:tblGrid>
      <w:tr w:rsidR="0054030B" w14:paraId="24272887" w14:textId="77777777" w:rsidTr="0054030B">
        <w:tc>
          <w:tcPr>
            <w:tcW w:w="9350" w:type="dxa"/>
          </w:tcPr>
          <w:p w14:paraId="23B64FFB" w14:textId="657B29DF" w:rsidR="0054030B" w:rsidRDefault="00AF7872" w:rsidP="00225908">
            <w:hyperlink r:id="rId210" w:history="1">
              <w:r w:rsidR="0054030B" w:rsidRPr="004902E4">
                <w:rPr>
                  <w:rStyle w:val="Hyperlink"/>
                </w:rPr>
                <w:t>https://github.com/rubenpixelpro/from-PSD-to-Magento-2/tree/master</w:t>
              </w:r>
            </w:hyperlink>
            <w:r w:rsidR="0054030B">
              <w:t xml:space="preserve"> </w:t>
            </w:r>
          </w:p>
        </w:tc>
      </w:tr>
    </w:tbl>
    <w:p w14:paraId="71B2DD91" w14:textId="77777777" w:rsidR="00EA098B" w:rsidRDefault="00EA098B" w:rsidP="00225908"/>
    <w:p w14:paraId="54B02EEC" w14:textId="49B328D0" w:rsidR="00EA098B" w:rsidRDefault="005000FD" w:rsidP="00EA098B">
      <w:pPr>
        <w:pStyle w:val="Heading3"/>
      </w:pPr>
      <w:r>
        <w:t>8</w:t>
      </w:r>
      <w:r w:rsidR="00EA098B">
        <w:t xml:space="preserve">.2 Slicing the </w:t>
      </w:r>
      <w:commentRangeStart w:id="87"/>
      <w:commentRangeStart w:id="88"/>
      <w:r w:rsidR="00EA098B">
        <w:t>PSD</w:t>
      </w:r>
      <w:commentRangeEnd w:id="87"/>
      <w:r w:rsidR="00B667E8">
        <w:rPr>
          <w:rStyle w:val="CommentReference"/>
          <w:rFonts w:eastAsiaTheme="minorHAnsi" w:cstheme="minorBidi"/>
          <w:color w:val="auto"/>
        </w:rPr>
        <w:commentReference w:id="87"/>
      </w:r>
      <w:commentRangeEnd w:id="88"/>
      <w:r w:rsidR="00B667E8">
        <w:rPr>
          <w:rStyle w:val="CommentReference"/>
          <w:rFonts w:eastAsiaTheme="minorHAnsi" w:cstheme="minorBidi"/>
          <w:color w:val="auto"/>
        </w:rPr>
        <w:commentReference w:id="88"/>
      </w:r>
      <w:r w:rsidR="00EA098B">
        <w:t xml:space="preserve"> </w:t>
      </w:r>
    </w:p>
    <w:p w14:paraId="0604F478" w14:textId="77777777" w:rsidR="00EA098B" w:rsidRDefault="00EA098B" w:rsidP="00225908"/>
    <w:tbl>
      <w:tblPr>
        <w:tblStyle w:val="TableGrid"/>
        <w:tblW w:w="0" w:type="auto"/>
        <w:tblLook w:val="04A0" w:firstRow="1" w:lastRow="0" w:firstColumn="1" w:lastColumn="0" w:noHBand="0" w:noVBand="1"/>
      </w:tblPr>
      <w:tblGrid>
        <w:gridCol w:w="9350"/>
      </w:tblGrid>
      <w:tr w:rsidR="004240EC" w14:paraId="7B1F4282" w14:textId="77777777" w:rsidTr="004240EC">
        <w:tc>
          <w:tcPr>
            <w:tcW w:w="9350" w:type="dxa"/>
          </w:tcPr>
          <w:p w14:paraId="3F4CA9EA" w14:textId="61D1EE0C" w:rsidR="004240EC" w:rsidRDefault="004240EC" w:rsidP="00225908">
            <w:r>
              <w:t xml:space="preserve">Photoshop &gt; move tool&gt; choice last layer &gt;Layer &gt;New Layer Based Slice </w:t>
            </w:r>
          </w:p>
        </w:tc>
      </w:tr>
    </w:tbl>
    <w:p w14:paraId="7E3B76F9" w14:textId="77777777" w:rsidR="004240EC" w:rsidRDefault="004240EC" w:rsidP="00225908"/>
    <w:p w14:paraId="4DA62171" w14:textId="2A2B3C5B" w:rsidR="004240EC" w:rsidRDefault="004240EC" w:rsidP="00225908">
      <w:r>
        <w:t xml:space="preserve">Sau đó nếu </w:t>
      </w:r>
      <w:r w:rsidR="00F3656D">
        <w:t xml:space="preserve">đã tạo ra được các lát cắt sau đó chúng ta bắt đầu là để </w:t>
      </w:r>
      <w:r w:rsidR="00706FB3">
        <w:t xml:space="preserve">thực hiện việc Save for Web để export các asset cần thiết cho hệ thống. </w:t>
      </w:r>
    </w:p>
    <w:p w14:paraId="73AAFFEE" w14:textId="77777777" w:rsidR="00EA098B" w:rsidRDefault="00EA098B" w:rsidP="00225908"/>
    <w:p w14:paraId="7413AA3B" w14:textId="7EF603F9" w:rsidR="00EA098B" w:rsidRDefault="005000FD" w:rsidP="00EA098B">
      <w:pPr>
        <w:pStyle w:val="Heading3"/>
      </w:pPr>
      <w:r>
        <w:t>8</w:t>
      </w:r>
      <w:r w:rsidR="00EA098B">
        <w:t xml:space="preserve">.3 The Header </w:t>
      </w:r>
    </w:p>
    <w:p w14:paraId="31768A21" w14:textId="77777777" w:rsidR="00EA098B" w:rsidRDefault="00EA098B" w:rsidP="00225908"/>
    <w:p w14:paraId="534CF710" w14:textId="79AE2EA9" w:rsidR="00816653" w:rsidRDefault="00816653" w:rsidP="00225908">
      <w:r>
        <w:t xml:space="preserve">Đầu tiên, ta sẽ định nghĩa theme.xml </w:t>
      </w:r>
      <w:r w:rsidR="00C04A5C">
        <w:t xml:space="preserve">và các thành phần liên quan cho hệ thống theme của Magento. </w:t>
      </w:r>
    </w:p>
    <w:p w14:paraId="12FB395B" w14:textId="46EA747D" w:rsidR="000D231F" w:rsidRDefault="000D231F" w:rsidP="00225908">
      <w:r>
        <w:rPr>
          <w:noProof/>
        </w:rPr>
        <w:drawing>
          <wp:inline distT="0" distB="0" distL="0" distR="0" wp14:anchorId="2B83BE0C" wp14:editId="50DF51DA">
            <wp:extent cx="4005263" cy="30540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4-07-08 223128.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009955" cy="3057590"/>
                    </a:xfrm>
                    <a:prstGeom prst="rect">
                      <a:avLst/>
                    </a:prstGeom>
                  </pic:spPr>
                </pic:pic>
              </a:graphicData>
            </a:graphic>
          </wp:inline>
        </w:drawing>
      </w:r>
    </w:p>
    <w:p w14:paraId="3799703C" w14:textId="77777777" w:rsidR="00EA098B" w:rsidRDefault="00EA098B" w:rsidP="00225908"/>
    <w:p w14:paraId="6CF48158" w14:textId="532BB019" w:rsidR="003F2823" w:rsidRDefault="003F2823" w:rsidP="00225908">
      <w:r>
        <w:lastRenderedPageBreak/>
        <w:t>Trước tiên chúng ta cần phải tìm hiểu bố cục của trang khi làm việc với Themes trong Magento nằm ở đâu đã rồi mới tiếp tục làm việc và ghi đè lên nó.</w:t>
      </w:r>
    </w:p>
    <w:tbl>
      <w:tblPr>
        <w:tblStyle w:val="TableGrid"/>
        <w:tblW w:w="0" w:type="auto"/>
        <w:tblLook w:val="04A0" w:firstRow="1" w:lastRow="0" w:firstColumn="1" w:lastColumn="0" w:noHBand="0" w:noVBand="1"/>
      </w:tblPr>
      <w:tblGrid>
        <w:gridCol w:w="9350"/>
      </w:tblGrid>
      <w:tr w:rsidR="003F2823" w14:paraId="27E5C71D" w14:textId="77777777" w:rsidTr="003F2823">
        <w:tc>
          <w:tcPr>
            <w:tcW w:w="9350" w:type="dxa"/>
          </w:tcPr>
          <w:p w14:paraId="48FCDE37" w14:textId="722F4E84" w:rsidR="003F2823" w:rsidRDefault="003F2823" w:rsidP="00225908">
            <w:r>
              <w:t>/vendor/magento/module-theme/</w:t>
            </w:r>
            <w:r w:rsidR="00C80DA6">
              <w:t>view/</w:t>
            </w:r>
            <w:r w:rsidR="00F17944">
              <w:t>frontend/layout/</w:t>
            </w:r>
          </w:p>
        </w:tc>
      </w:tr>
    </w:tbl>
    <w:p w14:paraId="4F177D38" w14:textId="77777777" w:rsidR="003F2823" w:rsidRDefault="003F2823" w:rsidP="00225908"/>
    <w:p w14:paraId="3D3C9C8A" w14:textId="268BDBE2" w:rsidR="00C62936" w:rsidRDefault="00C62936" w:rsidP="00225908">
      <w:r>
        <w:t>Trong phần mặc định này chúng ta sẽ có 4 loại bố cục mặc định:</w:t>
      </w:r>
    </w:p>
    <w:p w14:paraId="594E291B" w14:textId="104F9E0E" w:rsidR="00C62936" w:rsidRDefault="00C62936" w:rsidP="009C7569">
      <w:pPr>
        <w:pStyle w:val="ListParagraph"/>
        <w:numPr>
          <w:ilvl w:val="0"/>
          <w:numId w:val="28"/>
        </w:numPr>
      </w:pPr>
      <w:r>
        <w:t>default_head_blocks.xml</w:t>
      </w:r>
    </w:p>
    <w:p w14:paraId="0CE4ECC5" w14:textId="7F74F3C8" w:rsidR="00C62936" w:rsidRDefault="00C62936" w:rsidP="009C7569">
      <w:pPr>
        <w:pStyle w:val="ListParagraph"/>
        <w:numPr>
          <w:ilvl w:val="0"/>
          <w:numId w:val="28"/>
        </w:numPr>
      </w:pPr>
      <w:r>
        <w:t>default.xml</w:t>
      </w:r>
    </w:p>
    <w:p w14:paraId="7AF7CAF8" w14:textId="06207D5F" w:rsidR="00C62936" w:rsidRDefault="00C62936" w:rsidP="009C7569">
      <w:pPr>
        <w:pStyle w:val="ListParagraph"/>
        <w:numPr>
          <w:ilvl w:val="0"/>
          <w:numId w:val="28"/>
        </w:numPr>
      </w:pPr>
      <w:r>
        <w:t>page_calendar.xml</w:t>
      </w:r>
    </w:p>
    <w:p w14:paraId="1252C0C5" w14:textId="3FD6E224" w:rsidR="00C62936" w:rsidRDefault="00C62936" w:rsidP="009C7569">
      <w:pPr>
        <w:pStyle w:val="ListParagraph"/>
        <w:numPr>
          <w:ilvl w:val="0"/>
          <w:numId w:val="28"/>
        </w:numPr>
      </w:pPr>
      <w:r>
        <w:t>print.xml</w:t>
      </w:r>
    </w:p>
    <w:p w14:paraId="183404BC" w14:textId="77777777" w:rsidR="00100A3E" w:rsidRDefault="000D231F" w:rsidP="00225908">
      <w:r>
        <w:t xml:space="preserve">Sau đó bắt đầu tuỳ chỉnh đến Top Menu </w:t>
      </w:r>
      <w:r w:rsidR="00100A3E">
        <w:t xml:space="preserve">ta sẽ cần chỉnh sửa bên trong </w:t>
      </w:r>
    </w:p>
    <w:p w14:paraId="2253E8BF" w14:textId="23E0D6B6" w:rsidR="000D231F" w:rsidRDefault="00100A3E" w:rsidP="00225908">
      <w:r>
        <w:t>/Magento_Theme/layout</w:t>
      </w:r>
      <w:r w:rsidR="009454EE">
        <w:t xml:space="preserve"> và copy các thành phần default.xml</w:t>
      </w:r>
      <w:r w:rsidR="0095443C">
        <w:t xml:space="preserve">, *.xml </w:t>
      </w:r>
      <w:r w:rsidR="00B667E8">
        <w:t>; chúng ta sẽ cần xoá bớt .</w:t>
      </w:r>
    </w:p>
    <w:p w14:paraId="1D2FAFEA" w14:textId="46AFEE1E" w:rsidR="00494228" w:rsidRDefault="00494228" w:rsidP="00225908">
      <w:r>
        <w:t>Mục tiêu của chúng ta là như sau:</w:t>
      </w:r>
    </w:p>
    <w:p w14:paraId="497C7561" w14:textId="3C012A68" w:rsidR="00494228" w:rsidRDefault="00494228" w:rsidP="00494228">
      <w:pPr>
        <w:pStyle w:val="ListParagraph"/>
        <w:numPr>
          <w:ilvl w:val="0"/>
          <w:numId w:val="8"/>
        </w:numPr>
      </w:pPr>
      <w:r>
        <w:t xml:space="preserve">Xoá top menu </w:t>
      </w:r>
    </w:p>
    <w:p w14:paraId="2C7FC04E" w14:textId="7A8EA190" w:rsidR="00494228" w:rsidRDefault="00494228" w:rsidP="00494228">
      <w:pPr>
        <w:pStyle w:val="ListParagraph"/>
        <w:numPr>
          <w:ilvl w:val="0"/>
          <w:numId w:val="8"/>
        </w:numPr>
      </w:pPr>
      <w:r>
        <w:t>Xoá search box</w:t>
      </w:r>
    </w:p>
    <w:p w14:paraId="13C4A8DB" w14:textId="6D23D995" w:rsidR="00494228" w:rsidRDefault="00494228" w:rsidP="00494228">
      <w:pPr>
        <w:pStyle w:val="ListParagraph"/>
        <w:numPr>
          <w:ilvl w:val="0"/>
          <w:numId w:val="8"/>
        </w:numPr>
      </w:pPr>
      <w:r>
        <w:t>Di chuyển “Default Welcome msg” xuống cạnh logo</w:t>
      </w:r>
    </w:p>
    <w:p w14:paraId="22E99368" w14:textId="77777777" w:rsidR="0052700B" w:rsidRDefault="0052700B" w:rsidP="0052700B"/>
    <w:p w14:paraId="0CB7ED5B" w14:textId="75B62DFE" w:rsidR="00686A98" w:rsidRDefault="00686A98" w:rsidP="00225908">
      <w:r>
        <w:rPr>
          <w:noProof/>
        </w:rPr>
        <w:drawing>
          <wp:inline distT="0" distB="0" distL="0" distR="0" wp14:anchorId="690F4DC0" wp14:editId="646E8AF9">
            <wp:extent cx="5943600" cy="18034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24-07-10 080657.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1803400"/>
                    </a:xfrm>
                    <a:prstGeom prst="rect">
                      <a:avLst/>
                    </a:prstGeom>
                  </pic:spPr>
                </pic:pic>
              </a:graphicData>
            </a:graphic>
          </wp:inline>
        </w:drawing>
      </w:r>
    </w:p>
    <w:p w14:paraId="422BC2E6" w14:textId="3C6145AA" w:rsidR="00B667E8" w:rsidRDefault="00B667E8" w:rsidP="00225908">
      <w:r>
        <w:t xml:space="preserve">Trong quá trình phát triển chú ý rằng chúng ta có thể sử dụng trong phần Developer đó chính là Template Hints cho chỉ rõ phần định nghĩa của các thành phần trong template. </w:t>
      </w:r>
    </w:p>
    <w:p w14:paraId="41198ED7" w14:textId="5543275B" w:rsidR="00686A98" w:rsidRDefault="00686A98" w:rsidP="00225908"/>
    <w:tbl>
      <w:tblPr>
        <w:tblStyle w:val="TableGrid"/>
        <w:tblW w:w="0" w:type="auto"/>
        <w:tblLook w:val="04A0" w:firstRow="1" w:lastRow="0" w:firstColumn="1" w:lastColumn="0" w:noHBand="0" w:noVBand="1"/>
      </w:tblPr>
      <w:tblGrid>
        <w:gridCol w:w="9350"/>
      </w:tblGrid>
      <w:tr w:rsidR="00BD670B" w14:paraId="43CA441F" w14:textId="77777777" w:rsidTr="00BD670B">
        <w:tc>
          <w:tcPr>
            <w:tcW w:w="9350" w:type="dxa"/>
          </w:tcPr>
          <w:p w14:paraId="690018F4" w14:textId="0133AECD" w:rsidR="00BD670B" w:rsidRDefault="00BD670B" w:rsidP="00225908">
            <w:r>
              <w:t xml:space="preserve">Chúng ta thấy rằng trong quá trình biến đổi thì từ container với tên là “header.panel.wrapper” khi chúng ta tham chiếu đến </w:t>
            </w:r>
            <w:r w:rsidRPr="00CB4ED9">
              <w:rPr>
                <w:i/>
                <w:color w:val="FF0000"/>
              </w:rPr>
              <w:t>thì có thể lựa chọn dùng</w:t>
            </w:r>
            <w:r w:rsidRPr="00CB4ED9">
              <w:rPr>
                <w:color w:val="FF0000"/>
              </w:rPr>
              <w:t xml:space="preserve">  </w:t>
            </w:r>
            <w:r>
              <w:t>&lt;</w:t>
            </w:r>
            <w:r w:rsidRPr="006A3E61">
              <w:rPr>
                <w:i/>
              </w:rPr>
              <w:t>referenceContainer</w:t>
            </w:r>
            <w:r>
              <w:t>&gt; hoặc &lt;</w:t>
            </w:r>
            <w:r w:rsidRPr="006A3E61">
              <w:rPr>
                <w:i/>
              </w:rPr>
              <w:t>referenceBlock</w:t>
            </w:r>
            <w:r>
              <w:t xml:space="preserve">&gt; Magento tạo điều kiện cho chúng ta chỉnh sửa thông tin rất đơn giản. </w:t>
            </w:r>
          </w:p>
        </w:tc>
      </w:tr>
    </w:tbl>
    <w:p w14:paraId="6A0B3132" w14:textId="77777777" w:rsidR="00BD670B" w:rsidRDefault="00BD670B" w:rsidP="00225908"/>
    <w:p w14:paraId="587FFCFE" w14:textId="77777777" w:rsidR="00686A98" w:rsidRPr="00686A98" w:rsidRDefault="00686A98" w:rsidP="00686A98">
      <w:pPr>
        <w:shd w:val="clear" w:color="auto" w:fill="16171D"/>
        <w:spacing w:after="0" w:line="285" w:lineRule="atLeast"/>
        <w:rPr>
          <w:rFonts w:ascii="Consolas" w:eastAsia="Times New Roman" w:hAnsi="Consolas" w:cs="Times New Roman"/>
          <w:color w:val="F8F8F0"/>
          <w:sz w:val="21"/>
          <w:szCs w:val="21"/>
        </w:rPr>
      </w:pPr>
      <w:r w:rsidRPr="00686A98">
        <w:rPr>
          <w:rFonts w:ascii="Consolas" w:eastAsia="Times New Roman" w:hAnsi="Consolas" w:cs="Times New Roman"/>
          <w:color w:val="F8F8F0"/>
          <w:sz w:val="21"/>
          <w:szCs w:val="21"/>
        </w:rPr>
        <w:t>   &lt;</w:t>
      </w:r>
      <w:r w:rsidRPr="00686A98">
        <w:rPr>
          <w:rFonts w:ascii="Consolas" w:eastAsia="Times New Roman" w:hAnsi="Consolas" w:cs="Times New Roman"/>
          <w:color w:val="FF3F4F"/>
          <w:sz w:val="21"/>
          <w:szCs w:val="21"/>
        </w:rPr>
        <w:t>referenceContainer</w:t>
      </w:r>
      <w:r w:rsidRPr="00686A98">
        <w:rPr>
          <w:rFonts w:ascii="Consolas" w:eastAsia="Times New Roman" w:hAnsi="Consolas" w:cs="Times New Roman"/>
          <w:color w:val="F8F8F0"/>
          <w:sz w:val="21"/>
          <w:szCs w:val="21"/>
        </w:rPr>
        <w:t xml:space="preserve"> </w:t>
      </w:r>
      <w:r w:rsidRPr="00686A98">
        <w:rPr>
          <w:rFonts w:ascii="Consolas" w:eastAsia="Times New Roman" w:hAnsi="Consolas" w:cs="Times New Roman"/>
          <w:color w:val="81F900"/>
          <w:sz w:val="21"/>
          <w:szCs w:val="21"/>
        </w:rPr>
        <w:t>name</w:t>
      </w:r>
      <w:r w:rsidRPr="00686A98">
        <w:rPr>
          <w:rFonts w:ascii="Consolas" w:eastAsia="Times New Roman" w:hAnsi="Consolas" w:cs="Times New Roman"/>
          <w:color w:val="F8F8F0"/>
          <w:sz w:val="21"/>
          <w:szCs w:val="21"/>
        </w:rPr>
        <w:t>=</w:t>
      </w:r>
      <w:r w:rsidRPr="00686A98">
        <w:rPr>
          <w:rFonts w:ascii="Consolas" w:eastAsia="Times New Roman" w:hAnsi="Consolas" w:cs="Times New Roman"/>
          <w:color w:val="FFD945"/>
          <w:sz w:val="21"/>
          <w:szCs w:val="21"/>
        </w:rPr>
        <w:t>"header.panel.wrapper"</w:t>
      </w:r>
      <w:r w:rsidRPr="00686A98">
        <w:rPr>
          <w:rFonts w:ascii="Consolas" w:eastAsia="Times New Roman" w:hAnsi="Consolas" w:cs="Times New Roman"/>
          <w:color w:val="F8F8F0"/>
          <w:sz w:val="21"/>
          <w:szCs w:val="21"/>
        </w:rPr>
        <w:t xml:space="preserve"> </w:t>
      </w:r>
      <w:r w:rsidRPr="00686A98">
        <w:rPr>
          <w:rFonts w:ascii="Consolas" w:eastAsia="Times New Roman" w:hAnsi="Consolas" w:cs="Times New Roman"/>
          <w:color w:val="81F900"/>
          <w:sz w:val="21"/>
          <w:szCs w:val="21"/>
        </w:rPr>
        <w:t>remove</w:t>
      </w:r>
      <w:r w:rsidRPr="00686A98">
        <w:rPr>
          <w:rFonts w:ascii="Consolas" w:eastAsia="Times New Roman" w:hAnsi="Consolas" w:cs="Times New Roman"/>
          <w:color w:val="F8F8F0"/>
          <w:sz w:val="21"/>
          <w:szCs w:val="21"/>
        </w:rPr>
        <w:t>=</w:t>
      </w:r>
      <w:r w:rsidRPr="00686A98">
        <w:rPr>
          <w:rFonts w:ascii="Consolas" w:eastAsia="Times New Roman" w:hAnsi="Consolas" w:cs="Times New Roman"/>
          <w:color w:val="FFD945"/>
          <w:sz w:val="21"/>
          <w:szCs w:val="21"/>
        </w:rPr>
        <w:t>"true"</w:t>
      </w:r>
      <w:r w:rsidRPr="00686A98">
        <w:rPr>
          <w:rFonts w:ascii="Consolas" w:eastAsia="Times New Roman" w:hAnsi="Consolas" w:cs="Times New Roman"/>
          <w:color w:val="F8F8F0"/>
          <w:sz w:val="21"/>
          <w:szCs w:val="21"/>
        </w:rPr>
        <w:t>/&gt;</w:t>
      </w:r>
    </w:p>
    <w:p w14:paraId="7FD656EF" w14:textId="77777777" w:rsidR="00686A98" w:rsidRDefault="00686A98" w:rsidP="00225908"/>
    <w:p w14:paraId="124DE411" w14:textId="7B9BF588" w:rsidR="00363450" w:rsidRDefault="00363450" w:rsidP="00225908">
      <w:r>
        <w:t>Trong phần default.xml chúng ta có thể thực hiện việc đó là sử dụng &lt;referenceContainer&gt; hoặc &lt;</w:t>
      </w:r>
      <w:r w:rsidRPr="002A6D28">
        <w:rPr>
          <w:i/>
        </w:rPr>
        <w:t>remove</w:t>
      </w:r>
      <w:r>
        <w:t>&gt; cũng như &lt;</w:t>
      </w:r>
      <w:r w:rsidRPr="002A6D28">
        <w:rPr>
          <w:i/>
        </w:rPr>
        <w:t>move</w:t>
      </w:r>
      <w:r>
        <w:t>&gt; trong hướng dẫn layout intructions của Magento</w:t>
      </w:r>
      <w:r w:rsidR="002C41C2">
        <w:t xml:space="preserve">. </w:t>
      </w:r>
    </w:p>
    <w:p w14:paraId="2971B145" w14:textId="66C7BCB7" w:rsidR="00EA098B" w:rsidRDefault="00CB4ED9" w:rsidP="00225908">
      <w:r>
        <w:lastRenderedPageBreak/>
        <w:t>Tiếp theo chúng ta cần xoá thanh search trên trang thì chúng ta nhìn thấy thông tin như sau và cùng nhau phân tích:</w:t>
      </w:r>
    </w:p>
    <w:p w14:paraId="3041C8F9" w14:textId="6277A608" w:rsidR="00CB4ED9" w:rsidRDefault="00CB4ED9" w:rsidP="00225908">
      <w:commentRangeStart w:id="89"/>
      <w:r>
        <w:rPr>
          <w:noProof/>
        </w:rPr>
        <w:drawing>
          <wp:inline distT="0" distB="0" distL="0" distR="0" wp14:anchorId="23297CB1" wp14:editId="0B663050">
            <wp:extent cx="5743617" cy="3667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24-07-10 082302.png"/>
                    <pic:cNvPicPr/>
                  </pic:nvPicPr>
                  <pic:blipFill>
                    <a:blip r:embed="rId213">
                      <a:extLst>
                        <a:ext uri="{28A0092B-C50C-407E-A947-70E740481C1C}">
                          <a14:useLocalDpi xmlns:a14="http://schemas.microsoft.com/office/drawing/2010/main" val="0"/>
                        </a:ext>
                      </a:extLst>
                    </a:blip>
                    <a:stretch>
                      <a:fillRect/>
                    </a:stretch>
                  </pic:blipFill>
                  <pic:spPr>
                    <a:xfrm>
                      <a:off x="0" y="0"/>
                      <a:ext cx="5743617" cy="366715"/>
                    </a:xfrm>
                    <a:prstGeom prst="rect">
                      <a:avLst/>
                    </a:prstGeom>
                  </pic:spPr>
                </pic:pic>
              </a:graphicData>
            </a:graphic>
          </wp:inline>
        </w:drawing>
      </w:r>
      <w:commentRangeEnd w:id="89"/>
      <w:r w:rsidR="002A6D28">
        <w:rPr>
          <w:rStyle w:val="CommentReference"/>
        </w:rPr>
        <w:commentReference w:id="89"/>
      </w:r>
    </w:p>
    <w:p w14:paraId="6A58252E" w14:textId="05F30117" w:rsidR="00CB4ED9" w:rsidRDefault="002A6D28" w:rsidP="00225908">
      <w:r>
        <w:t xml:space="preserve">Khi chúng ta tìm kiếm trong Layout thì không thấy </w:t>
      </w:r>
      <w:r w:rsidR="00C11AE2">
        <w:t xml:space="preserve">vậy nó sẽ nằm trong chỗ nào ta sẽ sử dụng đến template hints trong Magento. </w:t>
      </w:r>
    </w:p>
    <w:p w14:paraId="12C76178" w14:textId="59D3AD73" w:rsidR="00C11AE2" w:rsidRDefault="0098742E" w:rsidP="00225908">
      <w:r>
        <w:rPr>
          <w:noProof/>
        </w:rPr>
        <w:drawing>
          <wp:inline distT="0" distB="0" distL="0" distR="0" wp14:anchorId="28B20B17" wp14:editId="3A195FE9">
            <wp:extent cx="5943600" cy="26009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24-07-10 083100.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2600960"/>
                    </a:xfrm>
                    <a:prstGeom prst="rect">
                      <a:avLst/>
                    </a:prstGeom>
                  </pic:spPr>
                </pic:pic>
              </a:graphicData>
            </a:graphic>
          </wp:inline>
        </w:drawing>
      </w:r>
    </w:p>
    <w:p w14:paraId="7A8135B9" w14:textId="7E816388" w:rsidR="0098742E" w:rsidRDefault="0058068E" w:rsidP="00225908">
      <w:r>
        <w:t xml:space="preserve">Sau đó tiến hành việc cache:clean để </w:t>
      </w:r>
      <w:r w:rsidR="0042092B">
        <w:t>cho phép hệ thống hiển thị gợi ý</w:t>
      </w:r>
      <w:r w:rsidR="00CD7368">
        <w:t xml:space="preserve"> (template-hints)</w:t>
      </w:r>
    </w:p>
    <w:p w14:paraId="754E7AE0" w14:textId="5C837506" w:rsidR="00233892" w:rsidRDefault="00922D08" w:rsidP="00225908">
      <w:r>
        <w:rPr>
          <w:noProof/>
        </w:rPr>
        <w:drawing>
          <wp:inline distT="0" distB="0" distL="0" distR="0" wp14:anchorId="3A2D5A7F" wp14:editId="7D9CED9F">
            <wp:extent cx="5167350" cy="28575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24-07-10 083654.png"/>
                    <pic:cNvPicPr/>
                  </pic:nvPicPr>
                  <pic:blipFill>
                    <a:blip r:embed="rId215">
                      <a:extLst>
                        <a:ext uri="{28A0092B-C50C-407E-A947-70E740481C1C}">
                          <a14:useLocalDpi xmlns:a14="http://schemas.microsoft.com/office/drawing/2010/main" val="0"/>
                        </a:ext>
                      </a:extLst>
                    </a:blip>
                    <a:stretch>
                      <a:fillRect/>
                    </a:stretch>
                  </pic:blipFill>
                  <pic:spPr>
                    <a:xfrm>
                      <a:off x="0" y="0"/>
                      <a:ext cx="5167350" cy="285752"/>
                    </a:xfrm>
                    <a:prstGeom prst="rect">
                      <a:avLst/>
                    </a:prstGeom>
                  </pic:spPr>
                </pic:pic>
              </a:graphicData>
            </a:graphic>
          </wp:inline>
        </w:drawing>
      </w:r>
    </w:p>
    <w:p w14:paraId="49FED9A0" w14:textId="1E1E95E1" w:rsidR="000654F7" w:rsidRDefault="005D4747" w:rsidP="00225908">
      <w:r>
        <w:t>Chúng ta thấy rằng phần chỉnh sửa của ta nằm tại</w:t>
      </w:r>
      <w:r w:rsidR="006C5E41">
        <w:t xml:space="preserve"> phần </w:t>
      </w:r>
      <w:r w:rsidR="00BA51A3">
        <w:t>module-saerch/</w:t>
      </w:r>
      <w:r w:rsidR="006C5E41">
        <w:t>view/templates/</w:t>
      </w:r>
      <w:r w:rsidRPr="00BA51A3">
        <w:rPr>
          <w:b/>
          <w:color w:val="FF0000"/>
        </w:rPr>
        <w:t>form.mini.phtml</w:t>
      </w:r>
      <w:r w:rsidRPr="00BA51A3">
        <w:rPr>
          <w:color w:val="FF0000"/>
        </w:rPr>
        <w:t xml:space="preserve"> </w:t>
      </w:r>
      <w:r w:rsidR="009D6467">
        <w:t>trong module-s</w:t>
      </w:r>
      <w:r w:rsidR="006C5E41">
        <w:t>earch</w:t>
      </w:r>
      <w:r w:rsidR="00AB1F9B">
        <w:t xml:space="preserve">, muốn thao tác trên đối tượng thì ta cần biết tên của đối tượng là gì thì mới có thể có các phương pháp phù </w:t>
      </w:r>
      <w:commentRangeStart w:id="90"/>
      <w:r w:rsidR="00AB1F9B">
        <w:t>hợp</w:t>
      </w:r>
      <w:commentRangeEnd w:id="90"/>
      <w:r w:rsidR="00660542">
        <w:rPr>
          <w:rStyle w:val="CommentReference"/>
        </w:rPr>
        <w:commentReference w:id="90"/>
      </w:r>
      <w:r w:rsidR="000654F7">
        <w:t xml:space="preserve">. </w:t>
      </w:r>
    </w:p>
    <w:p w14:paraId="549A0DF2" w14:textId="77777777" w:rsidR="00663676" w:rsidRPr="00663676" w:rsidRDefault="00AB1F9B" w:rsidP="00663676">
      <w:pPr>
        <w:shd w:val="clear" w:color="auto" w:fill="16171D"/>
        <w:spacing w:line="285" w:lineRule="atLeast"/>
        <w:rPr>
          <w:rFonts w:ascii="Consolas" w:eastAsia="Times New Roman" w:hAnsi="Consolas" w:cs="Times New Roman"/>
          <w:color w:val="F8F8F0"/>
          <w:sz w:val="21"/>
          <w:szCs w:val="21"/>
        </w:rPr>
      </w:pPr>
      <w:r>
        <w:t xml:space="preserve"> </w:t>
      </w:r>
      <w:r w:rsidR="006C5E41">
        <w:t xml:space="preserve"> </w:t>
      </w:r>
      <w:r w:rsidR="00663676" w:rsidRPr="00663676">
        <w:rPr>
          <w:rFonts w:ascii="Consolas" w:eastAsia="Times New Roman" w:hAnsi="Consolas" w:cs="Times New Roman"/>
          <w:color w:val="F8F8F0"/>
          <w:sz w:val="21"/>
          <w:szCs w:val="21"/>
        </w:rPr>
        <w:t>        &lt;</w:t>
      </w:r>
      <w:r w:rsidR="00663676" w:rsidRPr="00663676">
        <w:rPr>
          <w:rFonts w:ascii="Consolas" w:eastAsia="Times New Roman" w:hAnsi="Consolas" w:cs="Times New Roman"/>
          <w:color w:val="FF3F4F"/>
          <w:sz w:val="21"/>
          <w:szCs w:val="21"/>
        </w:rPr>
        <w:t>referenceBlock</w:t>
      </w:r>
      <w:r w:rsidR="00663676" w:rsidRPr="00663676">
        <w:rPr>
          <w:rFonts w:ascii="Consolas" w:eastAsia="Times New Roman" w:hAnsi="Consolas" w:cs="Times New Roman"/>
          <w:color w:val="F8F8F0"/>
          <w:sz w:val="21"/>
          <w:szCs w:val="21"/>
        </w:rPr>
        <w:t xml:space="preserve"> </w:t>
      </w:r>
      <w:r w:rsidR="00663676" w:rsidRPr="00663676">
        <w:rPr>
          <w:rFonts w:ascii="Consolas" w:eastAsia="Times New Roman" w:hAnsi="Consolas" w:cs="Times New Roman"/>
          <w:color w:val="81F900"/>
          <w:sz w:val="21"/>
          <w:szCs w:val="21"/>
        </w:rPr>
        <w:t>name</w:t>
      </w:r>
      <w:r w:rsidR="00663676" w:rsidRPr="00663676">
        <w:rPr>
          <w:rFonts w:ascii="Consolas" w:eastAsia="Times New Roman" w:hAnsi="Consolas" w:cs="Times New Roman"/>
          <w:color w:val="F8F8F0"/>
          <w:sz w:val="21"/>
          <w:szCs w:val="21"/>
        </w:rPr>
        <w:t>=</w:t>
      </w:r>
      <w:r w:rsidR="00663676" w:rsidRPr="00663676">
        <w:rPr>
          <w:rFonts w:ascii="Consolas" w:eastAsia="Times New Roman" w:hAnsi="Consolas" w:cs="Times New Roman"/>
          <w:color w:val="FFD945"/>
          <w:sz w:val="21"/>
          <w:szCs w:val="21"/>
        </w:rPr>
        <w:t>"header.panel.wrapper"</w:t>
      </w:r>
      <w:r w:rsidR="00663676" w:rsidRPr="00663676">
        <w:rPr>
          <w:rFonts w:ascii="Consolas" w:eastAsia="Times New Roman" w:hAnsi="Consolas" w:cs="Times New Roman"/>
          <w:color w:val="F8F8F0"/>
          <w:sz w:val="21"/>
          <w:szCs w:val="21"/>
        </w:rPr>
        <w:t xml:space="preserve"> </w:t>
      </w:r>
      <w:r w:rsidR="00663676" w:rsidRPr="00663676">
        <w:rPr>
          <w:rFonts w:ascii="Consolas" w:eastAsia="Times New Roman" w:hAnsi="Consolas" w:cs="Times New Roman"/>
          <w:color w:val="81F900"/>
          <w:sz w:val="21"/>
          <w:szCs w:val="21"/>
        </w:rPr>
        <w:t>remove</w:t>
      </w:r>
      <w:r w:rsidR="00663676" w:rsidRPr="00663676">
        <w:rPr>
          <w:rFonts w:ascii="Consolas" w:eastAsia="Times New Roman" w:hAnsi="Consolas" w:cs="Times New Roman"/>
          <w:color w:val="F8F8F0"/>
          <w:sz w:val="21"/>
          <w:szCs w:val="21"/>
        </w:rPr>
        <w:t>=</w:t>
      </w:r>
      <w:r w:rsidR="00663676" w:rsidRPr="00663676">
        <w:rPr>
          <w:rFonts w:ascii="Consolas" w:eastAsia="Times New Roman" w:hAnsi="Consolas" w:cs="Times New Roman"/>
          <w:color w:val="FFD945"/>
          <w:sz w:val="21"/>
          <w:szCs w:val="21"/>
        </w:rPr>
        <w:t>"true"</w:t>
      </w:r>
      <w:r w:rsidR="00663676" w:rsidRPr="00663676">
        <w:rPr>
          <w:rFonts w:ascii="Consolas" w:eastAsia="Times New Roman" w:hAnsi="Consolas" w:cs="Times New Roman"/>
          <w:color w:val="F8F8F0"/>
          <w:sz w:val="21"/>
          <w:szCs w:val="21"/>
        </w:rPr>
        <w:t>/&gt;</w:t>
      </w:r>
    </w:p>
    <w:p w14:paraId="3515EBCF" w14:textId="77777777" w:rsidR="00663676" w:rsidRPr="00663676" w:rsidRDefault="00663676" w:rsidP="00663676">
      <w:pPr>
        <w:shd w:val="clear" w:color="auto" w:fill="16171D"/>
        <w:spacing w:after="0" w:line="285" w:lineRule="atLeast"/>
        <w:rPr>
          <w:rFonts w:ascii="Consolas" w:eastAsia="Times New Roman" w:hAnsi="Consolas" w:cs="Times New Roman"/>
          <w:color w:val="F8F8F0"/>
          <w:sz w:val="21"/>
          <w:szCs w:val="21"/>
        </w:rPr>
      </w:pPr>
      <w:r w:rsidRPr="00663676">
        <w:rPr>
          <w:rFonts w:ascii="Consolas" w:eastAsia="Times New Roman" w:hAnsi="Consolas" w:cs="Times New Roman"/>
          <w:color w:val="F8F8F0"/>
          <w:sz w:val="21"/>
          <w:szCs w:val="21"/>
        </w:rPr>
        <w:t>        &lt;</w:t>
      </w:r>
      <w:r w:rsidRPr="00663676">
        <w:rPr>
          <w:rFonts w:ascii="Consolas" w:eastAsia="Times New Roman" w:hAnsi="Consolas" w:cs="Times New Roman"/>
          <w:color w:val="FF3F4F"/>
          <w:sz w:val="21"/>
          <w:szCs w:val="21"/>
        </w:rPr>
        <w:t>referenceBlock</w:t>
      </w:r>
      <w:r w:rsidRPr="00663676">
        <w:rPr>
          <w:rFonts w:ascii="Consolas" w:eastAsia="Times New Roman" w:hAnsi="Consolas" w:cs="Times New Roman"/>
          <w:color w:val="F8F8F0"/>
          <w:sz w:val="21"/>
          <w:szCs w:val="21"/>
        </w:rPr>
        <w:t xml:space="preserve"> </w:t>
      </w:r>
      <w:r w:rsidRPr="00663676">
        <w:rPr>
          <w:rFonts w:ascii="Consolas" w:eastAsia="Times New Roman" w:hAnsi="Consolas" w:cs="Times New Roman"/>
          <w:color w:val="81F900"/>
          <w:sz w:val="21"/>
          <w:szCs w:val="21"/>
        </w:rPr>
        <w:t>name</w:t>
      </w:r>
      <w:r w:rsidRPr="00663676">
        <w:rPr>
          <w:rFonts w:ascii="Consolas" w:eastAsia="Times New Roman" w:hAnsi="Consolas" w:cs="Times New Roman"/>
          <w:color w:val="F8F8F0"/>
          <w:sz w:val="21"/>
          <w:szCs w:val="21"/>
        </w:rPr>
        <w:t>=</w:t>
      </w:r>
      <w:r w:rsidRPr="00663676">
        <w:rPr>
          <w:rFonts w:ascii="Consolas" w:eastAsia="Times New Roman" w:hAnsi="Consolas" w:cs="Times New Roman"/>
          <w:color w:val="FFD945"/>
          <w:sz w:val="21"/>
          <w:szCs w:val="21"/>
        </w:rPr>
        <w:t>"top.search"</w:t>
      </w:r>
      <w:r w:rsidRPr="00663676">
        <w:rPr>
          <w:rFonts w:ascii="Consolas" w:eastAsia="Times New Roman" w:hAnsi="Consolas" w:cs="Times New Roman"/>
          <w:color w:val="F8F8F0"/>
          <w:sz w:val="21"/>
          <w:szCs w:val="21"/>
        </w:rPr>
        <w:t xml:space="preserve"> </w:t>
      </w:r>
      <w:r w:rsidRPr="00663676">
        <w:rPr>
          <w:rFonts w:ascii="Consolas" w:eastAsia="Times New Roman" w:hAnsi="Consolas" w:cs="Times New Roman"/>
          <w:color w:val="81F900"/>
          <w:sz w:val="21"/>
          <w:szCs w:val="21"/>
        </w:rPr>
        <w:t>remove</w:t>
      </w:r>
      <w:r w:rsidRPr="00663676">
        <w:rPr>
          <w:rFonts w:ascii="Consolas" w:eastAsia="Times New Roman" w:hAnsi="Consolas" w:cs="Times New Roman"/>
          <w:color w:val="F8F8F0"/>
          <w:sz w:val="21"/>
          <w:szCs w:val="21"/>
        </w:rPr>
        <w:t>=</w:t>
      </w:r>
      <w:r w:rsidRPr="00663676">
        <w:rPr>
          <w:rFonts w:ascii="Consolas" w:eastAsia="Times New Roman" w:hAnsi="Consolas" w:cs="Times New Roman"/>
          <w:color w:val="FFD945"/>
          <w:sz w:val="21"/>
          <w:szCs w:val="21"/>
        </w:rPr>
        <w:t>"true"</w:t>
      </w:r>
      <w:r w:rsidRPr="00663676">
        <w:rPr>
          <w:rFonts w:ascii="Consolas" w:eastAsia="Times New Roman" w:hAnsi="Consolas" w:cs="Times New Roman"/>
          <w:color w:val="F8F8F0"/>
          <w:sz w:val="21"/>
          <w:szCs w:val="21"/>
        </w:rPr>
        <w:t xml:space="preserve"> /&gt;</w:t>
      </w:r>
    </w:p>
    <w:p w14:paraId="25043772" w14:textId="77777777" w:rsidR="00663676" w:rsidRPr="00663676" w:rsidRDefault="00663676" w:rsidP="00663676">
      <w:pPr>
        <w:shd w:val="clear" w:color="auto" w:fill="16171D"/>
        <w:spacing w:after="0" w:line="285" w:lineRule="atLeast"/>
        <w:rPr>
          <w:rFonts w:ascii="Consolas" w:eastAsia="Times New Roman" w:hAnsi="Consolas" w:cs="Times New Roman"/>
          <w:color w:val="F8F8F0"/>
          <w:sz w:val="21"/>
          <w:szCs w:val="21"/>
        </w:rPr>
      </w:pPr>
      <w:r w:rsidRPr="00663676">
        <w:rPr>
          <w:rFonts w:ascii="Consolas" w:eastAsia="Times New Roman" w:hAnsi="Consolas" w:cs="Times New Roman"/>
          <w:color w:val="F8F8F0"/>
          <w:sz w:val="21"/>
          <w:szCs w:val="21"/>
        </w:rPr>
        <w:t>        &lt;</w:t>
      </w:r>
      <w:r w:rsidRPr="00663676">
        <w:rPr>
          <w:rFonts w:ascii="Consolas" w:eastAsia="Times New Roman" w:hAnsi="Consolas" w:cs="Times New Roman"/>
          <w:color w:val="FF3F4F"/>
          <w:sz w:val="21"/>
          <w:szCs w:val="21"/>
        </w:rPr>
        <w:t>move</w:t>
      </w:r>
      <w:r w:rsidRPr="00663676">
        <w:rPr>
          <w:rFonts w:ascii="Consolas" w:eastAsia="Times New Roman" w:hAnsi="Consolas" w:cs="Times New Roman"/>
          <w:color w:val="F8F8F0"/>
          <w:sz w:val="21"/>
          <w:szCs w:val="21"/>
        </w:rPr>
        <w:t xml:space="preserve"> </w:t>
      </w:r>
      <w:r w:rsidRPr="00663676">
        <w:rPr>
          <w:rFonts w:ascii="Consolas" w:eastAsia="Times New Roman" w:hAnsi="Consolas" w:cs="Times New Roman"/>
          <w:color w:val="81F900"/>
          <w:sz w:val="21"/>
          <w:szCs w:val="21"/>
        </w:rPr>
        <w:t>element</w:t>
      </w:r>
      <w:r w:rsidRPr="00663676">
        <w:rPr>
          <w:rFonts w:ascii="Consolas" w:eastAsia="Times New Roman" w:hAnsi="Consolas" w:cs="Times New Roman"/>
          <w:color w:val="F8F8F0"/>
          <w:sz w:val="21"/>
          <w:szCs w:val="21"/>
        </w:rPr>
        <w:t>=</w:t>
      </w:r>
      <w:r w:rsidRPr="00663676">
        <w:rPr>
          <w:rFonts w:ascii="Consolas" w:eastAsia="Times New Roman" w:hAnsi="Consolas" w:cs="Times New Roman"/>
          <w:color w:val="FFD945"/>
          <w:sz w:val="21"/>
          <w:szCs w:val="21"/>
        </w:rPr>
        <w:t>"header"</w:t>
      </w:r>
      <w:r w:rsidRPr="00663676">
        <w:rPr>
          <w:rFonts w:ascii="Consolas" w:eastAsia="Times New Roman" w:hAnsi="Consolas" w:cs="Times New Roman"/>
          <w:color w:val="F8F8F0"/>
          <w:sz w:val="21"/>
          <w:szCs w:val="21"/>
        </w:rPr>
        <w:t xml:space="preserve"> </w:t>
      </w:r>
      <w:r w:rsidRPr="00663676">
        <w:rPr>
          <w:rFonts w:ascii="Consolas" w:eastAsia="Times New Roman" w:hAnsi="Consolas" w:cs="Times New Roman"/>
          <w:color w:val="81F900"/>
          <w:sz w:val="21"/>
          <w:szCs w:val="21"/>
        </w:rPr>
        <w:t>destination</w:t>
      </w:r>
      <w:r w:rsidRPr="00663676">
        <w:rPr>
          <w:rFonts w:ascii="Consolas" w:eastAsia="Times New Roman" w:hAnsi="Consolas" w:cs="Times New Roman"/>
          <w:color w:val="F8F8F0"/>
          <w:sz w:val="21"/>
          <w:szCs w:val="21"/>
        </w:rPr>
        <w:t>=</w:t>
      </w:r>
      <w:r w:rsidRPr="00663676">
        <w:rPr>
          <w:rFonts w:ascii="Consolas" w:eastAsia="Times New Roman" w:hAnsi="Consolas" w:cs="Times New Roman"/>
          <w:color w:val="FFD945"/>
          <w:sz w:val="21"/>
          <w:szCs w:val="21"/>
        </w:rPr>
        <w:t>"header-wrapper"</w:t>
      </w:r>
      <w:r w:rsidRPr="00663676">
        <w:rPr>
          <w:rFonts w:ascii="Consolas" w:eastAsia="Times New Roman" w:hAnsi="Consolas" w:cs="Times New Roman"/>
          <w:color w:val="F8F8F0"/>
          <w:sz w:val="21"/>
          <w:szCs w:val="21"/>
        </w:rPr>
        <w:t xml:space="preserve"> </w:t>
      </w:r>
      <w:r w:rsidRPr="00663676">
        <w:rPr>
          <w:rFonts w:ascii="Consolas" w:eastAsia="Times New Roman" w:hAnsi="Consolas" w:cs="Times New Roman"/>
          <w:color w:val="81F900"/>
          <w:sz w:val="21"/>
          <w:szCs w:val="21"/>
        </w:rPr>
        <w:t>before</w:t>
      </w:r>
      <w:r w:rsidRPr="00663676">
        <w:rPr>
          <w:rFonts w:ascii="Consolas" w:eastAsia="Times New Roman" w:hAnsi="Consolas" w:cs="Times New Roman"/>
          <w:color w:val="F8F8F0"/>
          <w:sz w:val="21"/>
          <w:szCs w:val="21"/>
        </w:rPr>
        <w:t>=</w:t>
      </w:r>
      <w:r w:rsidRPr="00663676">
        <w:rPr>
          <w:rFonts w:ascii="Consolas" w:eastAsia="Times New Roman" w:hAnsi="Consolas" w:cs="Times New Roman"/>
          <w:color w:val="FFD945"/>
          <w:sz w:val="21"/>
          <w:szCs w:val="21"/>
        </w:rPr>
        <w:t>"</w:t>
      </w:r>
      <w:commentRangeStart w:id="91"/>
      <w:r w:rsidRPr="00663676">
        <w:rPr>
          <w:rFonts w:ascii="Consolas" w:eastAsia="Times New Roman" w:hAnsi="Consolas" w:cs="Times New Roman"/>
          <w:color w:val="FFD945"/>
          <w:sz w:val="21"/>
          <w:szCs w:val="21"/>
        </w:rPr>
        <w:t>minicart-wrapper</w:t>
      </w:r>
      <w:commentRangeEnd w:id="91"/>
      <w:r>
        <w:rPr>
          <w:rStyle w:val="CommentReference"/>
        </w:rPr>
        <w:commentReference w:id="91"/>
      </w:r>
      <w:r w:rsidRPr="00663676">
        <w:rPr>
          <w:rFonts w:ascii="Consolas" w:eastAsia="Times New Roman" w:hAnsi="Consolas" w:cs="Times New Roman"/>
          <w:color w:val="FFD945"/>
          <w:sz w:val="21"/>
          <w:szCs w:val="21"/>
        </w:rPr>
        <w:t>"</w:t>
      </w:r>
      <w:r w:rsidRPr="00663676">
        <w:rPr>
          <w:rFonts w:ascii="Consolas" w:eastAsia="Times New Roman" w:hAnsi="Consolas" w:cs="Times New Roman"/>
          <w:color w:val="F8F8F0"/>
          <w:sz w:val="21"/>
          <w:szCs w:val="21"/>
        </w:rPr>
        <w:t>/&gt;</w:t>
      </w:r>
    </w:p>
    <w:p w14:paraId="0854EDB8" w14:textId="50EF9ACD" w:rsidR="00922D08" w:rsidRDefault="00922D08" w:rsidP="00225908"/>
    <w:p w14:paraId="73F54CFB" w14:textId="01E696A6" w:rsidR="002503D7" w:rsidRDefault="002503D7" w:rsidP="00225908">
      <w:r>
        <w:t>Để tư duy xoá hộp search thì chúng ta thấy nó được bọc trong class “</w:t>
      </w:r>
      <w:r>
        <w:rPr>
          <w:rFonts w:ascii="Courier New" w:hAnsi="Courier New" w:cs="Courier New"/>
          <w:color w:val="231918"/>
          <w:sz w:val="18"/>
          <w:szCs w:val="18"/>
          <w:shd w:val="clear" w:color="auto" w:fill="FFFBFF"/>
        </w:rPr>
        <w:t>block block-content</w:t>
      </w:r>
      <w:r>
        <w:t>” nên ta sẽ phải tìm tên của đối tượng đó trong default.xml của Magento_Theme nhưng không có kết quả gì</w:t>
      </w:r>
      <w:r w:rsidR="00C42DE1">
        <w:t xml:space="preserve"> chuyển đến việc tìm trong </w:t>
      </w:r>
      <w:r w:rsidR="00C42DE1" w:rsidRPr="002C5D5B">
        <w:rPr>
          <w:i/>
        </w:rPr>
        <w:t>/vendor/module-catalog/view/frontend/product/compare/link</w:t>
      </w:r>
      <w:r w:rsidR="003A1E51" w:rsidRPr="002C5D5B">
        <w:rPr>
          <w:i/>
        </w:rPr>
        <w:t>.phtml</w:t>
      </w:r>
      <w:r w:rsidR="00C42DE1">
        <w:t xml:space="preserve"> </w:t>
      </w:r>
      <w:r>
        <w:t xml:space="preserve"> </w:t>
      </w:r>
      <w:r w:rsidR="00D8113B">
        <w:t xml:space="preserve">hoặc </w:t>
      </w:r>
      <w:r w:rsidR="00D8113B" w:rsidRPr="002C5D5B">
        <w:rPr>
          <w:i/>
        </w:rPr>
        <w:t>module-catalog-search/view/frontend/advanced/link.phtml</w:t>
      </w:r>
      <w:r w:rsidR="00D8113B">
        <w:t xml:space="preserve"> </w:t>
      </w:r>
      <w:r w:rsidR="00F402DB">
        <w:t xml:space="preserve">và ngoài cùng là </w:t>
      </w:r>
      <w:r w:rsidR="00F402DB" w:rsidRPr="002C5D5B">
        <w:rPr>
          <w:i/>
        </w:rPr>
        <w:t>module-search/view/frontend/template/form.mini.phtml</w:t>
      </w:r>
      <w:r w:rsidR="00384113">
        <w:t xml:space="preserve"> sau đó chúng ta lần ngược lên thư mục layout/default.xml của module-search và thấy được tên của bố cục này chính là </w:t>
      </w:r>
      <w:r w:rsidR="00384113" w:rsidRPr="007A0169">
        <w:rPr>
          <w:b/>
        </w:rPr>
        <w:t>top.search</w:t>
      </w:r>
      <w:r w:rsidR="00164C99">
        <w:t xml:space="preserve"> hoặc là </w:t>
      </w:r>
      <w:r w:rsidR="00164C99" w:rsidRPr="007A0169">
        <w:rPr>
          <w:b/>
        </w:rPr>
        <w:t>topSearch</w:t>
      </w:r>
      <w:r w:rsidR="00164C99">
        <w:t xml:space="preserve"> </w:t>
      </w:r>
      <w:r w:rsidR="00567BD5">
        <w:t xml:space="preserve">để thấy được là </w:t>
      </w:r>
      <w:r w:rsidR="00B43961">
        <w:t xml:space="preserve">chúng ta có thể thao tác với vị trí và dữ liệu trên cái tên này. </w:t>
      </w:r>
    </w:p>
    <w:p w14:paraId="5735BF34" w14:textId="77777777" w:rsidR="00F90EEB" w:rsidRDefault="002C5D5B" w:rsidP="00225908">
      <w:r>
        <w:lastRenderedPageBreak/>
        <w:t>(Hoặc có thể dùng chức năng tìm kiếm trong thư mục của Vscode và tìm với keyword là “form.mini”)</w:t>
      </w:r>
      <w:r w:rsidR="009C3FC5">
        <w:t xml:space="preserve">. </w:t>
      </w:r>
    </w:p>
    <w:p w14:paraId="50DDC67B" w14:textId="1220FBC7" w:rsidR="00F90EEB" w:rsidRDefault="00F50626" w:rsidP="00225908">
      <w:r>
        <w:t xml:space="preserve">Chúng ta cần </w:t>
      </w:r>
      <w:r w:rsidRPr="00740D80">
        <w:rPr>
          <w:color w:val="FF0000"/>
        </w:rPr>
        <w:t xml:space="preserve">move thông điệp chào mừng xuống dưới </w:t>
      </w:r>
      <w:r w:rsidR="00106805">
        <w:t>bên cạnh logo và trước shopping cart Icon</w:t>
      </w:r>
      <w:r w:rsidR="002A34F3">
        <w:t xml:space="preserve"> ta sẽ cần tìm xem vị trí của phần từ nó nằm đâu thông qua CSS</w:t>
      </w:r>
      <w:r w:rsidR="00D97464">
        <w:t>, rồi bắt đầ</w:t>
      </w:r>
      <w:r w:rsidR="007D721B">
        <w:t xml:space="preserve">u tìm nó trong *xml. </w:t>
      </w:r>
      <w:r w:rsidR="00106805">
        <w:t xml:space="preserve"> </w:t>
      </w:r>
      <w:r w:rsidR="00740D80">
        <w:t>Mở Magento_Theme/view/frontend/layout/default.xml và tìm thấy tên của block muốn di chuyển đó là header và vị trí muốn chuyển đến là header-wrapper</w:t>
      </w:r>
      <w:r w:rsidR="009B1984">
        <w:t>.</w:t>
      </w:r>
      <w:r w:rsidR="00740D80">
        <w:t xml:space="preserve"> </w:t>
      </w:r>
    </w:p>
    <w:p w14:paraId="2A5AFEAA" w14:textId="77777777" w:rsidR="00740D80" w:rsidRDefault="00740D80" w:rsidP="00225908"/>
    <w:p w14:paraId="4464AF11" w14:textId="177A248E" w:rsidR="002C5D5B" w:rsidRDefault="009C3FC5" w:rsidP="00225908">
      <w:r>
        <w:t>Tiếp theo chúng ta có thể định nghĩa nó trong _extend.less</w:t>
      </w:r>
      <w:r w:rsidR="00106DEB">
        <w:t xml:space="preserve">, để có thể định nghĩa </w:t>
      </w:r>
    </w:p>
    <w:p w14:paraId="6D404F79" w14:textId="77777777" w:rsidR="00F90EEB" w:rsidRDefault="00F90EEB" w:rsidP="00225908"/>
    <w:p w14:paraId="2DC62FEF" w14:textId="77777777" w:rsidR="006218B9" w:rsidRDefault="006218B9" w:rsidP="00225908"/>
    <w:p w14:paraId="600DE57C" w14:textId="7E7EE93A" w:rsidR="00EA098B" w:rsidRDefault="005000FD" w:rsidP="00EA098B">
      <w:pPr>
        <w:pStyle w:val="Heading3"/>
      </w:pPr>
      <w:r>
        <w:t>8</w:t>
      </w:r>
      <w:r w:rsidR="00EA098B">
        <w:t xml:space="preserve">.4 The Content </w:t>
      </w:r>
    </w:p>
    <w:p w14:paraId="1029B9D0" w14:textId="77777777" w:rsidR="00EA098B" w:rsidRDefault="00EA098B" w:rsidP="00225908"/>
    <w:p w14:paraId="45610F6C" w14:textId="6DDDA2A0" w:rsidR="00EA098B" w:rsidRDefault="000D25AE" w:rsidP="00225908">
      <w:r>
        <w:t xml:space="preserve">Mấy cái banner đầu thì có thể tham khảo thêm về các class .block-promo trong theme mẫu của magento. Ngoài ra </w:t>
      </w:r>
      <w:r w:rsidR="00A25359">
        <w:t xml:space="preserve">trong phần </w:t>
      </w:r>
      <w:r w:rsidR="005E634E">
        <w:t>hiển thị của trang chủ chúng ta có phần New Product</w:t>
      </w:r>
      <w:r w:rsidR="00C5298F">
        <w:t>, nên chúng ta sẽ tham khảo phần định nghĩa của nó tại /vendor/magento/module-catalog/etc/widget.xml</w:t>
      </w:r>
    </w:p>
    <w:p w14:paraId="09AA7BBC" w14:textId="44260EFD" w:rsidR="00EA098B" w:rsidRDefault="000749F7" w:rsidP="00225908">
      <w:r>
        <w:t>Chúng ta thấy rằng:</w:t>
      </w:r>
    </w:p>
    <w:tbl>
      <w:tblPr>
        <w:tblStyle w:val="TableGrid"/>
        <w:tblW w:w="0" w:type="auto"/>
        <w:tblLook w:val="04A0" w:firstRow="1" w:lastRow="0" w:firstColumn="1" w:lastColumn="0" w:noHBand="0" w:noVBand="1"/>
      </w:tblPr>
      <w:tblGrid>
        <w:gridCol w:w="9350"/>
      </w:tblGrid>
      <w:tr w:rsidR="000749F7" w14:paraId="3C8F54F7" w14:textId="77777777" w:rsidTr="000749F7">
        <w:tc>
          <w:tcPr>
            <w:tcW w:w="9350" w:type="dxa"/>
          </w:tcPr>
          <w:p w14:paraId="36111A34" w14:textId="77777777" w:rsidR="00354A65" w:rsidRDefault="00354A65" w:rsidP="000749F7">
            <w:pPr>
              <w:shd w:val="clear" w:color="auto" w:fill="16171D"/>
              <w:spacing w:line="285" w:lineRule="atLeast"/>
              <w:rPr>
                <w:rFonts w:ascii="Consolas" w:eastAsia="Times New Roman" w:hAnsi="Consolas" w:cs="Times New Roman"/>
                <w:color w:val="F8F8F0"/>
                <w:sz w:val="21"/>
                <w:szCs w:val="21"/>
              </w:rPr>
            </w:pPr>
          </w:p>
          <w:p w14:paraId="5DD99F9E" w14:textId="77777777" w:rsidR="000749F7" w:rsidRPr="000749F7" w:rsidRDefault="000749F7" w:rsidP="000749F7">
            <w:pPr>
              <w:shd w:val="clear" w:color="auto" w:fill="16171D"/>
              <w:spacing w:line="285" w:lineRule="atLeast"/>
              <w:rPr>
                <w:rFonts w:ascii="Consolas" w:eastAsia="Times New Roman" w:hAnsi="Consolas" w:cs="Times New Roman"/>
                <w:color w:val="F8F8F0"/>
                <w:sz w:val="21"/>
                <w:szCs w:val="21"/>
              </w:rPr>
            </w:pPr>
            <w:r w:rsidRPr="000749F7">
              <w:rPr>
                <w:rFonts w:ascii="Consolas" w:eastAsia="Times New Roman" w:hAnsi="Consolas" w:cs="Times New Roman"/>
                <w:color w:val="F8F8F0"/>
                <w:sz w:val="21"/>
                <w:szCs w:val="21"/>
              </w:rPr>
              <w:t>&lt;</w:t>
            </w:r>
            <w:r w:rsidRPr="000749F7">
              <w:rPr>
                <w:rFonts w:ascii="Consolas" w:eastAsia="Times New Roman" w:hAnsi="Consolas" w:cs="Times New Roman"/>
                <w:color w:val="FF3F4F"/>
                <w:sz w:val="21"/>
                <w:szCs w:val="21"/>
              </w:rPr>
              <w:t>widget</w:t>
            </w:r>
            <w:r w:rsidRPr="000749F7">
              <w:rPr>
                <w:rFonts w:ascii="Consolas" w:eastAsia="Times New Roman" w:hAnsi="Consolas" w:cs="Times New Roman"/>
                <w:color w:val="F8F8F0"/>
                <w:sz w:val="21"/>
                <w:szCs w:val="21"/>
              </w:rPr>
              <w:t xml:space="preserve"> </w:t>
            </w:r>
            <w:r w:rsidRPr="000749F7">
              <w:rPr>
                <w:rFonts w:ascii="Consolas" w:eastAsia="Times New Roman" w:hAnsi="Consolas" w:cs="Times New Roman"/>
                <w:color w:val="81F900"/>
                <w:sz w:val="21"/>
                <w:szCs w:val="21"/>
              </w:rPr>
              <w:t>id</w:t>
            </w:r>
            <w:r w:rsidRPr="000749F7">
              <w:rPr>
                <w:rFonts w:ascii="Consolas" w:eastAsia="Times New Roman" w:hAnsi="Consolas" w:cs="Times New Roman"/>
                <w:color w:val="F8F8F0"/>
                <w:sz w:val="21"/>
                <w:szCs w:val="21"/>
              </w:rPr>
              <w:t>=</w:t>
            </w:r>
            <w:r w:rsidRPr="000749F7">
              <w:rPr>
                <w:rFonts w:ascii="Consolas" w:eastAsia="Times New Roman" w:hAnsi="Consolas" w:cs="Times New Roman"/>
                <w:color w:val="FFD945"/>
                <w:sz w:val="21"/>
                <w:szCs w:val="21"/>
              </w:rPr>
              <w:t>"new_products"</w:t>
            </w:r>
            <w:r w:rsidRPr="000749F7">
              <w:rPr>
                <w:rFonts w:ascii="Consolas" w:eastAsia="Times New Roman" w:hAnsi="Consolas" w:cs="Times New Roman"/>
                <w:color w:val="F8F8F0"/>
                <w:sz w:val="21"/>
                <w:szCs w:val="21"/>
              </w:rPr>
              <w:t xml:space="preserve"> </w:t>
            </w:r>
            <w:r w:rsidRPr="000749F7">
              <w:rPr>
                <w:rFonts w:ascii="Consolas" w:eastAsia="Times New Roman" w:hAnsi="Consolas" w:cs="Times New Roman"/>
                <w:color w:val="81F900"/>
                <w:sz w:val="21"/>
                <w:szCs w:val="21"/>
              </w:rPr>
              <w:t>class</w:t>
            </w:r>
            <w:r w:rsidRPr="000749F7">
              <w:rPr>
                <w:rFonts w:ascii="Consolas" w:eastAsia="Times New Roman" w:hAnsi="Consolas" w:cs="Times New Roman"/>
                <w:color w:val="F8F8F0"/>
                <w:sz w:val="21"/>
                <w:szCs w:val="21"/>
              </w:rPr>
              <w:t>=</w:t>
            </w:r>
            <w:r w:rsidRPr="000749F7">
              <w:rPr>
                <w:rFonts w:ascii="Consolas" w:eastAsia="Times New Roman" w:hAnsi="Consolas" w:cs="Times New Roman"/>
                <w:color w:val="FFD945"/>
                <w:sz w:val="21"/>
                <w:szCs w:val="21"/>
              </w:rPr>
              <w:t>"Magento\Catalog\Block\Product\Widget\NewWidget"</w:t>
            </w:r>
            <w:r w:rsidRPr="000749F7">
              <w:rPr>
                <w:rFonts w:ascii="Consolas" w:eastAsia="Times New Roman" w:hAnsi="Consolas" w:cs="Times New Roman"/>
                <w:color w:val="F8F8F0"/>
                <w:sz w:val="21"/>
                <w:szCs w:val="21"/>
              </w:rPr>
              <w:t xml:space="preserve"> </w:t>
            </w:r>
            <w:r w:rsidRPr="000749F7">
              <w:rPr>
                <w:rFonts w:ascii="Consolas" w:eastAsia="Times New Roman" w:hAnsi="Consolas" w:cs="Times New Roman"/>
                <w:color w:val="81F900"/>
                <w:sz w:val="21"/>
                <w:szCs w:val="21"/>
              </w:rPr>
              <w:t>is_email_compatible</w:t>
            </w:r>
            <w:r w:rsidRPr="000749F7">
              <w:rPr>
                <w:rFonts w:ascii="Consolas" w:eastAsia="Times New Roman" w:hAnsi="Consolas" w:cs="Times New Roman"/>
                <w:color w:val="F8F8F0"/>
                <w:sz w:val="21"/>
                <w:szCs w:val="21"/>
              </w:rPr>
              <w:t>=</w:t>
            </w:r>
            <w:r w:rsidRPr="000749F7">
              <w:rPr>
                <w:rFonts w:ascii="Consolas" w:eastAsia="Times New Roman" w:hAnsi="Consolas" w:cs="Times New Roman"/>
                <w:color w:val="FFD945"/>
                <w:sz w:val="21"/>
                <w:szCs w:val="21"/>
              </w:rPr>
              <w:t>"true"</w:t>
            </w:r>
          </w:p>
          <w:p w14:paraId="00CD6657" w14:textId="77777777" w:rsidR="000749F7" w:rsidRPr="000749F7" w:rsidRDefault="000749F7" w:rsidP="000749F7">
            <w:pPr>
              <w:shd w:val="clear" w:color="auto" w:fill="16171D"/>
              <w:spacing w:line="285" w:lineRule="atLeast"/>
              <w:rPr>
                <w:rFonts w:ascii="Consolas" w:eastAsia="Times New Roman" w:hAnsi="Consolas" w:cs="Times New Roman"/>
                <w:color w:val="F8F8F0"/>
                <w:sz w:val="21"/>
                <w:szCs w:val="21"/>
              </w:rPr>
            </w:pPr>
            <w:r w:rsidRPr="000749F7">
              <w:rPr>
                <w:rFonts w:ascii="Consolas" w:eastAsia="Times New Roman" w:hAnsi="Consolas" w:cs="Times New Roman"/>
                <w:color w:val="F8F8F0"/>
                <w:sz w:val="21"/>
                <w:szCs w:val="21"/>
              </w:rPr>
              <w:t xml:space="preserve">            </w:t>
            </w:r>
            <w:r w:rsidRPr="000749F7">
              <w:rPr>
                <w:rFonts w:ascii="Consolas" w:eastAsia="Times New Roman" w:hAnsi="Consolas" w:cs="Times New Roman"/>
                <w:color w:val="81F900"/>
                <w:sz w:val="21"/>
                <w:szCs w:val="21"/>
              </w:rPr>
              <w:t>placeholder_image</w:t>
            </w:r>
            <w:r w:rsidRPr="000749F7">
              <w:rPr>
                <w:rFonts w:ascii="Consolas" w:eastAsia="Times New Roman" w:hAnsi="Consolas" w:cs="Times New Roman"/>
                <w:color w:val="F8F8F0"/>
                <w:sz w:val="21"/>
                <w:szCs w:val="21"/>
              </w:rPr>
              <w:t>=</w:t>
            </w:r>
            <w:r w:rsidRPr="000749F7">
              <w:rPr>
                <w:rFonts w:ascii="Consolas" w:eastAsia="Times New Roman" w:hAnsi="Consolas" w:cs="Times New Roman"/>
                <w:color w:val="FFD945"/>
                <w:sz w:val="21"/>
                <w:szCs w:val="21"/>
              </w:rPr>
              <w:t>"Magento_Catalog::images/product_widget_new.png"</w:t>
            </w:r>
            <w:r w:rsidRPr="000749F7">
              <w:rPr>
                <w:rFonts w:ascii="Consolas" w:eastAsia="Times New Roman" w:hAnsi="Consolas" w:cs="Times New Roman"/>
                <w:color w:val="F8F8F0"/>
                <w:sz w:val="21"/>
                <w:szCs w:val="21"/>
              </w:rPr>
              <w:t xml:space="preserve"> </w:t>
            </w:r>
            <w:r w:rsidRPr="000749F7">
              <w:rPr>
                <w:rFonts w:ascii="Consolas" w:eastAsia="Times New Roman" w:hAnsi="Consolas" w:cs="Times New Roman"/>
                <w:color w:val="81F900"/>
                <w:sz w:val="21"/>
                <w:szCs w:val="21"/>
              </w:rPr>
              <w:t>ttl</w:t>
            </w:r>
            <w:r w:rsidRPr="000749F7">
              <w:rPr>
                <w:rFonts w:ascii="Consolas" w:eastAsia="Times New Roman" w:hAnsi="Consolas" w:cs="Times New Roman"/>
                <w:color w:val="F8F8F0"/>
                <w:sz w:val="21"/>
                <w:szCs w:val="21"/>
              </w:rPr>
              <w:t>=</w:t>
            </w:r>
            <w:r w:rsidRPr="000749F7">
              <w:rPr>
                <w:rFonts w:ascii="Consolas" w:eastAsia="Times New Roman" w:hAnsi="Consolas" w:cs="Times New Roman"/>
                <w:color w:val="FFD945"/>
                <w:sz w:val="21"/>
                <w:szCs w:val="21"/>
              </w:rPr>
              <w:t>"86400"</w:t>
            </w:r>
            <w:r w:rsidRPr="000749F7">
              <w:rPr>
                <w:rFonts w:ascii="Consolas" w:eastAsia="Times New Roman" w:hAnsi="Consolas" w:cs="Times New Roman"/>
                <w:color w:val="F8F8F0"/>
                <w:sz w:val="21"/>
                <w:szCs w:val="21"/>
              </w:rPr>
              <w:t>&gt;</w:t>
            </w:r>
          </w:p>
          <w:p w14:paraId="62DBC755" w14:textId="77777777" w:rsidR="000749F7" w:rsidRDefault="000749F7" w:rsidP="00225908"/>
          <w:p w14:paraId="243FBF01" w14:textId="247AFCC5" w:rsidR="000749F7" w:rsidRDefault="000749F7" w:rsidP="00225908">
            <w:r>
              <w:t xml:space="preserve">Ta sẽ lấy nội dung sau: </w:t>
            </w:r>
          </w:p>
        </w:tc>
      </w:tr>
      <w:tr w:rsidR="000749F7" w14:paraId="6E303D79" w14:textId="77777777" w:rsidTr="00A34716">
        <w:trPr>
          <w:trHeight w:val="706"/>
        </w:trPr>
        <w:tc>
          <w:tcPr>
            <w:tcW w:w="9350" w:type="dxa"/>
          </w:tcPr>
          <w:p w14:paraId="264C976A" w14:textId="77777777" w:rsidR="000749F7" w:rsidRDefault="000749F7" w:rsidP="00225908"/>
          <w:p w14:paraId="407268B6" w14:textId="77777777" w:rsidR="0047397B" w:rsidRPr="0047397B" w:rsidRDefault="0047397B" w:rsidP="0047397B">
            <w:pPr>
              <w:shd w:val="clear" w:color="auto" w:fill="16171D"/>
              <w:spacing w:line="285" w:lineRule="atLeast"/>
              <w:rPr>
                <w:rFonts w:ascii="Consolas" w:eastAsia="Times New Roman" w:hAnsi="Consolas" w:cs="Times New Roman"/>
                <w:color w:val="F8F8F0"/>
                <w:sz w:val="21"/>
                <w:szCs w:val="21"/>
              </w:rPr>
            </w:pPr>
            <w:r w:rsidRPr="0047397B">
              <w:rPr>
                <w:rFonts w:ascii="Consolas" w:eastAsia="Times New Roman" w:hAnsi="Consolas" w:cs="Times New Roman"/>
                <w:color w:val="FFD945"/>
                <w:sz w:val="21"/>
                <w:szCs w:val="21"/>
              </w:rPr>
              <w:t>Magento\Catalog\Block\Product\Widget\NewWidget</w:t>
            </w:r>
          </w:p>
          <w:p w14:paraId="1C886BF7" w14:textId="77777777" w:rsidR="0047397B" w:rsidRDefault="0047397B" w:rsidP="00225908"/>
          <w:p w14:paraId="61BB6C22" w14:textId="51D090C2" w:rsidR="00CB36FC" w:rsidRDefault="00CB36FC" w:rsidP="00225908">
            <w:r>
              <w:t>Sau đó paste vào phần nội dung của Block</w:t>
            </w:r>
          </w:p>
        </w:tc>
      </w:tr>
    </w:tbl>
    <w:p w14:paraId="5C9B129E" w14:textId="77777777" w:rsidR="000749F7" w:rsidRDefault="000749F7" w:rsidP="00225908"/>
    <w:p w14:paraId="6C59A2B3" w14:textId="3A2B5D80" w:rsidR="00EA098B" w:rsidRDefault="00AD7060" w:rsidP="00225908">
      <w:r>
        <w:t xml:space="preserve">Để xem danh sách các Widget được định nghĩa trong Module có sẵn của hệ thống </w:t>
      </w:r>
      <w:r w:rsidR="00DB29BB">
        <w:t>thì chúng ta vào /vendor/[module-name]/</w:t>
      </w:r>
      <w:r w:rsidR="003D551B">
        <w:t>etc/</w:t>
      </w:r>
      <w:commentRangeStart w:id="92"/>
      <w:r w:rsidR="00752897" w:rsidRPr="007F047C">
        <w:rPr>
          <w:color w:val="FF0000"/>
        </w:rPr>
        <w:t>widget.xml</w:t>
      </w:r>
      <w:commentRangeEnd w:id="92"/>
      <w:r w:rsidR="007C673A">
        <w:rPr>
          <w:rStyle w:val="CommentReference"/>
        </w:rPr>
        <w:commentReference w:id="92"/>
      </w:r>
      <w:r w:rsidR="00752897" w:rsidRPr="007F047C">
        <w:rPr>
          <w:color w:val="FF0000"/>
        </w:rPr>
        <w:t xml:space="preserve"> </w:t>
      </w:r>
      <w:r w:rsidR="004B5554">
        <w:t>.</w:t>
      </w:r>
    </w:p>
    <w:p w14:paraId="31DB03BE" w14:textId="313635EE" w:rsidR="004B5554" w:rsidRDefault="00347B6D" w:rsidP="00225908">
      <w:r>
        <w:t>Ví dụ với Module module-catalog thì chúng ta có danh sách các widget như sau:</w:t>
      </w:r>
    </w:p>
    <w:p w14:paraId="596C77A1" w14:textId="277C57B8" w:rsidR="00347B6D" w:rsidRDefault="00347B6D" w:rsidP="009C7569">
      <w:pPr>
        <w:pStyle w:val="ListParagraph"/>
        <w:numPr>
          <w:ilvl w:val="0"/>
          <w:numId w:val="26"/>
        </w:numPr>
      </w:pPr>
      <w:r w:rsidRPr="00E7516B">
        <w:rPr>
          <w:color w:val="70AD47" w:themeColor="accent6"/>
        </w:rPr>
        <w:t>new_products</w:t>
      </w:r>
      <w:r w:rsidR="00D02D11" w:rsidRPr="00E7516B">
        <w:rPr>
          <w:color w:val="70AD47" w:themeColor="accent6"/>
        </w:rPr>
        <w:t xml:space="preserve"> </w:t>
      </w:r>
      <w:r w:rsidR="00D02D11">
        <w:t>:</w:t>
      </w:r>
      <w:r w:rsidR="00D02D11" w:rsidRPr="00D02D11">
        <w:t xml:space="preserve"> Catalog New Products List</w:t>
      </w:r>
      <w:r w:rsidR="00D02D11">
        <w:t xml:space="preserve"> </w:t>
      </w:r>
    </w:p>
    <w:p w14:paraId="3ECA90EC" w14:textId="63844B5D" w:rsidR="00347B6D" w:rsidRDefault="00347B6D" w:rsidP="009C7569">
      <w:pPr>
        <w:pStyle w:val="ListParagraph"/>
        <w:numPr>
          <w:ilvl w:val="0"/>
          <w:numId w:val="26"/>
        </w:numPr>
      </w:pPr>
      <w:r w:rsidRPr="00E7516B">
        <w:rPr>
          <w:color w:val="70AD47" w:themeColor="accent6"/>
        </w:rPr>
        <w:t>catalog_product_link</w:t>
      </w:r>
      <w:r w:rsidR="00D02D11" w:rsidRPr="00E7516B">
        <w:rPr>
          <w:color w:val="70AD47" w:themeColor="accent6"/>
        </w:rPr>
        <w:t xml:space="preserve"> </w:t>
      </w:r>
      <w:r w:rsidR="00D02D11">
        <w:t xml:space="preserve">: </w:t>
      </w:r>
      <w:r w:rsidR="00D02D11" w:rsidRPr="00D02D11">
        <w:t>Catalog Product Link</w:t>
      </w:r>
    </w:p>
    <w:p w14:paraId="69FD2841" w14:textId="60C29BF4" w:rsidR="00347B6D" w:rsidRDefault="00347B6D" w:rsidP="009C7569">
      <w:pPr>
        <w:pStyle w:val="ListParagraph"/>
        <w:numPr>
          <w:ilvl w:val="0"/>
          <w:numId w:val="26"/>
        </w:numPr>
      </w:pPr>
      <w:r w:rsidRPr="00E7516B">
        <w:rPr>
          <w:color w:val="70AD47" w:themeColor="accent6"/>
        </w:rPr>
        <w:t>catalog_category_link</w:t>
      </w:r>
      <w:r w:rsidR="00EA7D14" w:rsidRPr="00E7516B">
        <w:rPr>
          <w:color w:val="70AD47" w:themeColor="accent6"/>
        </w:rPr>
        <w:t xml:space="preserve"> </w:t>
      </w:r>
      <w:r w:rsidR="00EA7D14">
        <w:t xml:space="preserve">: </w:t>
      </w:r>
      <w:r w:rsidR="00EA7D14" w:rsidRPr="00EA7D14">
        <w:t>Catalog Category Link</w:t>
      </w:r>
    </w:p>
    <w:p w14:paraId="2C8C32C4" w14:textId="17528694" w:rsidR="00FE3D4E" w:rsidRDefault="00FE3D4E" w:rsidP="009C7569">
      <w:pPr>
        <w:pStyle w:val="ListParagraph"/>
        <w:numPr>
          <w:ilvl w:val="0"/>
          <w:numId w:val="26"/>
        </w:numPr>
      </w:pPr>
      <w:r w:rsidRPr="00E7516B">
        <w:rPr>
          <w:color w:val="70AD47" w:themeColor="accent6"/>
        </w:rPr>
        <w:t>catalog_recently_viewed</w:t>
      </w:r>
      <w:r w:rsidR="000A7BBE" w:rsidRPr="00E7516B">
        <w:rPr>
          <w:color w:val="70AD47" w:themeColor="accent6"/>
        </w:rPr>
        <w:t xml:space="preserve"> </w:t>
      </w:r>
      <w:r w:rsidR="000A7BBE">
        <w:t xml:space="preserve">: </w:t>
      </w:r>
      <w:r w:rsidR="000A7BBE" w:rsidRPr="000A7BBE">
        <w:t>Recently Viewed Products</w:t>
      </w:r>
    </w:p>
    <w:p w14:paraId="06CFCF0F" w14:textId="23AC5E7C" w:rsidR="00FE3D4E" w:rsidRDefault="00FE3D4E" w:rsidP="009C7569">
      <w:pPr>
        <w:pStyle w:val="ListParagraph"/>
        <w:numPr>
          <w:ilvl w:val="0"/>
          <w:numId w:val="26"/>
        </w:numPr>
      </w:pPr>
      <w:r w:rsidRPr="00E7516B">
        <w:rPr>
          <w:color w:val="70AD47" w:themeColor="accent6"/>
        </w:rPr>
        <w:t>catalog_recently_compared</w:t>
      </w:r>
      <w:r w:rsidR="006A7B62" w:rsidRPr="00E7516B">
        <w:rPr>
          <w:color w:val="70AD47" w:themeColor="accent6"/>
        </w:rPr>
        <w:t xml:space="preserve"> </w:t>
      </w:r>
      <w:r w:rsidR="006A7B62">
        <w:t xml:space="preserve">: </w:t>
      </w:r>
      <w:r w:rsidR="006A7B62" w:rsidRPr="006A7B62">
        <w:t>Recently Compared Products</w:t>
      </w:r>
    </w:p>
    <w:p w14:paraId="126EAF63" w14:textId="77777777" w:rsidR="003278AB" w:rsidRDefault="003278AB" w:rsidP="003278AB"/>
    <w:p w14:paraId="549F94BE" w14:textId="5CA4C2EF" w:rsidR="0025254E" w:rsidRDefault="0025254E" w:rsidP="0025254E">
      <w:pPr>
        <w:pStyle w:val="Heading4"/>
      </w:pPr>
      <w:r>
        <w:lastRenderedPageBreak/>
        <w:t xml:space="preserve">8.4.1 Cách chèn Widget vào trong Block </w:t>
      </w:r>
    </w:p>
    <w:p w14:paraId="0C7A30FF" w14:textId="77777777" w:rsidR="0025254E" w:rsidRDefault="0025254E" w:rsidP="003278AB"/>
    <w:p w14:paraId="0B615156" w14:textId="153E8A56" w:rsidR="007C673A" w:rsidRDefault="007C673A" w:rsidP="003278AB">
      <w:r>
        <w:t>Chúng ta cần chú ý đến thuộc tính class=”xxxx”</w:t>
      </w:r>
      <w:r w:rsidR="00BB707F">
        <w:t>, danh sách các Paramenter của nó,</w:t>
      </w:r>
      <w:r>
        <w:t xml:space="preserve"> chính là phần mà có thể sử dụng để đính kèm vào khi hiển thị nội dung cho Block. </w:t>
      </w:r>
      <w:r w:rsidR="00F17B90">
        <w:t xml:space="preserve">Cú pháp để có thể chèn </w:t>
      </w:r>
      <w:r w:rsidR="00E45689">
        <w:t>Widget vào Block có định dạng như sau:</w:t>
      </w:r>
    </w:p>
    <w:tbl>
      <w:tblPr>
        <w:tblStyle w:val="TableGrid"/>
        <w:tblW w:w="0" w:type="auto"/>
        <w:tblLook w:val="04A0" w:firstRow="1" w:lastRow="0" w:firstColumn="1" w:lastColumn="0" w:noHBand="0" w:noVBand="1"/>
      </w:tblPr>
      <w:tblGrid>
        <w:gridCol w:w="9350"/>
      </w:tblGrid>
      <w:tr w:rsidR="00CC4C2C" w14:paraId="240EBCBC" w14:textId="77777777" w:rsidTr="00CC4C2C">
        <w:tc>
          <w:tcPr>
            <w:tcW w:w="9350" w:type="dxa"/>
          </w:tcPr>
          <w:p w14:paraId="4289304C" w14:textId="1875B0ED" w:rsidR="00CC4C2C" w:rsidRDefault="00CC4C2C" w:rsidP="003278AB">
            <w:r>
              <w:t>{{widget type=”[phần Class được định nghĩa trong Widget]”  [paramenter 1] [paramenter 2] … [paramenter N]  }}</w:t>
            </w:r>
          </w:p>
        </w:tc>
      </w:tr>
    </w:tbl>
    <w:p w14:paraId="00BE07D1" w14:textId="77777777" w:rsidR="00E45689" w:rsidRDefault="00E45689" w:rsidP="003278AB"/>
    <w:p w14:paraId="7611398E" w14:textId="7B346C33" w:rsidR="00CC4C2C" w:rsidRDefault="00CC4C2C" w:rsidP="003278AB">
      <w:r>
        <w:t>Ví dụ mẫu như sau:</w:t>
      </w:r>
    </w:p>
    <w:tbl>
      <w:tblPr>
        <w:tblStyle w:val="TableGrid"/>
        <w:tblW w:w="0" w:type="auto"/>
        <w:tblLook w:val="04A0" w:firstRow="1" w:lastRow="0" w:firstColumn="1" w:lastColumn="0" w:noHBand="0" w:noVBand="1"/>
      </w:tblPr>
      <w:tblGrid>
        <w:gridCol w:w="9350"/>
      </w:tblGrid>
      <w:tr w:rsidR="00CC4C2C" w14:paraId="23FB7DA5" w14:textId="77777777" w:rsidTr="00CC4C2C">
        <w:tc>
          <w:tcPr>
            <w:tcW w:w="9350" w:type="dxa"/>
          </w:tcPr>
          <w:p w14:paraId="61E27E6C" w14:textId="77777777" w:rsidR="00CF15D3" w:rsidRDefault="00CF15D3" w:rsidP="003278AB"/>
          <w:p w14:paraId="4918E195" w14:textId="77777777" w:rsidR="00CC4C2C" w:rsidRDefault="00B1440D" w:rsidP="003278AB">
            <w:r>
              <w:t xml:space="preserve">{{widget type=”Magento\Catalog\Block\Product\Widget\NewWidget” display_type=”all_product”  product_count=”3” </w:t>
            </w:r>
            <w:r w:rsidR="00AA072E">
              <w:t xml:space="preserve">template=” </w:t>
            </w:r>
            <w:r w:rsidR="00AA072E" w:rsidRPr="00AA072E">
              <w:t>product/widget/new/content/new_grid.phtml</w:t>
            </w:r>
            <w:r w:rsidR="00AA072E">
              <w:t>”</w:t>
            </w:r>
            <w:r>
              <w:t xml:space="preserve">  }}</w:t>
            </w:r>
          </w:p>
          <w:p w14:paraId="1548C6B3" w14:textId="68F7ABB5" w:rsidR="00CF15D3" w:rsidRDefault="00CF15D3" w:rsidP="003278AB"/>
        </w:tc>
      </w:tr>
    </w:tbl>
    <w:p w14:paraId="0DD9E50A" w14:textId="77777777" w:rsidR="00CC4C2C" w:rsidRDefault="00CC4C2C" w:rsidP="003278AB"/>
    <w:p w14:paraId="46B663B4" w14:textId="6B60A8A5" w:rsidR="0025254E" w:rsidRDefault="0025254E" w:rsidP="0025254E">
      <w:pPr>
        <w:pStyle w:val="Heading4"/>
      </w:pPr>
      <w:r>
        <w:t>8.4.2 Cách chèn Block vào trong Block</w:t>
      </w:r>
    </w:p>
    <w:p w14:paraId="5E1BCBA7" w14:textId="77777777" w:rsidR="0025254E" w:rsidRDefault="0025254E" w:rsidP="003278AB"/>
    <w:p w14:paraId="7632C01E" w14:textId="2343A494" w:rsidR="0025254E" w:rsidRDefault="00D5760E" w:rsidP="003278AB">
      <w:r>
        <w:t xml:space="preserve">Chúng ta xét đến cách chèn Block vào trong block cần 2 yếu tố đó là </w:t>
      </w:r>
      <w:r w:rsidR="00631515">
        <w:t>class</w:t>
      </w:r>
      <w:r>
        <w:t xml:space="preserve">=”” và template=”” </w:t>
      </w:r>
      <w:r w:rsidR="00FE2D46">
        <w:t xml:space="preserve">, name=”” </w:t>
      </w:r>
    </w:p>
    <w:tbl>
      <w:tblPr>
        <w:tblStyle w:val="TableGrid"/>
        <w:tblW w:w="0" w:type="auto"/>
        <w:tblLook w:val="04A0" w:firstRow="1" w:lastRow="0" w:firstColumn="1" w:lastColumn="0" w:noHBand="0" w:noVBand="1"/>
      </w:tblPr>
      <w:tblGrid>
        <w:gridCol w:w="9350"/>
      </w:tblGrid>
      <w:tr w:rsidR="006A1538" w14:paraId="68AB9A99" w14:textId="77777777" w:rsidTr="006A1538">
        <w:tc>
          <w:tcPr>
            <w:tcW w:w="9350" w:type="dxa"/>
          </w:tcPr>
          <w:p w14:paraId="79E887B8" w14:textId="61748B3B" w:rsidR="006A1538" w:rsidRDefault="006A1538" w:rsidP="00225908">
            <w:r>
              <w:t>{{</w:t>
            </w:r>
            <w:r w:rsidR="00380A27">
              <w:t>block class=”</w:t>
            </w:r>
            <w:r w:rsidR="00D03179">
              <w:t>[Class Logic]</w:t>
            </w:r>
            <w:r w:rsidR="00380A27">
              <w:t>”</w:t>
            </w:r>
            <w:r w:rsidR="00D449FB">
              <w:t xml:space="preserve"> name=”</w:t>
            </w:r>
            <w:r w:rsidR="0084237B">
              <w:t>[</w:t>
            </w:r>
            <w:r w:rsidR="00C9561A">
              <w:t xml:space="preserve"> name of block</w:t>
            </w:r>
            <w:r w:rsidR="00810089">
              <w:t xml:space="preserve"> </w:t>
            </w:r>
            <w:r w:rsidR="0084237B">
              <w:t>]</w:t>
            </w:r>
            <w:r w:rsidR="00D449FB">
              <w:t xml:space="preserve">” </w:t>
            </w:r>
            <w:r w:rsidR="005E1286">
              <w:t xml:space="preserve"> </w:t>
            </w:r>
            <w:r w:rsidR="00D449FB">
              <w:t>template=”</w:t>
            </w:r>
            <w:r w:rsidR="00ED772F">
              <w:t>[template path]</w:t>
            </w:r>
            <w:r w:rsidR="00D449FB">
              <w:t>”</w:t>
            </w:r>
            <w:r>
              <w:t xml:space="preserve"> </w:t>
            </w:r>
            <w:r w:rsidR="00610EB8">
              <w:t xml:space="preserve">  </w:t>
            </w:r>
            <w:r>
              <w:t>}}</w:t>
            </w:r>
          </w:p>
        </w:tc>
      </w:tr>
    </w:tbl>
    <w:p w14:paraId="7F71DB3F" w14:textId="77777777" w:rsidR="00EA098B" w:rsidRDefault="00EA098B" w:rsidP="00225908"/>
    <w:p w14:paraId="543D59D2" w14:textId="6B7FACB5" w:rsidR="003A37C5" w:rsidRDefault="003A37C5" w:rsidP="00225908">
      <w:r>
        <w:t>Ví dụ: Chúng ta cần chèn Block Subcribe vào trong</w:t>
      </w:r>
      <w:r w:rsidR="00BD7641">
        <w:t xml:space="preserve"> Block với cú pháp thực tế như sau:</w:t>
      </w:r>
    </w:p>
    <w:tbl>
      <w:tblPr>
        <w:tblStyle w:val="TableGrid"/>
        <w:tblW w:w="0" w:type="auto"/>
        <w:tblLook w:val="04A0" w:firstRow="1" w:lastRow="0" w:firstColumn="1" w:lastColumn="0" w:noHBand="0" w:noVBand="1"/>
      </w:tblPr>
      <w:tblGrid>
        <w:gridCol w:w="9350"/>
      </w:tblGrid>
      <w:tr w:rsidR="006A1538" w14:paraId="5623C877" w14:textId="77777777" w:rsidTr="006A1538">
        <w:tc>
          <w:tcPr>
            <w:tcW w:w="9350" w:type="dxa"/>
          </w:tcPr>
          <w:p w14:paraId="5FDDAC31" w14:textId="77DC29D2" w:rsidR="006A1538" w:rsidRDefault="00F743C9" w:rsidP="00225908">
            <w:r>
              <w:t>{{</w:t>
            </w:r>
            <w:r w:rsidR="00B95A7B">
              <w:t>block class=”</w:t>
            </w:r>
            <w:r w:rsidR="00ED7ED0">
              <w:t>Magento\Newsletter\Block\</w:t>
            </w:r>
            <w:r w:rsidR="00487478">
              <w:t>Subcribe</w:t>
            </w:r>
            <w:r w:rsidR="00B95A7B">
              <w:t>”</w:t>
            </w:r>
            <w:r w:rsidR="003A37C5">
              <w:t xml:space="preserve"> name=”static.newsletter”</w:t>
            </w:r>
            <w:r>
              <w:t xml:space="preserve"> </w:t>
            </w:r>
            <w:r w:rsidR="003A37C5">
              <w:t>template=”Magento_Newsletter::subcribe.phtml”</w:t>
            </w:r>
            <w:r w:rsidR="00610EB8">
              <w:t xml:space="preserve">  </w:t>
            </w:r>
            <w:r>
              <w:t>}}</w:t>
            </w:r>
          </w:p>
        </w:tc>
      </w:tr>
    </w:tbl>
    <w:p w14:paraId="0E925933" w14:textId="77777777" w:rsidR="006A1538" w:rsidRDefault="006A1538" w:rsidP="00225908"/>
    <w:p w14:paraId="0615CB47" w14:textId="2CAB434F" w:rsidR="00EA098B" w:rsidRDefault="00D04D99" w:rsidP="00EA098B">
      <w:pPr>
        <w:pStyle w:val="Heading3"/>
      </w:pPr>
      <w:r>
        <w:t>8</w:t>
      </w:r>
      <w:r w:rsidR="00EA098B">
        <w:t xml:space="preserve">.5 The footer </w:t>
      </w:r>
    </w:p>
    <w:p w14:paraId="0D241932" w14:textId="77777777" w:rsidR="00EA098B" w:rsidRDefault="00EA098B" w:rsidP="00225908"/>
    <w:p w14:paraId="464580F0" w14:textId="23C5E376" w:rsidR="00D63BE7" w:rsidRDefault="00AC1FE5" w:rsidP="00225908">
      <w:r>
        <w:t xml:space="preserve">Để cài đặt footer </w:t>
      </w:r>
      <w:r w:rsidR="00696A09">
        <w:t xml:space="preserve">thì chúng ta cần xác định cấu trúc của nó là bao gồm 4 cột cách đều nhau đó là Information , Why buy from Us,  My Account, Contact thì thấy rằng 3 cột đầu tiên là các đường link, còn cột cuối cùng đó là heading và 1 đoạn văn bản. </w:t>
      </w:r>
    </w:p>
    <w:p w14:paraId="737052AC" w14:textId="0570D94B" w:rsidR="00D63BE7" w:rsidRDefault="00D63BE7" w:rsidP="00225908">
      <w:r>
        <w:t xml:space="preserve">Bước đầu tiên ta sẽ search trong phần default với mục đích </w:t>
      </w:r>
      <w:r w:rsidR="0025394E">
        <w:t>để xoá phần hộp subcribe thừa trên mặt trang</w:t>
      </w:r>
      <w:r w:rsidR="00157674">
        <w:t xml:space="preserve">. </w:t>
      </w:r>
    </w:p>
    <w:p w14:paraId="48DCAC31"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t>    &lt;</w:t>
      </w:r>
      <w:r w:rsidRPr="00916500">
        <w:rPr>
          <w:rFonts w:ascii="Consolas" w:eastAsia="Times New Roman" w:hAnsi="Consolas" w:cs="Times New Roman"/>
          <w:color w:val="FF3F4F"/>
          <w:sz w:val="21"/>
          <w:szCs w:val="21"/>
        </w:rPr>
        <w:t>referenceContainer</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name</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"footer-container"</w:t>
      </w:r>
      <w:r w:rsidRPr="00916500">
        <w:rPr>
          <w:rFonts w:ascii="Consolas" w:eastAsia="Times New Roman" w:hAnsi="Consolas" w:cs="Times New Roman"/>
          <w:color w:val="F8F8F0"/>
          <w:sz w:val="21"/>
          <w:szCs w:val="21"/>
        </w:rPr>
        <w:t>&gt;</w:t>
      </w:r>
    </w:p>
    <w:p w14:paraId="54C6BD13"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t>            &lt;</w:t>
      </w:r>
      <w:r w:rsidRPr="00916500">
        <w:rPr>
          <w:rFonts w:ascii="Consolas" w:eastAsia="Times New Roman" w:hAnsi="Consolas" w:cs="Times New Roman"/>
          <w:color w:val="FF3F4F"/>
          <w:sz w:val="21"/>
          <w:szCs w:val="21"/>
        </w:rPr>
        <w:t>container</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name</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"footer"</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as</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"footer"</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label</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"Page Footer"</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htmlTag</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"div"</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htmlClass</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"footer content"</w:t>
      </w:r>
      <w:r w:rsidRPr="00916500">
        <w:rPr>
          <w:rFonts w:ascii="Consolas" w:eastAsia="Times New Roman" w:hAnsi="Consolas" w:cs="Times New Roman"/>
          <w:color w:val="F8F8F0"/>
          <w:sz w:val="21"/>
          <w:szCs w:val="21"/>
        </w:rPr>
        <w:t>&gt;</w:t>
      </w:r>
    </w:p>
    <w:p w14:paraId="6750639B"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t>                &lt;</w:t>
      </w:r>
      <w:r w:rsidRPr="00916500">
        <w:rPr>
          <w:rFonts w:ascii="Consolas" w:eastAsia="Times New Roman" w:hAnsi="Consolas" w:cs="Times New Roman"/>
          <w:color w:val="FF3F4F"/>
          <w:sz w:val="21"/>
          <w:szCs w:val="21"/>
        </w:rPr>
        <w:t>block</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class</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"Magento\Store\Block\Switcher"</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name</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"store_switcher"</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as</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"store_switcher"</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template</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"Magento_Store::switch/stores.phtml"</w:t>
      </w:r>
      <w:r w:rsidRPr="00916500">
        <w:rPr>
          <w:rFonts w:ascii="Consolas" w:eastAsia="Times New Roman" w:hAnsi="Consolas" w:cs="Times New Roman"/>
          <w:color w:val="F8F8F0"/>
          <w:sz w:val="21"/>
          <w:szCs w:val="21"/>
        </w:rPr>
        <w:t>/&gt;</w:t>
      </w:r>
    </w:p>
    <w:p w14:paraId="120A2C1F"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lastRenderedPageBreak/>
        <w:t>                &lt;</w:t>
      </w:r>
      <w:r w:rsidRPr="00916500">
        <w:rPr>
          <w:rFonts w:ascii="Consolas" w:eastAsia="Times New Roman" w:hAnsi="Consolas" w:cs="Times New Roman"/>
          <w:color w:val="FF3F4F"/>
          <w:sz w:val="21"/>
          <w:szCs w:val="21"/>
        </w:rPr>
        <w:t>block</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class</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"Magento\Framework\View\Element\Html\Links"</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name</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"footer_links"</w:t>
      </w:r>
      <w:r w:rsidRPr="00916500">
        <w:rPr>
          <w:rFonts w:ascii="Consolas" w:eastAsia="Times New Roman" w:hAnsi="Consolas" w:cs="Times New Roman"/>
          <w:color w:val="F8F8F0"/>
          <w:sz w:val="21"/>
          <w:szCs w:val="21"/>
        </w:rPr>
        <w:t>&gt;</w:t>
      </w:r>
    </w:p>
    <w:p w14:paraId="2B4B4993"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t>                    &lt;</w:t>
      </w:r>
      <w:r w:rsidRPr="00916500">
        <w:rPr>
          <w:rFonts w:ascii="Consolas" w:eastAsia="Times New Roman" w:hAnsi="Consolas" w:cs="Times New Roman"/>
          <w:color w:val="FF3F4F"/>
          <w:sz w:val="21"/>
          <w:szCs w:val="21"/>
        </w:rPr>
        <w:t>arguments</w:t>
      </w:r>
      <w:r w:rsidRPr="00916500">
        <w:rPr>
          <w:rFonts w:ascii="Consolas" w:eastAsia="Times New Roman" w:hAnsi="Consolas" w:cs="Times New Roman"/>
          <w:color w:val="F8F8F0"/>
          <w:sz w:val="21"/>
          <w:szCs w:val="21"/>
        </w:rPr>
        <w:t>&gt;</w:t>
      </w:r>
    </w:p>
    <w:p w14:paraId="02525B9B"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t>                        &lt;</w:t>
      </w:r>
      <w:r w:rsidRPr="00916500">
        <w:rPr>
          <w:rFonts w:ascii="Consolas" w:eastAsia="Times New Roman" w:hAnsi="Consolas" w:cs="Times New Roman"/>
          <w:color w:val="FF3F4F"/>
          <w:sz w:val="21"/>
          <w:szCs w:val="21"/>
        </w:rPr>
        <w:t>argument</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name</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"css_class"</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xsi:type</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"string"</w:t>
      </w:r>
      <w:r w:rsidRPr="00916500">
        <w:rPr>
          <w:rFonts w:ascii="Consolas" w:eastAsia="Times New Roman" w:hAnsi="Consolas" w:cs="Times New Roman"/>
          <w:color w:val="F8F8F0"/>
          <w:sz w:val="21"/>
          <w:szCs w:val="21"/>
        </w:rPr>
        <w:t>&gt;footer links&lt;/</w:t>
      </w:r>
      <w:r w:rsidRPr="00916500">
        <w:rPr>
          <w:rFonts w:ascii="Consolas" w:eastAsia="Times New Roman" w:hAnsi="Consolas" w:cs="Times New Roman"/>
          <w:color w:val="FF3F4F"/>
          <w:sz w:val="21"/>
          <w:szCs w:val="21"/>
        </w:rPr>
        <w:t>argument</w:t>
      </w:r>
      <w:r w:rsidRPr="00916500">
        <w:rPr>
          <w:rFonts w:ascii="Consolas" w:eastAsia="Times New Roman" w:hAnsi="Consolas" w:cs="Times New Roman"/>
          <w:color w:val="F8F8F0"/>
          <w:sz w:val="21"/>
          <w:szCs w:val="21"/>
        </w:rPr>
        <w:t>&gt;</w:t>
      </w:r>
    </w:p>
    <w:p w14:paraId="2C90FC90"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t>                    &lt;/</w:t>
      </w:r>
      <w:r w:rsidRPr="00916500">
        <w:rPr>
          <w:rFonts w:ascii="Consolas" w:eastAsia="Times New Roman" w:hAnsi="Consolas" w:cs="Times New Roman"/>
          <w:color w:val="FF3F4F"/>
          <w:sz w:val="21"/>
          <w:szCs w:val="21"/>
        </w:rPr>
        <w:t>arguments</w:t>
      </w:r>
      <w:r w:rsidRPr="00916500">
        <w:rPr>
          <w:rFonts w:ascii="Consolas" w:eastAsia="Times New Roman" w:hAnsi="Consolas" w:cs="Times New Roman"/>
          <w:color w:val="F8F8F0"/>
          <w:sz w:val="21"/>
          <w:szCs w:val="21"/>
        </w:rPr>
        <w:t>&gt;</w:t>
      </w:r>
    </w:p>
    <w:p w14:paraId="5135DD15"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t>                &lt;/</w:t>
      </w:r>
      <w:r w:rsidRPr="00916500">
        <w:rPr>
          <w:rFonts w:ascii="Consolas" w:eastAsia="Times New Roman" w:hAnsi="Consolas" w:cs="Times New Roman"/>
          <w:color w:val="FF3F4F"/>
          <w:sz w:val="21"/>
          <w:szCs w:val="21"/>
        </w:rPr>
        <w:t>block</w:t>
      </w:r>
      <w:r w:rsidRPr="00916500">
        <w:rPr>
          <w:rFonts w:ascii="Consolas" w:eastAsia="Times New Roman" w:hAnsi="Consolas" w:cs="Times New Roman"/>
          <w:color w:val="F8F8F0"/>
          <w:sz w:val="21"/>
          <w:szCs w:val="21"/>
        </w:rPr>
        <w:t>&gt;</w:t>
      </w:r>
    </w:p>
    <w:p w14:paraId="1A6F4506"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t>                &lt;</w:t>
      </w:r>
      <w:r w:rsidRPr="00916500">
        <w:rPr>
          <w:rFonts w:ascii="Consolas" w:eastAsia="Times New Roman" w:hAnsi="Consolas" w:cs="Times New Roman"/>
          <w:color w:val="FF3F4F"/>
          <w:sz w:val="21"/>
          <w:szCs w:val="21"/>
        </w:rPr>
        <w:t>block</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class</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"Magento\Theme\Block\Html\Footer"</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name</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"copyright"</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template</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"Magento_Theme::html/copyright.phtml"</w:t>
      </w:r>
      <w:r w:rsidRPr="00916500">
        <w:rPr>
          <w:rFonts w:ascii="Consolas" w:eastAsia="Times New Roman" w:hAnsi="Consolas" w:cs="Times New Roman"/>
          <w:color w:val="F8F8F0"/>
          <w:sz w:val="21"/>
          <w:szCs w:val="21"/>
        </w:rPr>
        <w:t>/&gt;</w:t>
      </w:r>
    </w:p>
    <w:p w14:paraId="39B7BB37"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t>                &lt;</w:t>
      </w:r>
      <w:r w:rsidRPr="00916500">
        <w:rPr>
          <w:rFonts w:ascii="Consolas" w:eastAsia="Times New Roman" w:hAnsi="Consolas" w:cs="Times New Roman"/>
          <w:color w:val="FF3F4F"/>
          <w:sz w:val="21"/>
          <w:szCs w:val="21"/>
        </w:rPr>
        <w:t>block</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class</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"Magento\Framework\View\Element\Template"</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name</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"report.bugs"</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template</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"Magento_Theme::html/bugreport.phtml"</w:t>
      </w:r>
      <w:r w:rsidRPr="00916500">
        <w:rPr>
          <w:rFonts w:ascii="Consolas" w:eastAsia="Times New Roman" w:hAnsi="Consolas" w:cs="Times New Roman"/>
          <w:color w:val="F8F8F0"/>
          <w:sz w:val="21"/>
          <w:szCs w:val="21"/>
        </w:rPr>
        <w:t xml:space="preserve"> </w:t>
      </w:r>
      <w:r w:rsidRPr="00916500">
        <w:rPr>
          <w:rFonts w:ascii="Consolas" w:eastAsia="Times New Roman" w:hAnsi="Consolas" w:cs="Times New Roman"/>
          <w:color w:val="81F900"/>
          <w:sz w:val="21"/>
          <w:szCs w:val="21"/>
        </w:rPr>
        <w:t>ifconfig</w:t>
      </w:r>
      <w:r w:rsidRPr="00916500">
        <w:rPr>
          <w:rFonts w:ascii="Consolas" w:eastAsia="Times New Roman" w:hAnsi="Consolas" w:cs="Times New Roman"/>
          <w:color w:val="F8F8F0"/>
          <w:sz w:val="21"/>
          <w:szCs w:val="21"/>
        </w:rPr>
        <w:t>=</w:t>
      </w:r>
      <w:r w:rsidRPr="00916500">
        <w:rPr>
          <w:rFonts w:ascii="Consolas" w:eastAsia="Times New Roman" w:hAnsi="Consolas" w:cs="Times New Roman"/>
          <w:color w:val="FFD945"/>
          <w:sz w:val="21"/>
          <w:szCs w:val="21"/>
        </w:rPr>
        <w:t>"design/footer/report_bugs"</w:t>
      </w:r>
      <w:r w:rsidRPr="00916500">
        <w:rPr>
          <w:rFonts w:ascii="Consolas" w:eastAsia="Times New Roman" w:hAnsi="Consolas" w:cs="Times New Roman"/>
          <w:color w:val="F8F8F0"/>
          <w:sz w:val="21"/>
          <w:szCs w:val="21"/>
        </w:rPr>
        <w:t>/&gt;</w:t>
      </w:r>
    </w:p>
    <w:p w14:paraId="5896041F"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t>            &lt;/</w:t>
      </w:r>
      <w:r w:rsidRPr="00916500">
        <w:rPr>
          <w:rFonts w:ascii="Consolas" w:eastAsia="Times New Roman" w:hAnsi="Consolas" w:cs="Times New Roman"/>
          <w:color w:val="FF3F4F"/>
          <w:sz w:val="21"/>
          <w:szCs w:val="21"/>
        </w:rPr>
        <w:t>container</w:t>
      </w:r>
      <w:r w:rsidRPr="00916500">
        <w:rPr>
          <w:rFonts w:ascii="Consolas" w:eastAsia="Times New Roman" w:hAnsi="Consolas" w:cs="Times New Roman"/>
          <w:color w:val="F8F8F0"/>
          <w:sz w:val="21"/>
          <w:szCs w:val="21"/>
        </w:rPr>
        <w:t>&gt;</w:t>
      </w:r>
    </w:p>
    <w:p w14:paraId="0E28FC9F" w14:textId="77777777" w:rsidR="00916500" w:rsidRPr="00916500" w:rsidRDefault="00916500" w:rsidP="00916500">
      <w:pPr>
        <w:shd w:val="clear" w:color="auto" w:fill="16171D"/>
        <w:spacing w:after="0" w:line="285" w:lineRule="atLeast"/>
        <w:rPr>
          <w:rFonts w:ascii="Consolas" w:eastAsia="Times New Roman" w:hAnsi="Consolas" w:cs="Times New Roman"/>
          <w:color w:val="F8F8F0"/>
          <w:sz w:val="21"/>
          <w:szCs w:val="21"/>
        </w:rPr>
      </w:pPr>
      <w:r w:rsidRPr="00916500">
        <w:rPr>
          <w:rFonts w:ascii="Consolas" w:eastAsia="Times New Roman" w:hAnsi="Consolas" w:cs="Times New Roman"/>
          <w:color w:val="F8F8F0"/>
          <w:sz w:val="21"/>
          <w:szCs w:val="21"/>
        </w:rPr>
        <w:t>        &lt;/</w:t>
      </w:r>
      <w:r w:rsidRPr="00916500">
        <w:rPr>
          <w:rFonts w:ascii="Consolas" w:eastAsia="Times New Roman" w:hAnsi="Consolas" w:cs="Times New Roman"/>
          <w:color w:val="FF3F4F"/>
          <w:sz w:val="21"/>
          <w:szCs w:val="21"/>
        </w:rPr>
        <w:t>referenceContainer</w:t>
      </w:r>
      <w:r w:rsidRPr="00916500">
        <w:rPr>
          <w:rFonts w:ascii="Consolas" w:eastAsia="Times New Roman" w:hAnsi="Consolas" w:cs="Times New Roman"/>
          <w:color w:val="F8F8F0"/>
          <w:sz w:val="21"/>
          <w:szCs w:val="21"/>
        </w:rPr>
        <w:t>&gt;</w:t>
      </w:r>
    </w:p>
    <w:p w14:paraId="7F315CE6" w14:textId="77777777" w:rsidR="00132959" w:rsidRDefault="00132959" w:rsidP="00225908"/>
    <w:p w14:paraId="5C70BB7F" w14:textId="70C98A07" w:rsidR="00541F1D" w:rsidRDefault="00906ACD" w:rsidP="00225908">
      <w:r>
        <w:t xml:space="preserve">Nhưng không thấy có sự hiển thị của </w:t>
      </w:r>
      <w:r w:rsidRPr="00906ACD">
        <w:rPr>
          <w:color w:val="70AD47" w:themeColor="accent6"/>
        </w:rPr>
        <w:t xml:space="preserve">tên </w:t>
      </w:r>
      <w:r>
        <w:t>của subcrible box phương án đó là chúng ta sẽ sử dụng template hints</w:t>
      </w:r>
      <w:r w:rsidR="008D42D4">
        <w:t xml:space="preserve"> để hiển thị phần template định nghĩa của subcrible box sau đó sẽ chuyển lên phần định nghĩa của </w:t>
      </w:r>
      <w:r w:rsidR="0058462A">
        <w:t xml:space="preserve">layout intructions để tìm tên của nó. </w:t>
      </w:r>
    </w:p>
    <w:p w14:paraId="0BBC5B64" w14:textId="3CBC165C" w:rsidR="00697908" w:rsidRDefault="00C533AA" w:rsidP="00225908">
      <w:r>
        <w:rPr>
          <w:noProof/>
        </w:rPr>
        <w:drawing>
          <wp:inline distT="0" distB="0" distL="0" distR="0" wp14:anchorId="16B28C35" wp14:editId="451BB0EE">
            <wp:extent cx="5943600" cy="3251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24-07-11 091617.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43600" cy="325120"/>
                    </a:xfrm>
                    <a:prstGeom prst="rect">
                      <a:avLst/>
                    </a:prstGeom>
                  </pic:spPr>
                </pic:pic>
              </a:graphicData>
            </a:graphic>
          </wp:inline>
        </w:drawing>
      </w:r>
    </w:p>
    <w:p w14:paraId="525F84B5" w14:textId="59B360AD" w:rsidR="00C533AA" w:rsidRDefault="00052D73" w:rsidP="00225908">
      <w:r>
        <w:t>Ta thấy rằng nó nằm tại module-newsletters và tại vị trí /vendor/module-subcrible/view/frontend/templates/subcrible.phtml</w:t>
      </w:r>
      <w:r w:rsidR="00322BC6">
        <w:t xml:space="preserve"> sau đó dùng subcrible.phtml search trong</w:t>
      </w:r>
      <w:r w:rsidR="007A77E9">
        <w:t xml:space="preserve"> layout/default.xml và ta có được tên của Block này là form.subcrible </w:t>
      </w:r>
      <w:r w:rsidR="00004B7E">
        <w:t xml:space="preserve">; </w:t>
      </w:r>
    </w:p>
    <w:p w14:paraId="05C92080" w14:textId="77777777" w:rsidR="00BD56C4" w:rsidRPr="00BD56C4" w:rsidRDefault="00BD56C4" w:rsidP="00BD56C4">
      <w:pPr>
        <w:shd w:val="clear" w:color="auto" w:fill="16171D"/>
        <w:spacing w:after="0" w:line="285" w:lineRule="atLeast"/>
        <w:rPr>
          <w:rFonts w:ascii="Consolas" w:eastAsia="Times New Roman" w:hAnsi="Consolas" w:cs="Times New Roman"/>
          <w:color w:val="F8F8F0"/>
          <w:sz w:val="21"/>
          <w:szCs w:val="21"/>
        </w:rPr>
      </w:pPr>
      <w:r w:rsidRPr="00BD56C4">
        <w:rPr>
          <w:rFonts w:ascii="Consolas" w:eastAsia="Times New Roman" w:hAnsi="Consolas" w:cs="Times New Roman"/>
          <w:color w:val="F8F8F0"/>
          <w:sz w:val="21"/>
          <w:szCs w:val="21"/>
        </w:rPr>
        <w:t>&lt;</w:t>
      </w:r>
      <w:r w:rsidRPr="00BD56C4">
        <w:rPr>
          <w:rFonts w:ascii="Consolas" w:eastAsia="Times New Roman" w:hAnsi="Consolas" w:cs="Times New Roman"/>
          <w:color w:val="FF3F4F"/>
          <w:sz w:val="21"/>
          <w:szCs w:val="21"/>
        </w:rPr>
        <w:t>block</w:t>
      </w:r>
      <w:r w:rsidRPr="00BD56C4">
        <w:rPr>
          <w:rFonts w:ascii="Consolas" w:eastAsia="Times New Roman" w:hAnsi="Consolas" w:cs="Times New Roman"/>
          <w:color w:val="F8F8F0"/>
          <w:sz w:val="21"/>
          <w:szCs w:val="21"/>
        </w:rPr>
        <w:t xml:space="preserve"> </w:t>
      </w:r>
      <w:r w:rsidRPr="00BD56C4">
        <w:rPr>
          <w:rFonts w:ascii="Consolas" w:eastAsia="Times New Roman" w:hAnsi="Consolas" w:cs="Times New Roman"/>
          <w:color w:val="81F900"/>
          <w:sz w:val="21"/>
          <w:szCs w:val="21"/>
        </w:rPr>
        <w:t>class</w:t>
      </w:r>
      <w:r w:rsidRPr="00BD56C4">
        <w:rPr>
          <w:rFonts w:ascii="Consolas" w:eastAsia="Times New Roman" w:hAnsi="Consolas" w:cs="Times New Roman"/>
          <w:color w:val="F8F8F0"/>
          <w:sz w:val="21"/>
          <w:szCs w:val="21"/>
        </w:rPr>
        <w:t>=</w:t>
      </w:r>
      <w:r w:rsidRPr="00BD56C4">
        <w:rPr>
          <w:rFonts w:ascii="Consolas" w:eastAsia="Times New Roman" w:hAnsi="Consolas" w:cs="Times New Roman"/>
          <w:color w:val="FFD945"/>
          <w:sz w:val="21"/>
          <w:szCs w:val="21"/>
        </w:rPr>
        <w:t>"Magento\Newsletter\Block\Subscribe"</w:t>
      </w:r>
      <w:r w:rsidRPr="00BD56C4">
        <w:rPr>
          <w:rFonts w:ascii="Consolas" w:eastAsia="Times New Roman" w:hAnsi="Consolas" w:cs="Times New Roman"/>
          <w:color w:val="F8F8F0"/>
          <w:sz w:val="21"/>
          <w:szCs w:val="21"/>
        </w:rPr>
        <w:t xml:space="preserve"> </w:t>
      </w:r>
      <w:r w:rsidRPr="00BD56C4">
        <w:rPr>
          <w:rFonts w:ascii="Consolas" w:eastAsia="Times New Roman" w:hAnsi="Consolas" w:cs="Times New Roman"/>
          <w:color w:val="81F900"/>
          <w:sz w:val="21"/>
          <w:szCs w:val="21"/>
        </w:rPr>
        <w:t>name</w:t>
      </w:r>
      <w:r w:rsidRPr="00BD56C4">
        <w:rPr>
          <w:rFonts w:ascii="Consolas" w:eastAsia="Times New Roman" w:hAnsi="Consolas" w:cs="Times New Roman"/>
          <w:color w:val="F8F8F0"/>
          <w:sz w:val="21"/>
          <w:szCs w:val="21"/>
        </w:rPr>
        <w:t>=</w:t>
      </w:r>
      <w:r w:rsidRPr="00BD56C4">
        <w:rPr>
          <w:rFonts w:ascii="Consolas" w:eastAsia="Times New Roman" w:hAnsi="Consolas" w:cs="Times New Roman"/>
          <w:color w:val="FFD945"/>
          <w:sz w:val="21"/>
          <w:szCs w:val="21"/>
        </w:rPr>
        <w:t>"</w:t>
      </w:r>
      <w:r w:rsidRPr="00BD56C4">
        <w:rPr>
          <w:rFonts w:ascii="Consolas" w:eastAsia="Times New Roman" w:hAnsi="Consolas" w:cs="Times New Roman"/>
          <w:b/>
          <w:color w:val="FF0000"/>
          <w:sz w:val="21"/>
          <w:szCs w:val="21"/>
        </w:rPr>
        <w:t>form.subscribe</w:t>
      </w:r>
      <w:r w:rsidRPr="00BD56C4">
        <w:rPr>
          <w:rFonts w:ascii="Consolas" w:eastAsia="Times New Roman" w:hAnsi="Consolas" w:cs="Times New Roman"/>
          <w:color w:val="FFD945"/>
          <w:sz w:val="21"/>
          <w:szCs w:val="21"/>
        </w:rPr>
        <w:t>"</w:t>
      </w:r>
      <w:r w:rsidRPr="00BD56C4">
        <w:rPr>
          <w:rFonts w:ascii="Consolas" w:eastAsia="Times New Roman" w:hAnsi="Consolas" w:cs="Times New Roman"/>
          <w:color w:val="F8F8F0"/>
          <w:sz w:val="21"/>
          <w:szCs w:val="21"/>
        </w:rPr>
        <w:t xml:space="preserve"> </w:t>
      </w:r>
      <w:r w:rsidRPr="00BD56C4">
        <w:rPr>
          <w:rFonts w:ascii="Consolas" w:eastAsia="Times New Roman" w:hAnsi="Consolas" w:cs="Times New Roman"/>
          <w:color w:val="81F900"/>
          <w:sz w:val="21"/>
          <w:szCs w:val="21"/>
        </w:rPr>
        <w:t>as</w:t>
      </w:r>
      <w:r w:rsidRPr="00BD56C4">
        <w:rPr>
          <w:rFonts w:ascii="Consolas" w:eastAsia="Times New Roman" w:hAnsi="Consolas" w:cs="Times New Roman"/>
          <w:color w:val="F8F8F0"/>
          <w:sz w:val="21"/>
          <w:szCs w:val="21"/>
        </w:rPr>
        <w:t>=</w:t>
      </w:r>
      <w:r w:rsidRPr="00BD56C4">
        <w:rPr>
          <w:rFonts w:ascii="Consolas" w:eastAsia="Times New Roman" w:hAnsi="Consolas" w:cs="Times New Roman"/>
          <w:color w:val="FFD945"/>
          <w:sz w:val="21"/>
          <w:szCs w:val="21"/>
        </w:rPr>
        <w:t>"subscribe"</w:t>
      </w:r>
      <w:r w:rsidRPr="00BD56C4">
        <w:rPr>
          <w:rFonts w:ascii="Consolas" w:eastAsia="Times New Roman" w:hAnsi="Consolas" w:cs="Times New Roman"/>
          <w:color w:val="F8F8F0"/>
          <w:sz w:val="21"/>
          <w:szCs w:val="21"/>
        </w:rPr>
        <w:t xml:space="preserve"> </w:t>
      </w:r>
      <w:r w:rsidRPr="00BD56C4">
        <w:rPr>
          <w:rFonts w:ascii="Consolas" w:eastAsia="Times New Roman" w:hAnsi="Consolas" w:cs="Times New Roman"/>
          <w:color w:val="81F900"/>
          <w:sz w:val="21"/>
          <w:szCs w:val="21"/>
        </w:rPr>
        <w:t>before</w:t>
      </w:r>
      <w:r w:rsidRPr="00BD56C4">
        <w:rPr>
          <w:rFonts w:ascii="Consolas" w:eastAsia="Times New Roman" w:hAnsi="Consolas" w:cs="Times New Roman"/>
          <w:color w:val="F8F8F0"/>
          <w:sz w:val="21"/>
          <w:szCs w:val="21"/>
        </w:rPr>
        <w:t>=</w:t>
      </w:r>
      <w:r w:rsidRPr="00BD56C4">
        <w:rPr>
          <w:rFonts w:ascii="Consolas" w:eastAsia="Times New Roman" w:hAnsi="Consolas" w:cs="Times New Roman"/>
          <w:color w:val="FFD945"/>
          <w:sz w:val="21"/>
          <w:szCs w:val="21"/>
        </w:rPr>
        <w:t>"-"</w:t>
      </w:r>
      <w:r w:rsidRPr="00BD56C4">
        <w:rPr>
          <w:rFonts w:ascii="Consolas" w:eastAsia="Times New Roman" w:hAnsi="Consolas" w:cs="Times New Roman"/>
          <w:color w:val="F8F8F0"/>
          <w:sz w:val="21"/>
          <w:szCs w:val="21"/>
        </w:rPr>
        <w:t xml:space="preserve"> </w:t>
      </w:r>
      <w:r w:rsidRPr="00BD56C4">
        <w:rPr>
          <w:rFonts w:ascii="Consolas" w:eastAsia="Times New Roman" w:hAnsi="Consolas" w:cs="Times New Roman"/>
          <w:color w:val="81F900"/>
          <w:sz w:val="21"/>
          <w:szCs w:val="21"/>
        </w:rPr>
        <w:t>template</w:t>
      </w:r>
      <w:r w:rsidRPr="00BD56C4">
        <w:rPr>
          <w:rFonts w:ascii="Consolas" w:eastAsia="Times New Roman" w:hAnsi="Consolas" w:cs="Times New Roman"/>
          <w:color w:val="F8F8F0"/>
          <w:sz w:val="21"/>
          <w:szCs w:val="21"/>
        </w:rPr>
        <w:t>=</w:t>
      </w:r>
      <w:r w:rsidRPr="00BD56C4">
        <w:rPr>
          <w:rFonts w:ascii="Consolas" w:eastAsia="Times New Roman" w:hAnsi="Consolas" w:cs="Times New Roman"/>
          <w:color w:val="FFD945"/>
          <w:sz w:val="21"/>
          <w:szCs w:val="21"/>
        </w:rPr>
        <w:t>"Magento_Newsletter::subscribe.phtml"</w:t>
      </w:r>
      <w:r w:rsidRPr="00BD56C4">
        <w:rPr>
          <w:rFonts w:ascii="Consolas" w:eastAsia="Times New Roman" w:hAnsi="Consolas" w:cs="Times New Roman"/>
          <w:color w:val="F8F8F0"/>
          <w:sz w:val="21"/>
          <w:szCs w:val="21"/>
        </w:rPr>
        <w:t xml:space="preserve"> </w:t>
      </w:r>
      <w:r w:rsidRPr="00BD56C4">
        <w:rPr>
          <w:rFonts w:ascii="Consolas" w:eastAsia="Times New Roman" w:hAnsi="Consolas" w:cs="Times New Roman"/>
          <w:color w:val="81F900"/>
          <w:sz w:val="21"/>
          <w:szCs w:val="21"/>
        </w:rPr>
        <w:t>ifconfig</w:t>
      </w:r>
      <w:r w:rsidRPr="00BD56C4">
        <w:rPr>
          <w:rFonts w:ascii="Consolas" w:eastAsia="Times New Roman" w:hAnsi="Consolas" w:cs="Times New Roman"/>
          <w:color w:val="F8F8F0"/>
          <w:sz w:val="21"/>
          <w:szCs w:val="21"/>
        </w:rPr>
        <w:t>=</w:t>
      </w:r>
      <w:r w:rsidRPr="00BD56C4">
        <w:rPr>
          <w:rFonts w:ascii="Consolas" w:eastAsia="Times New Roman" w:hAnsi="Consolas" w:cs="Times New Roman"/>
          <w:color w:val="FFD945"/>
          <w:sz w:val="21"/>
          <w:szCs w:val="21"/>
        </w:rPr>
        <w:t>"newsletter/general/active"</w:t>
      </w:r>
      <w:r w:rsidRPr="00BD56C4">
        <w:rPr>
          <w:rFonts w:ascii="Consolas" w:eastAsia="Times New Roman" w:hAnsi="Consolas" w:cs="Times New Roman"/>
          <w:color w:val="F8F8F0"/>
          <w:sz w:val="21"/>
          <w:szCs w:val="21"/>
        </w:rPr>
        <w:t>&gt;</w:t>
      </w:r>
    </w:p>
    <w:p w14:paraId="6652E3D7" w14:textId="77777777" w:rsidR="00BD56C4" w:rsidRDefault="00BD56C4" w:rsidP="00225908"/>
    <w:p w14:paraId="118E3D17" w14:textId="2780AD8C" w:rsidR="00BD56C4" w:rsidRDefault="00BD56C4" w:rsidP="00225908">
      <w:r>
        <w:t>Sau đó ta áp dụng lệnh &lt;referenceBlock&gt; và remove đối tượng trong default.xml của theme mà chúng ta đang làm việc:</w:t>
      </w:r>
    </w:p>
    <w:p w14:paraId="479F9B6D" w14:textId="77777777" w:rsidR="00BD56C4" w:rsidRPr="00BD56C4" w:rsidRDefault="00BD56C4" w:rsidP="00BD56C4">
      <w:pPr>
        <w:shd w:val="clear" w:color="auto" w:fill="16171D"/>
        <w:spacing w:after="0" w:line="285" w:lineRule="atLeast"/>
        <w:rPr>
          <w:rFonts w:ascii="Consolas" w:eastAsia="Times New Roman" w:hAnsi="Consolas" w:cs="Times New Roman"/>
          <w:color w:val="F8F8F0"/>
          <w:sz w:val="21"/>
          <w:szCs w:val="21"/>
        </w:rPr>
      </w:pPr>
      <w:r w:rsidRPr="00BD56C4">
        <w:rPr>
          <w:rFonts w:ascii="Consolas" w:eastAsia="Times New Roman" w:hAnsi="Consolas" w:cs="Times New Roman"/>
          <w:color w:val="F8F8F0"/>
          <w:sz w:val="21"/>
          <w:szCs w:val="21"/>
        </w:rPr>
        <w:t>&lt;</w:t>
      </w:r>
      <w:r w:rsidRPr="00BD56C4">
        <w:rPr>
          <w:rFonts w:ascii="Consolas" w:eastAsia="Times New Roman" w:hAnsi="Consolas" w:cs="Times New Roman"/>
          <w:color w:val="FF3F4F"/>
          <w:sz w:val="21"/>
          <w:szCs w:val="21"/>
        </w:rPr>
        <w:t>referenceBlock</w:t>
      </w:r>
      <w:r w:rsidRPr="00BD56C4">
        <w:rPr>
          <w:rFonts w:ascii="Consolas" w:eastAsia="Times New Roman" w:hAnsi="Consolas" w:cs="Times New Roman"/>
          <w:color w:val="F8F8F0"/>
          <w:sz w:val="21"/>
          <w:szCs w:val="21"/>
        </w:rPr>
        <w:t xml:space="preserve"> </w:t>
      </w:r>
      <w:r w:rsidRPr="00BD56C4">
        <w:rPr>
          <w:rFonts w:ascii="Consolas" w:eastAsia="Times New Roman" w:hAnsi="Consolas" w:cs="Times New Roman"/>
          <w:color w:val="81F900"/>
          <w:sz w:val="21"/>
          <w:szCs w:val="21"/>
        </w:rPr>
        <w:t>name</w:t>
      </w:r>
      <w:r w:rsidRPr="00BD56C4">
        <w:rPr>
          <w:rFonts w:ascii="Consolas" w:eastAsia="Times New Roman" w:hAnsi="Consolas" w:cs="Times New Roman"/>
          <w:color w:val="F8F8F0"/>
          <w:sz w:val="21"/>
          <w:szCs w:val="21"/>
        </w:rPr>
        <w:t>=</w:t>
      </w:r>
      <w:r w:rsidRPr="00BD56C4">
        <w:rPr>
          <w:rFonts w:ascii="Consolas" w:eastAsia="Times New Roman" w:hAnsi="Consolas" w:cs="Times New Roman"/>
          <w:color w:val="FFD945"/>
          <w:sz w:val="21"/>
          <w:szCs w:val="21"/>
        </w:rPr>
        <w:t>"form.subscribe"</w:t>
      </w:r>
      <w:r w:rsidRPr="00BD56C4">
        <w:rPr>
          <w:rFonts w:ascii="Consolas" w:eastAsia="Times New Roman" w:hAnsi="Consolas" w:cs="Times New Roman"/>
          <w:color w:val="F8F8F0"/>
          <w:sz w:val="21"/>
          <w:szCs w:val="21"/>
        </w:rPr>
        <w:t xml:space="preserve"> </w:t>
      </w:r>
      <w:r w:rsidRPr="00BD56C4">
        <w:rPr>
          <w:rFonts w:ascii="Consolas" w:eastAsia="Times New Roman" w:hAnsi="Consolas" w:cs="Times New Roman"/>
          <w:color w:val="81F900"/>
          <w:sz w:val="21"/>
          <w:szCs w:val="21"/>
        </w:rPr>
        <w:t>remove</w:t>
      </w:r>
      <w:r w:rsidRPr="00BD56C4">
        <w:rPr>
          <w:rFonts w:ascii="Consolas" w:eastAsia="Times New Roman" w:hAnsi="Consolas" w:cs="Times New Roman"/>
          <w:color w:val="F8F8F0"/>
          <w:sz w:val="21"/>
          <w:szCs w:val="21"/>
        </w:rPr>
        <w:t>=</w:t>
      </w:r>
      <w:r w:rsidRPr="00BD56C4">
        <w:rPr>
          <w:rFonts w:ascii="Consolas" w:eastAsia="Times New Roman" w:hAnsi="Consolas" w:cs="Times New Roman"/>
          <w:color w:val="FFD945"/>
          <w:sz w:val="21"/>
          <w:szCs w:val="21"/>
        </w:rPr>
        <w:t>"true"</w:t>
      </w:r>
      <w:r w:rsidRPr="00BD56C4">
        <w:rPr>
          <w:rFonts w:ascii="Consolas" w:eastAsia="Times New Roman" w:hAnsi="Consolas" w:cs="Times New Roman"/>
          <w:color w:val="F8F8F0"/>
          <w:sz w:val="21"/>
          <w:szCs w:val="21"/>
        </w:rPr>
        <w:t>/&gt;</w:t>
      </w:r>
    </w:p>
    <w:p w14:paraId="18CA6490" w14:textId="77777777" w:rsidR="00BD56C4" w:rsidRDefault="00BD56C4" w:rsidP="00225908"/>
    <w:p w14:paraId="511A7A17" w14:textId="22CCC854" w:rsidR="00BD56C4" w:rsidRDefault="007B6D4D" w:rsidP="00225908">
      <w:r>
        <w:t>Tiếp đó quay lại default.xml trong module-theme</w:t>
      </w:r>
      <w:r w:rsidR="00F46B95">
        <w:t xml:space="preserve"> và xem xét </w:t>
      </w:r>
    </w:p>
    <w:p w14:paraId="53489029" w14:textId="77777777" w:rsidR="00F46B95" w:rsidRPr="00F46B95" w:rsidRDefault="00F46B95" w:rsidP="00F46B95">
      <w:pPr>
        <w:shd w:val="clear" w:color="auto" w:fill="16171D"/>
        <w:spacing w:after="0" w:line="285" w:lineRule="atLeast"/>
        <w:rPr>
          <w:rFonts w:ascii="Consolas" w:eastAsia="Times New Roman" w:hAnsi="Consolas" w:cs="Times New Roman"/>
          <w:color w:val="F8F8F0"/>
          <w:sz w:val="21"/>
          <w:szCs w:val="21"/>
        </w:rPr>
      </w:pPr>
      <w:r w:rsidRPr="00F46B95">
        <w:rPr>
          <w:rFonts w:ascii="Consolas" w:eastAsia="Times New Roman" w:hAnsi="Consolas" w:cs="Times New Roman"/>
          <w:color w:val="F8F8F0"/>
          <w:sz w:val="21"/>
          <w:szCs w:val="21"/>
        </w:rPr>
        <w:t>                &lt;</w:t>
      </w:r>
      <w:r w:rsidRPr="00F46B95">
        <w:rPr>
          <w:rFonts w:ascii="Consolas" w:eastAsia="Times New Roman" w:hAnsi="Consolas" w:cs="Times New Roman"/>
          <w:color w:val="FF3F4F"/>
          <w:sz w:val="21"/>
          <w:szCs w:val="21"/>
        </w:rPr>
        <w:t>block</w:t>
      </w:r>
      <w:r w:rsidRPr="00F46B95">
        <w:rPr>
          <w:rFonts w:ascii="Consolas" w:eastAsia="Times New Roman" w:hAnsi="Consolas" w:cs="Times New Roman"/>
          <w:color w:val="F8F8F0"/>
          <w:sz w:val="21"/>
          <w:szCs w:val="21"/>
        </w:rPr>
        <w:t xml:space="preserve"> </w:t>
      </w:r>
      <w:r w:rsidRPr="00F46B95">
        <w:rPr>
          <w:rFonts w:ascii="Consolas" w:eastAsia="Times New Roman" w:hAnsi="Consolas" w:cs="Times New Roman"/>
          <w:color w:val="81F900"/>
          <w:sz w:val="21"/>
          <w:szCs w:val="21"/>
        </w:rPr>
        <w:t>class</w:t>
      </w:r>
      <w:r w:rsidRPr="00F46B95">
        <w:rPr>
          <w:rFonts w:ascii="Consolas" w:eastAsia="Times New Roman" w:hAnsi="Consolas" w:cs="Times New Roman"/>
          <w:color w:val="F8F8F0"/>
          <w:sz w:val="21"/>
          <w:szCs w:val="21"/>
        </w:rPr>
        <w:t>=</w:t>
      </w:r>
      <w:r w:rsidRPr="00F46B95">
        <w:rPr>
          <w:rFonts w:ascii="Consolas" w:eastAsia="Times New Roman" w:hAnsi="Consolas" w:cs="Times New Roman"/>
          <w:color w:val="FFD945"/>
          <w:sz w:val="21"/>
          <w:szCs w:val="21"/>
        </w:rPr>
        <w:t>"Magento\Framework\View\Element\Html\Links"</w:t>
      </w:r>
      <w:r w:rsidRPr="00F46B95">
        <w:rPr>
          <w:rFonts w:ascii="Consolas" w:eastAsia="Times New Roman" w:hAnsi="Consolas" w:cs="Times New Roman"/>
          <w:color w:val="F8F8F0"/>
          <w:sz w:val="21"/>
          <w:szCs w:val="21"/>
        </w:rPr>
        <w:t xml:space="preserve"> </w:t>
      </w:r>
      <w:r w:rsidRPr="00F46B95">
        <w:rPr>
          <w:rFonts w:ascii="Consolas" w:eastAsia="Times New Roman" w:hAnsi="Consolas" w:cs="Times New Roman"/>
          <w:color w:val="81F900"/>
          <w:sz w:val="21"/>
          <w:szCs w:val="21"/>
        </w:rPr>
        <w:t>name</w:t>
      </w:r>
      <w:r w:rsidRPr="00F46B95">
        <w:rPr>
          <w:rFonts w:ascii="Consolas" w:eastAsia="Times New Roman" w:hAnsi="Consolas" w:cs="Times New Roman"/>
          <w:color w:val="F8F8F0"/>
          <w:sz w:val="21"/>
          <w:szCs w:val="21"/>
        </w:rPr>
        <w:t>=</w:t>
      </w:r>
      <w:r w:rsidRPr="00F46B95">
        <w:rPr>
          <w:rFonts w:ascii="Consolas" w:eastAsia="Times New Roman" w:hAnsi="Consolas" w:cs="Times New Roman"/>
          <w:color w:val="FFD945"/>
          <w:sz w:val="21"/>
          <w:szCs w:val="21"/>
        </w:rPr>
        <w:t>"footer_links"</w:t>
      </w:r>
      <w:r w:rsidRPr="00F46B95">
        <w:rPr>
          <w:rFonts w:ascii="Consolas" w:eastAsia="Times New Roman" w:hAnsi="Consolas" w:cs="Times New Roman"/>
          <w:color w:val="F8F8F0"/>
          <w:sz w:val="21"/>
          <w:szCs w:val="21"/>
        </w:rPr>
        <w:t>&gt;</w:t>
      </w:r>
    </w:p>
    <w:p w14:paraId="21CF4B37" w14:textId="77777777" w:rsidR="00F46B95" w:rsidRPr="00F46B95" w:rsidRDefault="00F46B95" w:rsidP="00F46B95">
      <w:pPr>
        <w:shd w:val="clear" w:color="auto" w:fill="16171D"/>
        <w:spacing w:after="0" w:line="285" w:lineRule="atLeast"/>
        <w:rPr>
          <w:rFonts w:ascii="Consolas" w:eastAsia="Times New Roman" w:hAnsi="Consolas" w:cs="Times New Roman"/>
          <w:color w:val="F8F8F0"/>
          <w:sz w:val="21"/>
          <w:szCs w:val="21"/>
        </w:rPr>
      </w:pPr>
      <w:r w:rsidRPr="00F46B95">
        <w:rPr>
          <w:rFonts w:ascii="Consolas" w:eastAsia="Times New Roman" w:hAnsi="Consolas" w:cs="Times New Roman"/>
          <w:color w:val="F8F8F0"/>
          <w:sz w:val="21"/>
          <w:szCs w:val="21"/>
        </w:rPr>
        <w:t>                    &lt;</w:t>
      </w:r>
      <w:r w:rsidRPr="00F46B95">
        <w:rPr>
          <w:rFonts w:ascii="Consolas" w:eastAsia="Times New Roman" w:hAnsi="Consolas" w:cs="Times New Roman"/>
          <w:color w:val="FF3F4F"/>
          <w:sz w:val="21"/>
          <w:szCs w:val="21"/>
        </w:rPr>
        <w:t>arguments</w:t>
      </w:r>
      <w:r w:rsidRPr="00F46B95">
        <w:rPr>
          <w:rFonts w:ascii="Consolas" w:eastAsia="Times New Roman" w:hAnsi="Consolas" w:cs="Times New Roman"/>
          <w:color w:val="F8F8F0"/>
          <w:sz w:val="21"/>
          <w:szCs w:val="21"/>
        </w:rPr>
        <w:t>&gt;</w:t>
      </w:r>
    </w:p>
    <w:p w14:paraId="28853A0C" w14:textId="77777777" w:rsidR="00F46B95" w:rsidRPr="00F46B95" w:rsidRDefault="00F46B95" w:rsidP="00F46B95">
      <w:pPr>
        <w:shd w:val="clear" w:color="auto" w:fill="16171D"/>
        <w:spacing w:after="0" w:line="285" w:lineRule="atLeast"/>
        <w:rPr>
          <w:rFonts w:ascii="Consolas" w:eastAsia="Times New Roman" w:hAnsi="Consolas" w:cs="Times New Roman"/>
          <w:color w:val="F8F8F0"/>
          <w:sz w:val="21"/>
          <w:szCs w:val="21"/>
        </w:rPr>
      </w:pPr>
      <w:r w:rsidRPr="00F46B95">
        <w:rPr>
          <w:rFonts w:ascii="Consolas" w:eastAsia="Times New Roman" w:hAnsi="Consolas" w:cs="Times New Roman"/>
          <w:color w:val="F8F8F0"/>
          <w:sz w:val="21"/>
          <w:szCs w:val="21"/>
        </w:rPr>
        <w:t>                        &lt;</w:t>
      </w:r>
      <w:r w:rsidRPr="00F46B95">
        <w:rPr>
          <w:rFonts w:ascii="Consolas" w:eastAsia="Times New Roman" w:hAnsi="Consolas" w:cs="Times New Roman"/>
          <w:color w:val="FF3F4F"/>
          <w:sz w:val="21"/>
          <w:szCs w:val="21"/>
        </w:rPr>
        <w:t>argument</w:t>
      </w:r>
      <w:r w:rsidRPr="00F46B95">
        <w:rPr>
          <w:rFonts w:ascii="Consolas" w:eastAsia="Times New Roman" w:hAnsi="Consolas" w:cs="Times New Roman"/>
          <w:color w:val="F8F8F0"/>
          <w:sz w:val="21"/>
          <w:szCs w:val="21"/>
        </w:rPr>
        <w:t xml:space="preserve"> </w:t>
      </w:r>
      <w:r w:rsidRPr="00F46B95">
        <w:rPr>
          <w:rFonts w:ascii="Consolas" w:eastAsia="Times New Roman" w:hAnsi="Consolas" w:cs="Times New Roman"/>
          <w:color w:val="81F900"/>
          <w:sz w:val="21"/>
          <w:szCs w:val="21"/>
        </w:rPr>
        <w:t>name</w:t>
      </w:r>
      <w:r w:rsidRPr="00F46B95">
        <w:rPr>
          <w:rFonts w:ascii="Consolas" w:eastAsia="Times New Roman" w:hAnsi="Consolas" w:cs="Times New Roman"/>
          <w:color w:val="F8F8F0"/>
          <w:sz w:val="21"/>
          <w:szCs w:val="21"/>
        </w:rPr>
        <w:t>=</w:t>
      </w:r>
      <w:r w:rsidRPr="00F46B95">
        <w:rPr>
          <w:rFonts w:ascii="Consolas" w:eastAsia="Times New Roman" w:hAnsi="Consolas" w:cs="Times New Roman"/>
          <w:color w:val="FFD945"/>
          <w:sz w:val="21"/>
          <w:szCs w:val="21"/>
        </w:rPr>
        <w:t>"css_class"</w:t>
      </w:r>
      <w:r w:rsidRPr="00F46B95">
        <w:rPr>
          <w:rFonts w:ascii="Consolas" w:eastAsia="Times New Roman" w:hAnsi="Consolas" w:cs="Times New Roman"/>
          <w:color w:val="F8F8F0"/>
          <w:sz w:val="21"/>
          <w:szCs w:val="21"/>
        </w:rPr>
        <w:t xml:space="preserve"> </w:t>
      </w:r>
      <w:r w:rsidRPr="00F46B95">
        <w:rPr>
          <w:rFonts w:ascii="Consolas" w:eastAsia="Times New Roman" w:hAnsi="Consolas" w:cs="Times New Roman"/>
          <w:color w:val="81F900"/>
          <w:sz w:val="21"/>
          <w:szCs w:val="21"/>
        </w:rPr>
        <w:t>xsi:type</w:t>
      </w:r>
      <w:r w:rsidRPr="00F46B95">
        <w:rPr>
          <w:rFonts w:ascii="Consolas" w:eastAsia="Times New Roman" w:hAnsi="Consolas" w:cs="Times New Roman"/>
          <w:color w:val="F8F8F0"/>
          <w:sz w:val="21"/>
          <w:szCs w:val="21"/>
        </w:rPr>
        <w:t>=</w:t>
      </w:r>
      <w:r w:rsidRPr="00F46B95">
        <w:rPr>
          <w:rFonts w:ascii="Consolas" w:eastAsia="Times New Roman" w:hAnsi="Consolas" w:cs="Times New Roman"/>
          <w:color w:val="FFD945"/>
          <w:sz w:val="21"/>
          <w:szCs w:val="21"/>
        </w:rPr>
        <w:t>"string"</w:t>
      </w:r>
      <w:r w:rsidRPr="00F46B95">
        <w:rPr>
          <w:rFonts w:ascii="Consolas" w:eastAsia="Times New Roman" w:hAnsi="Consolas" w:cs="Times New Roman"/>
          <w:color w:val="F8F8F0"/>
          <w:sz w:val="21"/>
          <w:szCs w:val="21"/>
        </w:rPr>
        <w:t>&gt;footer links&lt;/</w:t>
      </w:r>
      <w:r w:rsidRPr="00F46B95">
        <w:rPr>
          <w:rFonts w:ascii="Consolas" w:eastAsia="Times New Roman" w:hAnsi="Consolas" w:cs="Times New Roman"/>
          <w:color w:val="FF3F4F"/>
          <w:sz w:val="21"/>
          <w:szCs w:val="21"/>
        </w:rPr>
        <w:t>argument</w:t>
      </w:r>
      <w:r w:rsidRPr="00F46B95">
        <w:rPr>
          <w:rFonts w:ascii="Consolas" w:eastAsia="Times New Roman" w:hAnsi="Consolas" w:cs="Times New Roman"/>
          <w:color w:val="F8F8F0"/>
          <w:sz w:val="21"/>
          <w:szCs w:val="21"/>
        </w:rPr>
        <w:t>&gt;</w:t>
      </w:r>
    </w:p>
    <w:p w14:paraId="1A10B9A0" w14:textId="77777777" w:rsidR="00F46B95" w:rsidRPr="00F46B95" w:rsidRDefault="00F46B95" w:rsidP="00F46B95">
      <w:pPr>
        <w:shd w:val="clear" w:color="auto" w:fill="16171D"/>
        <w:spacing w:after="0" w:line="285" w:lineRule="atLeast"/>
        <w:rPr>
          <w:rFonts w:ascii="Consolas" w:eastAsia="Times New Roman" w:hAnsi="Consolas" w:cs="Times New Roman"/>
          <w:color w:val="F8F8F0"/>
          <w:sz w:val="21"/>
          <w:szCs w:val="21"/>
        </w:rPr>
      </w:pPr>
      <w:r w:rsidRPr="00F46B95">
        <w:rPr>
          <w:rFonts w:ascii="Consolas" w:eastAsia="Times New Roman" w:hAnsi="Consolas" w:cs="Times New Roman"/>
          <w:color w:val="F8F8F0"/>
          <w:sz w:val="21"/>
          <w:szCs w:val="21"/>
        </w:rPr>
        <w:t>                    &lt;/</w:t>
      </w:r>
      <w:r w:rsidRPr="00F46B95">
        <w:rPr>
          <w:rFonts w:ascii="Consolas" w:eastAsia="Times New Roman" w:hAnsi="Consolas" w:cs="Times New Roman"/>
          <w:color w:val="FF3F4F"/>
          <w:sz w:val="21"/>
          <w:szCs w:val="21"/>
        </w:rPr>
        <w:t>arguments</w:t>
      </w:r>
      <w:r w:rsidRPr="00F46B95">
        <w:rPr>
          <w:rFonts w:ascii="Consolas" w:eastAsia="Times New Roman" w:hAnsi="Consolas" w:cs="Times New Roman"/>
          <w:color w:val="F8F8F0"/>
          <w:sz w:val="21"/>
          <w:szCs w:val="21"/>
        </w:rPr>
        <w:t>&gt;</w:t>
      </w:r>
    </w:p>
    <w:p w14:paraId="0EADEBBF" w14:textId="77777777" w:rsidR="00F46B95" w:rsidRPr="00F46B95" w:rsidRDefault="00F46B95" w:rsidP="00F46B95">
      <w:pPr>
        <w:shd w:val="clear" w:color="auto" w:fill="16171D"/>
        <w:spacing w:after="0" w:line="285" w:lineRule="atLeast"/>
        <w:rPr>
          <w:rFonts w:ascii="Consolas" w:eastAsia="Times New Roman" w:hAnsi="Consolas" w:cs="Times New Roman"/>
          <w:color w:val="F8F8F0"/>
          <w:sz w:val="21"/>
          <w:szCs w:val="21"/>
        </w:rPr>
      </w:pPr>
      <w:r w:rsidRPr="00F46B95">
        <w:rPr>
          <w:rFonts w:ascii="Consolas" w:eastAsia="Times New Roman" w:hAnsi="Consolas" w:cs="Times New Roman"/>
          <w:color w:val="F8F8F0"/>
          <w:sz w:val="21"/>
          <w:szCs w:val="21"/>
        </w:rPr>
        <w:t>                &lt;/</w:t>
      </w:r>
      <w:r w:rsidRPr="00F46B95">
        <w:rPr>
          <w:rFonts w:ascii="Consolas" w:eastAsia="Times New Roman" w:hAnsi="Consolas" w:cs="Times New Roman"/>
          <w:color w:val="FF3F4F"/>
          <w:sz w:val="21"/>
          <w:szCs w:val="21"/>
        </w:rPr>
        <w:t>block</w:t>
      </w:r>
      <w:r w:rsidRPr="00F46B95">
        <w:rPr>
          <w:rFonts w:ascii="Consolas" w:eastAsia="Times New Roman" w:hAnsi="Consolas" w:cs="Times New Roman"/>
          <w:color w:val="F8F8F0"/>
          <w:sz w:val="21"/>
          <w:szCs w:val="21"/>
        </w:rPr>
        <w:t>&gt;</w:t>
      </w:r>
    </w:p>
    <w:p w14:paraId="0ABA293D" w14:textId="77777777" w:rsidR="00F46B95" w:rsidRDefault="00F46B95" w:rsidP="00225908"/>
    <w:p w14:paraId="4139AFD7" w14:textId="7346D92A" w:rsidR="00F46B95" w:rsidRDefault="00F46B95" w:rsidP="00225908">
      <w:r>
        <w:lastRenderedPageBreak/>
        <w:t>Phần link trên trang chủ của chúng ta được định nghĩa trong Block có tên là  “footer_links”</w:t>
      </w:r>
      <w:r w:rsidR="000763D9">
        <w:t xml:space="preserve"> trong Magento_Theme</w:t>
      </w:r>
      <w:r w:rsidR="007E0986">
        <w:t>, nội dung của nó thì được định nghĩa trong module-cms</w:t>
      </w:r>
      <w:r w:rsidR="007E2946">
        <w:t>, và chúng ta thấy rằng nó cần có các đối số để hiển thị đó là label và path nằm trong phần layout của module-cms</w:t>
      </w:r>
      <w:r w:rsidR="00EE2BD7">
        <w:t>.</w:t>
      </w:r>
      <w:r w:rsidR="007E2946">
        <w:t xml:space="preserve"> </w:t>
      </w:r>
    </w:p>
    <w:p w14:paraId="46AA98BE"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&lt;</w:t>
      </w:r>
      <w:r w:rsidRPr="007E2946">
        <w:rPr>
          <w:rFonts w:ascii="Consolas" w:eastAsia="Times New Roman" w:hAnsi="Consolas" w:cs="Times New Roman"/>
          <w:color w:val="FF3F4F"/>
          <w:sz w:val="21"/>
          <w:szCs w:val="21"/>
        </w:rPr>
        <w:t>page</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xmlns:xsi</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"http://www.w3.org/2001/XMLSchema-instance"</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xsi:noNamespaceSchemaLocation</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"urn:magento:framework:View/Layout/etc/page_configuration.xsd"</w:t>
      </w:r>
      <w:r w:rsidRPr="007E2946">
        <w:rPr>
          <w:rFonts w:ascii="Consolas" w:eastAsia="Times New Roman" w:hAnsi="Consolas" w:cs="Times New Roman"/>
          <w:color w:val="F8F8F0"/>
          <w:sz w:val="21"/>
          <w:szCs w:val="21"/>
        </w:rPr>
        <w:t>&gt;</w:t>
      </w:r>
    </w:p>
    <w:p w14:paraId="19B28698"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body</w:t>
      </w:r>
      <w:r w:rsidRPr="007E2946">
        <w:rPr>
          <w:rFonts w:ascii="Consolas" w:eastAsia="Times New Roman" w:hAnsi="Consolas" w:cs="Times New Roman"/>
          <w:color w:val="F8F8F0"/>
          <w:sz w:val="21"/>
          <w:szCs w:val="21"/>
        </w:rPr>
        <w:t>&gt;</w:t>
      </w:r>
    </w:p>
    <w:p w14:paraId="70E23953"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referenceContainer</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name</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"footer"</w:t>
      </w:r>
      <w:r w:rsidRPr="007E2946">
        <w:rPr>
          <w:rFonts w:ascii="Consolas" w:eastAsia="Times New Roman" w:hAnsi="Consolas" w:cs="Times New Roman"/>
          <w:color w:val="F8F8F0"/>
          <w:sz w:val="21"/>
          <w:szCs w:val="21"/>
        </w:rPr>
        <w:t>&gt;</w:t>
      </w:r>
    </w:p>
    <w:p w14:paraId="31BE29A0"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container</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name</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"cms_footer_links_container"</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label</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"CMS Footer Links"</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htmlTag</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"div"</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htmlClass</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"links"</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before</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"footer_links"</w:t>
      </w:r>
      <w:r w:rsidRPr="007E2946">
        <w:rPr>
          <w:rFonts w:ascii="Consolas" w:eastAsia="Times New Roman" w:hAnsi="Consolas" w:cs="Times New Roman"/>
          <w:color w:val="F8F8F0"/>
          <w:sz w:val="21"/>
          <w:szCs w:val="21"/>
        </w:rPr>
        <w:t xml:space="preserve"> /&gt;</w:t>
      </w:r>
    </w:p>
    <w:p w14:paraId="674FBE5B"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referenceContainer</w:t>
      </w:r>
      <w:r w:rsidRPr="007E2946">
        <w:rPr>
          <w:rFonts w:ascii="Consolas" w:eastAsia="Times New Roman" w:hAnsi="Consolas" w:cs="Times New Roman"/>
          <w:color w:val="F8F8F0"/>
          <w:sz w:val="21"/>
          <w:szCs w:val="21"/>
        </w:rPr>
        <w:t>&gt;</w:t>
      </w:r>
    </w:p>
    <w:p w14:paraId="7946A416"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referenceBlock</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name</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"footer_links"</w:t>
      </w:r>
      <w:r w:rsidRPr="007E2946">
        <w:rPr>
          <w:rFonts w:ascii="Consolas" w:eastAsia="Times New Roman" w:hAnsi="Consolas" w:cs="Times New Roman"/>
          <w:color w:val="F8F8F0"/>
          <w:sz w:val="21"/>
          <w:szCs w:val="21"/>
        </w:rPr>
        <w:t>&gt;</w:t>
      </w:r>
    </w:p>
    <w:p w14:paraId="2611E9F0"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block</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class</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"Magento\Framework\View\Element\Html\Link\Current"</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name</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"privacy-policy-link"</w:t>
      </w:r>
      <w:r w:rsidRPr="007E2946">
        <w:rPr>
          <w:rFonts w:ascii="Consolas" w:eastAsia="Times New Roman" w:hAnsi="Consolas" w:cs="Times New Roman"/>
          <w:color w:val="F8F8F0"/>
          <w:sz w:val="21"/>
          <w:szCs w:val="21"/>
        </w:rPr>
        <w:t>&gt;</w:t>
      </w:r>
    </w:p>
    <w:p w14:paraId="18485F1A"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arguments</w:t>
      </w:r>
      <w:r w:rsidRPr="007E2946">
        <w:rPr>
          <w:rFonts w:ascii="Consolas" w:eastAsia="Times New Roman" w:hAnsi="Consolas" w:cs="Times New Roman"/>
          <w:color w:val="F8F8F0"/>
          <w:sz w:val="21"/>
          <w:szCs w:val="21"/>
        </w:rPr>
        <w:t>&gt;</w:t>
      </w:r>
    </w:p>
    <w:p w14:paraId="2B7523CA"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argument</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name</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"label"</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xsi:type</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"string"</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translate</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"true"</w:t>
      </w:r>
      <w:r w:rsidRPr="007E2946">
        <w:rPr>
          <w:rFonts w:ascii="Consolas" w:eastAsia="Times New Roman" w:hAnsi="Consolas" w:cs="Times New Roman"/>
          <w:color w:val="F8F8F0"/>
          <w:sz w:val="21"/>
          <w:szCs w:val="21"/>
        </w:rPr>
        <w:t>&gt;Privacy and Cookie Policy&lt;/</w:t>
      </w:r>
      <w:r w:rsidRPr="007E2946">
        <w:rPr>
          <w:rFonts w:ascii="Consolas" w:eastAsia="Times New Roman" w:hAnsi="Consolas" w:cs="Times New Roman"/>
          <w:color w:val="FF3F4F"/>
          <w:sz w:val="21"/>
          <w:szCs w:val="21"/>
        </w:rPr>
        <w:t>argument</w:t>
      </w:r>
      <w:r w:rsidRPr="007E2946">
        <w:rPr>
          <w:rFonts w:ascii="Consolas" w:eastAsia="Times New Roman" w:hAnsi="Consolas" w:cs="Times New Roman"/>
          <w:color w:val="F8F8F0"/>
          <w:sz w:val="21"/>
          <w:szCs w:val="21"/>
        </w:rPr>
        <w:t>&gt;</w:t>
      </w:r>
    </w:p>
    <w:p w14:paraId="47EAD0D4"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argument</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name</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"path"</w:t>
      </w:r>
      <w:r w:rsidRPr="007E2946">
        <w:rPr>
          <w:rFonts w:ascii="Consolas" w:eastAsia="Times New Roman" w:hAnsi="Consolas" w:cs="Times New Roman"/>
          <w:color w:val="F8F8F0"/>
          <w:sz w:val="21"/>
          <w:szCs w:val="21"/>
        </w:rPr>
        <w:t xml:space="preserve"> </w:t>
      </w:r>
      <w:r w:rsidRPr="007E2946">
        <w:rPr>
          <w:rFonts w:ascii="Consolas" w:eastAsia="Times New Roman" w:hAnsi="Consolas" w:cs="Times New Roman"/>
          <w:color w:val="81F900"/>
          <w:sz w:val="21"/>
          <w:szCs w:val="21"/>
        </w:rPr>
        <w:t>xsi:type</w:t>
      </w:r>
      <w:r w:rsidRPr="007E2946">
        <w:rPr>
          <w:rFonts w:ascii="Consolas" w:eastAsia="Times New Roman" w:hAnsi="Consolas" w:cs="Times New Roman"/>
          <w:color w:val="F8F8F0"/>
          <w:sz w:val="21"/>
          <w:szCs w:val="21"/>
        </w:rPr>
        <w:t>=</w:t>
      </w:r>
      <w:r w:rsidRPr="007E2946">
        <w:rPr>
          <w:rFonts w:ascii="Consolas" w:eastAsia="Times New Roman" w:hAnsi="Consolas" w:cs="Times New Roman"/>
          <w:color w:val="FFD945"/>
          <w:sz w:val="21"/>
          <w:szCs w:val="21"/>
        </w:rPr>
        <w:t>"string"</w:t>
      </w:r>
      <w:r w:rsidRPr="007E2946">
        <w:rPr>
          <w:rFonts w:ascii="Consolas" w:eastAsia="Times New Roman" w:hAnsi="Consolas" w:cs="Times New Roman"/>
          <w:color w:val="F8F8F0"/>
          <w:sz w:val="21"/>
          <w:szCs w:val="21"/>
        </w:rPr>
        <w:t>&gt;privacy-policy-cookie-restriction-mode&lt;/</w:t>
      </w:r>
      <w:r w:rsidRPr="007E2946">
        <w:rPr>
          <w:rFonts w:ascii="Consolas" w:eastAsia="Times New Roman" w:hAnsi="Consolas" w:cs="Times New Roman"/>
          <w:color w:val="FF3F4F"/>
          <w:sz w:val="21"/>
          <w:szCs w:val="21"/>
        </w:rPr>
        <w:t>argument</w:t>
      </w:r>
      <w:r w:rsidRPr="007E2946">
        <w:rPr>
          <w:rFonts w:ascii="Consolas" w:eastAsia="Times New Roman" w:hAnsi="Consolas" w:cs="Times New Roman"/>
          <w:color w:val="F8F8F0"/>
          <w:sz w:val="21"/>
          <w:szCs w:val="21"/>
        </w:rPr>
        <w:t>&gt;</w:t>
      </w:r>
    </w:p>
    <w:p w14:paraId="165A23B1"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arguments</w:t>
      </w:r>
      <w:r w:rsidRPr="007E2946">
        <w:rPr>
          <w:rFonts w:ascii="Consolas" w:eastAsia="Times New Roman" w:hAnsi="Consolas" w:cs="Times New Roman"/>
          <w:color w:val="F8F8F0"/>
          <w:sz w:val="21"/>
          <w:szCs w:val="21"/>
        </w:rPr>
        <w:t>&gt;</w:t>
      </w:r>
    </w:p>
    <w:p w14:paraId="1B180C81"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block</w:t>
      </w:r>
      <w:r w:rsidRPr="007E2946">
        <w:rPr>
          <w:rFonts w:ascii="Consolas" w:eastAsia="Times New Roman" w:hAnsi="Consolas" w:cs="Times New Roman"/>
          <w:color w:val="F8F8F0"/>
          <w:sz w:val="21"/>
          <w:szCs w:val="21"/>
        </w:rPr>
        <w:t>&gt;</w:t>
      </w:r>
    </w:p>
    <w:p w14:paraId="04A4641E"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referenceBlock</w:t>
      </w:r>
      <w:r w:rsidRPr="007E2946">
        <w:rPr>
          <w:rFonts w:ascii="Consolas" w:eastAsia="Times New Roman" w:hAnsi="Consolas" w:cs="Times New Roman"/>
          <w:color w:val="F8F8F0"/>
          <w:sz w:val="21"/>
          <w:szCs w:val="21"/>
        </w:rPr>
        <w:t>&gt;</w:t>
      </w:r>
    </w:p>
    <w:p w14:paraId="31A18FAB"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    &lt;/</w:t>
      </w:r>
      <w:r w:rsidRPr="007E2946">
        <w:rPr>
          <w:rFonts w:ascii="Consolas" w:eastAsia="Times New Roman" w:hAnsi="Consolas" w:cs="Times New Roman"/>
          <w:color w:val="FF3F4F"/>
          <w:sz w:val="21"/>
          <w:szCs w:val="21"/>
        </w:rPr>
        <w:t>body</w:t>
      </w:r>
      <w:r w:rsidRPr="007E2946">
        <w:rPr>
          <w:rFonts w:ascii="Consolas" w:eastAsia="Times New Roman" w:hAnsi="Consolas" w:cs="Times New Roman"/>
          <w:color w:val="F8F8F0"/>
          <w:sz w:val="21"/>
          <w:szCs w:val="21"/>
        </w:rPr>
        <w:t>&gt;</w:t>
      </w:r>
    </w:p>
    <w:p w14:paraId="1E115283"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r w:rsidRPr="007E2946">
        <w:rPr>
          <w:rFonts w:ascii="Consolas" w:eastAsia="Times New Roman" w:hAnsi="Consolas" w:cs="Times New Roman"/>
          <w:color w:val="F8F8F0"/>
          <w:sz w:val="21"/>
          <w:szCs w:val="21"/>
        </w:rPr>
        <w:t>&lt;/</w:t>
      </w:r>
      <w:r w:rsidRPr="007E2946">
        <w:rPr>
          <w:rFonts w:ascii="Consolas" w:eastAsia="Times New Roman" w:hAnsi="Consolas" w:cs="Times New Roman"/>
          <w:color w:val="FF3F4F"/>
          <w:sz w:val="21"/>
          <w:szCs w:val="21"/>
        </w:rPr>
        <w:t>page</w:t>
      </w:r>
      <w:r w:rsidRPr="007E2946">
        <w:rPr>
          <w:rFonts w:ascii="Consolas" w:eastAsia="Times New Roman" w:hAnsi="Consolas" w:cs="Times New Roman"/>
          <w:color w:val="F8F8F0"/>
          <w:sz w:val="21"/>
          <w:szCs w:val="21"/>
        </w:rPr>
        <w:t>&gt;</w:t>
      </w:r>
    </w:p>
    <w:p w14:paraId="199738B2" w14:textId="77777777" w:rsidR="007E2946" w:rsidRPr="007E2946" w:rsidRDefault="007E2946" w:rsidP="007E2946">
      <w:pPr>
        <w:shd w:val="clear" w:color="auto" w:fill="16171D"/>
        <w:spacing w:after="0" w:line="285" w:lineRule="atLeast"/>
        <w:rPr>
          <w:rFonts w:ascii="Consolas" w:eastAsia="Times New Roman" w:hAnsi="Consolas" w:cs="Times New Roman"/>
          <w:color w:val="F8F8F0"/>
          <w:sz w:val="21"/>
          <w:szCs w:val="21"/>
        </w:rPr>
      </w:pPr>
    </w:p>
    <w:p w14:paraId="22B1C606" w14:textId="77777777" w:rsidR="007E2946" w:rsidRDefault="007E2946" w:rsidP="00225908"/>
    <w:p w14:paraId="000611C7" w14:textId="420EE269" w:rsidR="003F6C2B" w:rsidRDefault="003F6C2B" w:rsidP="00225908">
      <w:r>
        <w:t xml:space="preserve">Sau đó ta sẽ bốc phần footer từ định nghĩa mặc định của module-theme về footer sang theme đang làm việc của chúng ta </w:t>
      </w:r>
      <w:r w:rsidR="006447A5">
        <w:t xml:space="preserve">default.xml </w:t>
      </w:r>
      <w:r>
        <w:t xml:space="preserve">như sau: </w:t>
      </w:r>
    </w:p>
    <w:p w14:paraId="3694BB86" w14:textId="77777777" w:rsidR="006447A5" w:rsidRPr="006447A5" w:rsidRDefault="006447A5" w:rsidP="006447A5">
      <w:pPr>
        <w:shd w:val="clear" w:color="auto" w:fill="16171D"/>
        <w:spacing w:after="0" w:line="285" w:lineRule="atLeast"/>
        <w:rPr>
          <w:rFonts w:ascii="Consolas" w:eastAsia="Times New Roman" w:hAnsi="Consolas" w:cs="Times New Roman"/>
          <w:color w:val="F8F8F0"/>
          <w:sz w:val="21"/>
          <w:szCs w:val="21"/>
        </w:rPr>
      </w:pPr>
      <w:r w:rsidRPr="006447A5">
        <w:rPr>
          <w:rFonts w:ascii="Consolas" w:eastAsia="Times New Roman" w:hAnsi="Consolas" w:cs="Times New Roman"/>
          <w:color w:val="F8F8F0"/>
          <w:sz w:val="21"/>
          <w:szCs w:val="21"/>
        </w:rPr>
        <w:t>        &lt;</w:t>
      </w:r>
      <w:r w:rsidRPr="006447A5">
        <w:rPr>
          <w:rFonts w:ascii="Consolas" w:eastAsia="Times New Roman" w:hAnsi="Consolas" w:cs="Times New Roman"/>
          <w:color w:val="FF3F4F"/>
          <w:sz w:val="21"/>
          <w:szCs w:val="21"/>
        </w:rPr>
        <w:t>referencecontainer</w:t>
      </w:r>
      <w:r w:rsidRPr="006447A5">
        <w:rPr>
          <w:rFonts w:ascii="Consolas" w:eastAsia="Times New Roman" w:hAnsi="Consolas" w:cs="Times New Roman"/>
          <w:color w:val="F8F8F0"/>
          <w:sz w:val="21"/>
          <w:szCs w:val="21"/>
        </w:rPr>
        <w:t xml:space="preserve"> </w:t>
      </w:r>
      <w:r w:rsidRPr="006447A5">
        <w:rPr>
          <w:rFonts w:ascii="Consolas" w:eastAsia="Times New Roman" w:hAnsi="Consolas" w:cs="Times New Roman"/>
          <w:color w:val="81F900"/>
          <w:sz w:val="21"/>
          <w:szCs w:val="21"/>
        </w:rPr>
        <w:t>name</w:t>
      </w:r>
      <w:r w:rsidRPr="006447A5">
        <w:rPr>
          <w:rFonts w:ascii="Consolas" w:eastAsia="Times New Roman" w:hAnsi="Consolas" w:cs="Times New Roman"/>
          <w:color w:val="F8F8F0"/>
          <w:sz w:val="21"/>
          <w:szCs w:val="21"/>
        </w:rPr>
        <w:t>=</w:t>
      </w:r>
      <w:r w:rsidRPr="006447A5">
        <w:rPr>
          <w:rFonts w:ascii="Consolas" w:eastAsia="Times New Roman" w:hAnsi="Consolas" w:cs="Times New Roman"/>
          <w:color w:val="FFD945"/>
          <w:sz w:val="21"/>
          <w:szCs w:val="21"/>
        </w:rPr>
        <w:t>"footer"</w:t>
      </w:r>
      <w:r w:rsidRPr="006447A5">
        <w:rPr>
          <w:rFonts w:ascii="Consolas" w:eastAsia="Times New Roman" w:hAnsi="Consolas" w:cs="Times New Roman"/>
          <w:color w:val="F8F8F0"/>
          <w:sz w:val="21"/>
          <w:szCs w:val="21"/>
        </w:rPr>
        <w:t xml:space="preserve"> </w:t>
      </w:r>
      <w:r w:rsidRPr="006447A5">
        <w:rPr>
          <w:rFonts w:ascii="Consolas" w:eastAsia="Times New Roman" w:hAnsi="Consolas" w:cs="Times New Roman"/>
          <w:color w:val="81F900"/>
          <w:sz w:val="21"/>
          <w:szCs w:val="21"/>
        </w:rPr>
        <w:t>label</w:t>
      </w:r>
      <w:r w:rsidRPr="006447A5">
        <w:rPr>
          <w:rFonts w:ascii="Consolas" w:eastAsia="Times New Roman" w:hAnsi="Consolas" w:cs="Times New Roman"/>
          <w:color w:val="F8F8F0"/>
          <w:sz w:val="21"/>
          <w:szCs w:val="21"/>
        </w:rPr>
        <w:t>=</w:t>
      </w:r>
      <w:r w:rsidRPr="006447A5">
        <w:rPr>
          <w:rFonts w:ascii="Consolas" w:eastAsia="Times New Roman" w:hAnsi="Consolas" w:cs="Times New Roman"/>
          <w:color w:val="FFD945"/>
          <w:sz w:val="21"/>
          <w:szCs w:val="21"/>
        </w:rPr>
        <w:t>"Page Footer"</w:t>
      </w:r>
      <w:r w:rsidRPr="006447A5">
        <w:rPr>
          <w:rFonts w:ascii="Consolas" w:eastAsia="Times New Roman" w:hAnsi="Consolas" w:cs="Times New Roman"/>
          <w:color w:val="F8F8F0"/>
          <w:sz w:val="21"/>
          <w:szCs w:val="21"/>
        </w:rPr>
        <w:t xml:space="preserve"> </w:t>
      </w:r>
      <w:r w:rsidRPr="006447A5">
        <w:rPr>
          <w:rFonts w:ascii="Consolas" w:eastAsia="Times New Roman" w:hAnsi="Consolas" w:cs="Times New Roman"/>
          <w:color w:val="81F900"/>
          <w:sz w:val="21"/>
          <w:szCs w:val="21"/>
        </w:rPr>
        <w:t>htmlTag</w:t>
      </w:r>
      <w:r w:rsidRPr="006447A5">
        <w:rPr>
          <w:rFonts w:ascii="Consolas" w:eastAsia="Times New Roman" w:hAnsi="Consolas" w:cs="Times New Roman"/>
          <w:color w:val="F8F8F0"/>
          <w:sz w:val="21"/>
          <w:szCs w:val="21"/>
        </w:rPr>
        <w:t>=</w:t>
      </w:r>
      <w:r w:rsidRPr="006447A5">
        <w:rPr>
          <w:rFonts w:ascii="Consolas" w:eastAsia="Times New Roman" w:hAnsi="Consolas" w:cs="Times New Roman"/>
          <w:color w:val="FFD945"/>
          <w:sz w:val="21"/>
          <w:szCs w:val="21"/>
        </w:rPr>
        <w:t>"div"</w:t>
      </w:r>
      <w:r w:rsidRPr="006447A5">
        <w:rPr>
          <w:rFonts w:ascii="Consolas" w:eastAsia="Times New Roman" w:hAnsi="Consolas" w:cs="Times New Roman"/>
          <w:color w:val="F8F8F0"/>
          <w:sz w:val="21"/>
          <w:szCs w:val="21"/>
        </w:rPr>
        <w:t xml:space="preserve"> </w:t>
      </w:r>
      <w:r w:rsidRPr="006447A5">
        <w:rPr>
          <w:rFonts w:ascii="Consolas" w:eastAsia="Times New Roman" w:hAnsi="Consolas" w:cs="Times New Roman"/>
          <w:color w:val="81F900"/>
          <w:sz w:val="21"/>
          <w:szCs w:val="21"/>
        </w:rPr>
        <w:t>htmlClass</w:t>
      </w:r>
      <w:r w:rsidRPr="006447A5">
        <w:rPr>
          <w:rFonts w:ascii="Consolas" w:eastAsia="Times New Roman" w:hAnsi="Consolas" w:cs="Times New Roman"/>
          <w:color w:val="F8F8F0"/>
          <w:sz w:val="21"/>
          <w:szCs w:val="21"/>
        </w:rPr>
        <w:t>=</w:t>
      </w:r>
      <w:r w:rsidRPr="006447A5">
        <w:rPr>
          <w:rFonts w:ascii="Consolas" w:eastAsia="Times New Roman" w:hAnsi="Consolas" w:cs="Times New Roman"/>
          <w:color w:val="FFD945"/>
          <w:sz w:val="21"/>
          <w:szCs w:val="21"/>
        </w:rPr>
        <w:t>"footer content"</w:t>
      </w:r>
      <w:r w:rsidRPr="006447A5">
        <w:rPr>
          <w:rFonts w:ascii="Consolas" w:eastAsia="Times New Roman" w:hAnsi="Consolas" w:cs="Times New Roman"/>
          <w:color w:val="F8F8F0"/>
          <w:sz w:val="21"/>
          <w:szCs w:val="21"/>
        </w:rPr>
        <w:t>&gt;</w:t>
      </w:r>
    </w:p>
    <w:p w14:paraId="02EAC5C5" w14:textId="77777777" w:rsidR="006447A5" w:rsidRPr="006447A5" w:rsidRDefault="006447A5" w:rsidP="006447A5">
      <w:pPr>
        <w:shd w:val="clear" w:color="auto" w:fill="16171D"/>
        <w:spacing w:after="0" w:line="285" w:lineRule="atLeast"/>
        <w:rPr>
          <w:rFonts w:ascii="Consolas" w:eastAsia="Times New Roman" w:hAnsi="Consolas" w:cs="Times New Roman"/>
          <w:color w:val="F8F8F0"/>
          <w:sz w:val="21"/>
          <w:szCs w:val="21"/>
        </w:rPr>
      </w:pPr>
    </w:p>
    <w:p w14:paraId="03B1D1FD" w14:textId="77777777" w:rsidR="006447A5" w:rsidRPr="006447A5" w:rsidRDefault="006447A5" w:rsidP="006447A5">
      <w:pPr>
        <w:shd w:val="clear" w:color="auto" w:fill="16171D"/>
        <w:spacing w:after="0" w:line="285" w:lineRule="atLeast"/>
        <w:rPr>
          <w:rFonts w:ascii="Consolas" w:eastAsia="Times New Roman" w:hAnsi="Consolas" w:cs="Times New Roman"/>
          <w:color w:val="F8F8F0"/>
          <w:sz w:val="21"/>
          <w:szCs w:val="21"/>
        </w:rPr>
      </w:pPr>
      <w:r w:rsidRPr="006447A5">
        <w:rPr>
          <w:rFonts w:ascii="Consolas" w:eastAsia="Times New Roman" w:hAnsi="Consolas" w:cs="Times New Roman"/>
          <w:color w:val="F8F8F0"/>
          <w:sz w:val="21"/>
          <w:szCs w:val="21"/>
        </w:rPr>
        <w:t>                &lt;</w:t>
      </w:r>
      <w:r w:rsidRPr="006447A5">
        <w:rPr>
          <w:rFonts w:ascii="Consolas" w:eastAsia="Times New Roman" w:hAnsi="Consolas" w:cs="Times New Roman"/>
          <w:color w:val="FF3F4F"/>
          <w:sz w:val="21"/>
          <w:szCs w:val="21"/>
        </w:rPr>
        <w:t>block</w:t>
      </w:r>
      <w:r w:rsidRPr="006447A5">
        <w:rPr>
          <w:rFonts w:ascii="Consolas" w:eastAsia="Times New Roman" w:hAnsi="Consolas" w:cs="Times New Roman"/>
          <w:color w:val="F8F8F0"/>
          <w:sz w:val="21"/>
          <w:szCs w:val="21"/>
        </w:rPr>
        <w:t xml:space="preserve"> </w:t>
      </w:r>
      <w:r w:rsidRPr="006447A5">
        <w:rPr>
          <w:rFonts w:ascii="Consolas" w:eastAsia="Times New Roman" w:hAnsi="Consolas" w:cs="Times New Roman"/>
          <w:color w:val="81F900"/>
          <w:sz w:val="21"/>
          <w:szCs w:val="21"/>
        </w:rPr>
        <w:t>class</w:t>
      </w:r>
      <w:r w:rsidRPr="006447A5">
        <w:rPr>
          <w:rFonts w:ascii="Consolas" w:eastAsia="Times New Roman" w:hAnsi="Consolas" w:cs="Times New Roman"/>
          <w:color w:val="F8F8F0"/>
          <w:sz w:val="21"/>
          <w:szCs w:val="21"/>
        </w:rPr>
        <w:t>=</w:t>
      </w:r>
      <w:r w:rsidRPr="006447A5">
        <w:rPr>
          <w:rFonts w:ascii="Consolas" w:eastAsia="Times New Roman" w:hAnsi="Consolas" w:cs="Times New Roman"/>
          <w:color w:val="FFD945"/>
          <w:sz w:val="21"/>
          <w:szCs w:val="21"/>
        </w:rPr>
        <w:t>"Magento\Framework\View\Element\Html\Links"</w:t>
      </w:r>
      <w:r w:rsidRPr="006447A5">
        <w:rPr>
          <w:rFonts w:ascii="Consolas" w:eastAsia="Times New Roman" w:hAnsi="Consolas" w:cs="Times New Roman"/>
          <w:color w:val="F8F8F0"/>
          <w:sz w:val="21"/>
          <w:szCs w:val="21"/>
        </w:rPr>
        <w:t xml:space="preserve"> </w:t>
      </w:r>
      <w:r w:rsidRPr="006447A5">
        <w:rPr>
          <w:rFonts w:ascii="Consolas" w:eastAsia="Times New Roman" w:hAnsi="Consolas" w:cs="Times New Roman"/>
          <w:color w:val="81F900"/>
          <w:sz w:val="21"/>
          <w:szCs w:val="21"/>
        </w:rPr>
        <w:t>name</w:t>
      </w:r>
      <w:r w:rsidRPr="006447A5">
        <w:rPr>
          <w:rFonts w:ascii="Consolas" w:eastAsia="Times New Roman" w:hAnsi="Consolas" w:cs="Times New Roman"/>
          <w:color w:val="F8F8F0"/>
          <w:sz w:val="21"/>
          <w:szCs w:val="21"/>
        </w:rPr>
        <w:t>=</w:t>
      </w:r>
      <w:r w:rsidRPr="006447A5">
        <w:rPr>
          <w:rFonts w:ascii="Consolas" w:eastAsia="Times New Roman" w:hAnsi="Consolas" w:cs="Times New Roman"/>
          <w:color w:val="FFD945"/>
          <w:sz w:val="21"/>
          <w:szCs w:val="21"/>
        </w:rPr>
        <w:t>"footer_links-2"</w:t>
      </w:r>
      <w:r w:rsidRPr="006447A5">
        <w:rPr>
          <w:rFonts w:ascii="Consolas" w:eastAsia="Times New Roman" w:hAnsi="Consolas" w:cs="Times New Roman"/>
          <w:color w:val="F8F8F0"/>
          <w:sz w:val="21"/>
          <w:szCs w:val="21"/>
        </w:rPr>
        <w:t>&gt;</w:t>
      </w:r>
    </w:p>
    <w:p w14:paraId="57D18BF6" w14:textId="77777777" w:rsidR="006447A5" w:rsidRPr="006447A5" w:rsidRDefault="006447A5" w:rsidP="006447A5">
      <w:pPr>
        <w:shd w:val="clear" w:color="auto" w:fill="16171D"/>
        <w:spacing w:after="0" w:line="285" w:lineRule="atLeast"/>
        <w:rPr>
          <w:rFonts w:ascii="Consolas" w:eastAsia="Times New Roman" w:hAnsi="Consolas" w:cs="Times New Roman"/>
          <w:color w:val="F8F8F0"/>
          <w:sz w:val="21"/>
          <w:szCs w:val="21"/>
        </w:rPr>
      </w:pPr>
      <w:r w:rsidRPr="006447A5">
        <w:rPr>
          <w:rFonts w:ascii="Consolas" w:eastAsia="Times New Roman" w:hAnsi="Consolas" w:cs="Times New Roman"/>
          <w:color w:val="F8F8F0"/>
          <w:sz w:val="21"/>
          <w:szCs w:val="21"/>
        </w:rPr>
        <w:t>                    &lt;</w:t>
      </w:r>
      <w:r w:rsidRPr="006447A5">
        <w:rPr>
          <w:rFonts w:ascii="Consolas" w:eastAsia="Times New Roman" w:hAnsi="Consolas" w:cs="Times New Roman"/>
          <w:color w:val="FF3F4F"/>
          <w:sz w:val="21"/>
          <w:szCs w:val="21"/>
        </w:rPr>
        <w:t>arguments</w:t>
      </w:r>
      <w:r w:rsidRPr="006447A5">
        <w:rPr>
          <w:rFonts w:ascii="Consolas" w:eastAsia="Times New Roman" w:hAnsi="Consolas" w:cs="Times New Roman"/>
          <w:color w:val="F8F8F0"/>
          <w:sz w:val="21"/>
          <w:szCs w:val="21"/>
        </w:rPr>
        <w:t>&gt;</w:t>
      </w:r>
    </w:p>
    <w:p w14:paraId="1CF33DEB" w14:textId="77777777" w:rsidR="006447A5" w:rsidRPr="006447A5" w:rsidRDefault="006447A5" w:rsidP="006447A5">
      <w:pPr>
        <w:shd w:val="clear" w:color="auto" w:fill="16171D"/>
        <w:spacing w:after="0" w:line="285" w:lineRule="atLeast"/>
        <w:rPr>
          <w:rFonts w:ascii="Consolas" w:eastAsia="Times New Roman" w:hAnsi="Consolas" w:cs="Times New Roman"/>
          <w:color w:val="F8F8F0"/>
          <w:sz w:val="21"/>
          <w:szCs w:val="21"/>
        </w:rPr>
      </w:pPr>
      <w:r w:rsidRPr="006447A5">
        <w:rPr>
          <w:rFonts w:ascii="Consolas" w:eastAsia="Times New Roman" w:hAnsi="Consolas" w:cs="Times New Roman"/>
          <w:color w:val="F8F8F0"/>
          <w:sz w:val="21"/>
          <w:szCs w:val="21"/>
        </w:rPr>
        <w:t>                        &lt;</w:t>
      </w:r>
      <w:r w:rsidRPr="006447A5">
        <w:rPr>
          <w:rFonts w:ascii="Consolas" w:eastAsia="Times New Roman" w:hAnsi="Consolas" w:cs="Times New Roman"/>
          <w:color w:val="FF3F4F"/>
          <w:sz w:val="21"/>
          <w:szCs w:val="21"/>
        </w:rPr>
        <w:t>argument</w:t>
      </w:r>
      <w:r w:rsidRPr="006447A5">
        <w:rPr>
          <w:rFonts w:ascii="Consolas" w:eastAsia="Times New Roman" w:hAnsi="Consolas" w:cs="Times New Roman"/>
          <w:color w:val="F8F8F0"/>
          <w:sz w:val="21"/>
          <w:szCs w:val="21"/>
        </w:rPr>
        <w:t xml:space="preserve"> </w:t>
      </w:r>
      <w:r w:rsidRPr="006447A5">
        <w:rPr>
          <w:rFonts w:ascii="Consolas" w:eastAsia="Times New Roman" w:hAnsi="Consolas" w:cs="Times New Roman"/>
          <w:color w:val="81F900"/>
          <w:sz w:val="21"/>
          <w:szCs w:val="21"/>
        </w:rPr>
        <w:t>name</w:t>
      </w:r>
      <w:r w:rsidRPr="006447A5">
        <w:rPr>
          <w:rFonts w:ascii="Consolas" w:eastAsia="Times New Roman" w:hAnsi="Consolas" w:cs="Times New Roman"/>
          <w:color w:val="F8F8F0"/>
          <w:sz w:val="21"/>
          <w:szCs w:val="21"/>
        </w:rPr>
        <w:t>=</w:t>
      </w:r>
      <w:r w:rsidRPr="006447A5">
        <w:rPr>
          <w:rFonts w:ascii="Consolas" w:eastAsia="Times New Roman" w:hAnsi="Consolas" w:cs="Times New Roman"/>
          <w:color w:val="FFD945"/>
          <w:sz w:val="21"/>
          <w:szCs w:val="21"/>
        </w:rPr>
        <w:t>"css_class"</w:t>
      </w:r>
      <w:r w:rsidRPr="006447A5">
        <w:rPr>
          <w:rFonts w:ascii="Consolas" w:eastAsia="Times New Roman" w:hAnsi="Consolas" w:cs="Times New Roman"/>
          <w:color w:val="F8F8F0"/>
          <w:sz w:val="21"/>
          <w:szCs w:val="21"/>
        </w:rPr>
        <w:t xml:space="preserve"> </w:t>
      </w:r>
      <w:r w:rsidRPr="006447A5">
        <w:rPr>
          <w:rFonts w:ascii="Consolas" w:eastAsia="Times New Roman" w:hAnsi="Consolas" w:cs="Times New Roman"/>
          <w:color w:val="81F900"/>
          <w:sz w:val="21"/>
          <w:szCs w:val="21"/>
        </w:rPr>
        <w:t>xsi:type</w:t>
      </w:r>
      <w:r w:rsidRPr="006447A5">
        <w:rPr>
          <w:rFonts w:ascii="Consolas" w:eastAsia="Times New Roman" w:hAnsi="Consolas" w:cs="Times New Roman"/>
          <w:color w:val="F8F8F0"/>
          <w:sz w:val="21"/>
          <w:szCs w:val="21"/>
        </w:rPr>
        <w:t>=</w:t>
      </w:r>
      <w:r w:rsidRPr="006447A5">
        <w:rPr>
          <w:rFonts w:ascii="Consolas" w:eastAsia="Times New Roman" w:hAnsi="Consolas" w:cs="Times New Roman"/>
          <w:color w:val="FFD945"/>
          <w:sz w:val="21"/>
          <w:szCs w:val="21"/>
        </w:rPr>
        <w:t>"string"</w:t>
      </w:r>
      <w:r w:rsidRPr="006447A5">
        <w:rPr>
          <w:rFonts w:ascii="Consolas" w:eastAsia="Times New Roman" w:hAnsi="Consolas" w:cs="Times New Roman"/>
          <w:color w:val="F8F8F0"/>
          <w:sz w:val="21"/>
          <w:szCs w:val="21"/>
        </w:rPr>
        <w:t>&gt;footer links&lt;/</w:t>
      </w:r>
      <w:r w:rsidRPr="006447A5">
        <w:rPr>
          <w:rFonts w:ascii="Consolas" w:eastAsia="Times New Roman" w:hAnsi="Consolas" w:cs="Times New Roman"/>
          <w:color w:val="FF3F4F"/>
          <w:sz w:val="21"/>
          <w:szCs w:val="21"/>
        </w:rPr>
        <w:t>argument</w:t>
      </w:r>
      <w:r w:rsidRPr="006447A5">
        <w:rPr>
          <w:rFonts w:ascii="Consolas" w:eastAsia="Times New Roman" w:hAnsi="Consolas" w:cs="Times New Roman"/>
          <w:color w:val="F8F8F0"/>
          <w:sz w:val="21"/>
          <w:szCs w:val="21"/>
        </w:rPr>
        <w:t>&gt;</w:t>
      </w:r>
    </w:p>
    <w:p w14:paraId="3A9B1798" w14:textId="77777777" w:rsidR="006447A5" w:rsidRPr="006447A5" w:rsidRDefault="006447A5" w:rsidP="006447A5">
      <w:pPr>
        <w:shd w:val="clear" w:color="auto" w:fill="16171D"/>
        <w:spacing w:after="0" w:line="285" w:lineRule="atLeast"/>
        <w:rPr>
          <w:rFonts w:ascii="Consolas" w:eastAsia="Times New Roman" w:hAnsi="Consolas" w:cs="Times New Roman"/>
          <w:color w:val="F8F8F0"/>
          <w:sz w:val="21"/>
          <w:szCs w:val="21"/>
        </w:rPr>
      </w:pPr>
      <w:r w:rsidRPr="006447A5">
        <w:rPr>
          <w:rFonts w:ascii="Consolas" w:eastAsia="Times New Roman" w:hAnsi="Consolas" w:cs="Times New Roman"/>
          <w:color w:val="F8F8F0"/>
          <w:sz w:val="21"/>
          <w:szCs w:val="21"/>
        </w:rPr>
        <w:t>                    &lt;/</w:t>
      </w:r>
      <w:r w:rsidRPr="006447A5">
        <w:rPr>
          <w:rFonts w:ascii="Consolas" w:eastAsia="Times New Roman" w:hAnsi="Consolas" w:cs="Times New Roman"/>
          <w:color w:val="FF3F4F"/>
          <w:sz w:val="21"/>
          <w:szCs w:val="21"/>
        </w:rPr>
        <w:t>arguments</w:t>
      </w:r>
      <w:r w:rsidRPr="006447A5">
        <w:rPr>
          <w:rFonts w:ascii="Consolas" w:eastAsia="Times New Roman" w:hAnsi="Consolas" w:cs="Times New Roman"/>
          <w:color w:val="F8F8F0"/>
          <w:sz w:val="21"/>
          <w:szCs w:val="21"/>
        </w:rPr>
        <w:t>&gt;</w:t>
      </w:r>
    </w:p>
    <w:p w14:paraId="6AE4F709" w14:textId="77777777" w:rsidR="006447A5" w:rsidRPr="006447A5" w:rsidRDefault="006447A5" w:rsidP="006447A5">
      <w:pPr>
        <w:shd w:val="clear" w:color="auto" w:fill="16171D"/>
        <w:spacing w:after="0" w:line="285" w:lineRule="atLeast"/>
        <w:rPr>
          <w:rFonts w:ascii="Consolas" w:eastAsia="Times New Roman" w:hAnsi="Consolas" w:cs="Times New Roman"/>
          <w:color w:val="F8F8F0"/>
          <w:sz w:val="21"/>
          <w:szCs w:val="21"/>
        </w:rPr>
      </w:pPr>
    </w:p>
    <w:p w14:paraId="6CE605C9" w14:textId="77777777" w:rsidR="006447A5" w:rsidRPr="006447A5" w:rsidRDefault="006447A5" w:rsidP="006447A5">
      <w:pPr>
        <w:shd w:val="clear" w:color="auto" w:fill="16171D"/>
        <w:spacing w:after="0" w:line="285" w:lineRule="atLeast"/>
        <w:rPr>
          <w:rFonts w:ascii="Consolas" w:eastAsia="Times New Roman" w:hAnsi="Consolas" w:cs="Times New Roman"/>
          <w:color w:val="F8F8F0"/>
          <w:sz w:val="21"/>
          <w:szCs w:val="21"/>
        </w:rPr>
      </w:pPr>
      <w:r w:rsidRPr="006447A5">
        <w:rPr>
          <w:rFonts w:ascii="Consolas" w:eastAsia="Times New Roman" w:hAnsi="Consolas" w:cs="Times New Roman"/>
          <w:color w:val="F8F8F0"/>
          <w:sz w:val="21"/>
          <w:szCs w:val="21"/>
        </w:rPr>
        <w:t>                &lt;/</w:t>
      </w:r>
      <w:r w:rsidRPr="006447A5">
        <w:rPr>
          <w:rFonts w:ascii="Consolas" w:eastAsia="Times New Roman" w:hAnsi="Consolas" w:cs="Times New Roman"/>
          <w:color w:val="FF3F4F"/>
          <w:sz w:val="21"/>
          <w:szCs w:val="21"/>
        </w:rPr>
        <w:t>block</w:t>
      </w:r>
      <w:r w:rsidRPr="006447A5">
        <w:rPr>
          <w:rFonts w:ascii="Consolas" w:eastAsia="Times New Roman" w:hAnsi="Consolas" w:cs="Times New Roman"/>
          <w:color w:val="F8F8F0"/>
          <w:sz w:val="21"/>
          <w:szCs w:val="21"/>
        </w:rPr>
        <w:t>&gt;</w:t>
      </w:r>
    </w:p>
    <w:p w14:paraId="4F78D10D" w14:textId="77777777" w:rsidR="006447A5" w:rsidRPr="006447A5" w:rsidRDefault="006447A5" w:rsidP="006447A5">
      <w:pPr>
        <w:shd w:val="clear" w:color="auto" w:fill="16171D"/>
        <w:spacing w:after="0" w:line="285" w:lineRule="atLeast"/>
        <w:rPr>
          <w:rFonts w:ascii="Consolas" w:eastAsia="Times New Roman" w:hAnsi="Consolas" w:cs="Times New Roman"/>
          <w:color w:val="F8F8F0"/>
          <w:sz w:val="21"/>
          <w:szCs w:val="21"/>
        </w:rPr>
      </w:pPr>
      <w:r w:rsidRPr="006447A5">
        <w:rPr>
          <w:rFonts w:ascii="Consolas" w:eastAsia="Times New Roman" w:hAnsi="Consolas" w:cs="Times New Roman"/>
          <w:color w:val="F8F8F0"/>
          <w:sz w:val="21"/>
          <w:szCs w:val="21"/>
        </w:rPr>
        <w:t>        &lt;/</w:t>
      </w:r>
      <w:r w:rsidRPr="006447A5">
        <w:rPr>
          <w:rFonts w:ascii="Consolas" w:eastAsia="Times New Roman" w:hAnsi="Consolas" w:cs="Times New Roman"/>
          <w:color w:val="FF3F4F"/>
          <w:sz w:val="21"/>
          <w:szCs w:val="21"/>
        </w:rPr>
        <w:t>referencecontainer</w:t>
      </w:r>
      <w:r w:rsidRPr="006447A5">
        <w:rPr>
          <w:rFonts w:ascii="Consolas" w:eastAsia="Times New Roman" w:hAnsi="Consolas" w:cs="Times New Roman"/>
          <w:color w:val="F8F8F0"/>
          <w:sz w:val="21"/>
          <w:szCs w:val="21"/>
        </w:rPr>
        <w:t>&gt;</w:t>
      </w:r>
    </w:p>
    <w:p w14:paraId="5B8D550C" w14:textId="77777777" w:rsidR="008036F0" w:rsidRDefault="008036F0" w:rsidP="00225908"/>
    <w:p w14:paraId="2CE720BE" w14:textId="08AD6B79" w:rsidR="00150032" w:rsidRDefault="00BE46A3" w:rsidP="00225908">
      <w:r>
        <w:lastRenderedPageBreak/>
        <w:t xml:space="preserve">Bốc thêm nội dung vào từ </w:t>
      </w:r>
      <w:r w:rsidR="00AD07C0">
        <w:t xml:space="preserve">module-cms và kết quả chúng ta nhận được như sau trong default.xml. </w:t>
      </w:r>
    </w:p>
    <w:p w14:paraId="0AC9D8A0"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referenceContainer</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name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"footer"</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label</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"Page Footer"</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htmlTag</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"div"</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htmlClass</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"footer content"</w:t>
      </w:r>
      <w:r w:rsidRPr="00C67DC7">
        <w:rPr>
          <w:rFonts w:ascii="Consolas" w:eastAsia="Times New Roman" w:hAnsi="Consolas" w:cs="Times New Roman"/>
          <w:color w:val="F8F8F0"/>
          <w:sz w:val="21"/>
          <w:szCs w:val="21"/>
        </w:rPr>
        <w:t>&gt;</w:t>
      </w:r>
    </w:p>
    <w:p w14:paraId="7C882A65"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p>
    <w:p w14:paraId="0ECF4E58"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block</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class</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"Magento\Framework\View\Element\Html\Links"</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name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"footer_links-2"</w:t>
      </w:r>
      <w:r w:rsidRPr="00C67DC7">
        <w:rPr>
          <w:rFonts w:ascii="Consolas" w:eastAsia="Times New Roman" w:hAnsi="Consolas" w:cs="Times New Roman"/>
          <w:color w:val="F8F8F0"/>
          <w:sz w:val="21"/>
          <w:szCs w:val="21"/>
        </w:rPr>
        <w:t>&gt;</w:t>
      </w:r>
    </w:p>
    <w:p w14:paraId="41FD3DF1"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arguments</w:t>
      </w:r>
      <w:r w:rsidRPr="00C67DC7">
        <w:rPr>
          <w:rFonts w:ascii="Consolas" w:eastAsia="Times New Roman" w:hAnsi="Consolas" w:cs="Times New Roman"/>
          <w:color w:val="F8F8F0"/>
          <w:sz w:val="21"/>
          <w:szCs w:val="21"/>
        </w:rPr>
        <w:t>&gt;</w:t>
      </w:r>
    </w:p>
    <w:p w14:paraId="2B3E1454"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argument</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name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"css_class"</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xsi:type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"string"</w:t>
      </w:r>
      <w:r w:rsidRPr="00C67DC7">
        <w:rPr>
          <w:rFonts w:ascii="Consolas" w:eastAsia="Times New Roman" w:hAnsi="Consolas" w:cs="Times New Roman"/>
          <w:color w:val="F8F8F0"/>
          <w:sz w:val="21"/>
          <w:szCs w:val="21"/>
        </w:rPr>
        <w:t>&gt;footer links&lt;/</w:t>
      </w:r>
      <w:r w:rsidRPr="00C67DC7">
        <w:rPr>
          <w:rFonts w:ascii="Consolas" w:eastAsia="Times New Roman" w:hAnsi="Consolas" w:cs="Times New Roman"/>
          <w:color w:val="FF3F4F"/>
          <w:sz w:val="21"/>
          <w:szCs w:val="21"/>
        </w:rPr>
        <w:t>argument</w:t>
      </w:r>
      <w:r w:rsidRPr="00C67DC7">
        <w:rPr>
          <w:rFonts w:ascii="Consolas" w:eastAsia="Times New Roman" w:hAnsi="Consolas" w:cs="Times New Roman"/>
          <w:color w:val="F8F8F0"/>
          <w:sz w:val="21"/>
          <w:szCs w:val="21"/>
        </w:rPr>
        <w:t>&gt;</w:t>
      </w:r>
    </w:p>
    <w:p w14:paraId="079EA2D3"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arguments</w:t>
      </w:r>
      <w:r w:rsidRPr="00C67DC7">
        <w:rPr>
          <w:rFonts w:ascii="Consolas" w:eastAsia="Times New Roman" w:hAnsi="Consolas" w:cs="Times New Roman"/>
          <w:color w:val="F8F8F0"/>
          <w:sz w:val="21"/>
          <w:szCs w:val="21"/>
        </w:rPr>
        <w:t>&gt;</w:t>
      </w:r>
    </w:p>
    <w:p w14:paraId="6BD936FE"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p>
    <w:p w14:paraId="071F8CE9"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block</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class</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"Magento\Framework\View\Element\Html\Link\Current"</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name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"secure-shipping-link"</w:t>
      </w:r>
      <w:r w:rsidRPr="00C67DC7">
        <w:rPr>
          <w:rFonts w:ascii="Consolas" w:eastAsia="Times New Roman" w:hAnsi="Consolas" w:cs="Times New Roman"/>
          <w:color w:val="F8F8F0"/>
          <w:sz w:val="21"/>
          <w:szCs w:val="21"/>
        </w:rPr>
        <w:t>&gt;</w:t>
      </w:r>
    </w:p>
    <w:p w14:paraId="606D8A01"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arguments</w:t>
      </w:r>
      <w:r w:rsidRPr="00C67DC7">
        <w:rPr>
          <w:rFonts w:ascii="Consolas" w:eastAsia="Times New Roman" w:hAnsi="Consolas" w:cs="Times New Roman"/>
          <w:color w:val="F8F8F0"/>
          <w:sz w:val="21"/>
          <w:szCs w:val="21"/>
        </w:rPr>
        <w:t>&gt;</w:t>
      </w:r>
    </w:p>
    <w:p w14:paraId="65542D84"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argument</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name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"label"</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xsi:type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"string"</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translate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"true"</w:t>
      </w:r>
      <w:r w:rsidRPr="00C67DC7">
        <w:rPr>
          <w:rFonts w:ascii="Consolas" w:eastAsia="Times New Roman" w:hAnsi="Consolas" w:cs="Times New Roman"/>
          <w:color w:val="F8F8F0"/>
          <w:sz w:val="21"/>
          <w:szCs w:val="21"/>
        </w:rPr>
        <w:t>&gt;Secure Shipping&lt;/</w:t>
      </w:r>
      <w:r w:rsidRPr="00C67DC7">
        <w:rPr>
          <w:rFonts w:ascii="Consolas" w:eastAsia="Times New Roman" w:hAnsi="Consolas" w:cs="Times New Roman"/>
          <w:color w:val="FF3F4F"/>
          <w:sz w:val="21"/>
          <w:szCs w:val="21"/>
        </w:rPr>
        <w:t>argument</w:t>
      </w:r>
      <w:r w:rsidRPr="00C67DC7">
        <w:rPr>
          <w:rFonts w:ascii="Consolas" w:eastAsia="Times New Roman" w:hAnsi="Consolas" w:cs="Times New Roman"/>
          <w:color w:val="F8F8F0"/>
          <w:sz w:val="21"/>
          <w:szCs w:val="21"/>
        </w:rPr>
        <w:t>&gt;</w:t>
      </w:r>
    </w:p>
    <w:p w14:paraId="69630308"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argument</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name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"path"</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xsi:type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"string"</w:t>
      </w:r>
      <w:r w:rsidRPr="00C67DC7">
        <w:rPr>
          <w:rFonts w:ascii="Consolas" w:eastAsia="Times New Roman" w:hAnsi="Consolas" w:cs="Times New Roman"/>
          <w:color w:val="F8F8F0"/>
          <w:sz w:val="21"/>
          <w:szCs w:val="21"/>
        </w:rPr>
        <w:t>&gt;#&lt;/</w:t>
      </w:r>
      <w:r w:rsidRPr="00C67DC7">
        <w:rPr>
          <w:rFonts w:ascii="Consolas" w:eastAsia="Times New Roman" w:hAnsi="Consolas" w:cs="Times New Roman"/>
          <w:color w:val="FF3F4F"/>
          <w:sz w:val="21"/>
          <w:szCs w:val="21"/>
        </w:rPr>
        <w:t>argument</w:t>
      </w:r>
      <w:r w:rsidRPr="00C67DC7">
        <w:rPr>
          <w:rFonts w:ascii="Consolas" w:eastAsia="Times New Roman" w:hAnsi="Consolas" w:cs="Times New Roman"/>
          <w:color w:val="F8F8F0"/>
          <w:sz w:val="21"/>
          <w:szCs w:val="21"/>
        </w:rPr>
        <w:t>&gt;</w:t>
      </w:r>
    </w:p>
    <w:p w14:paraId="16784132"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arguments</w:t>
      </w:r>
      <w:r w:rsidRPr="00C67DC7">
        <w:rPr>
          <w:rFonts w:ascii="Consolas" w:eastAsia="Times New Roman" w:hAnsi="Consolas" w:cs="Times New Roman"/>
          <w:color w:val="F8F8F0"/>
          <w:sz w:val="21"/>
          <w:szCs w:val="21"/>
        </w:rPr>
        <w:t>&gt;</w:t>
      </w:r>
    </w:p>
    <w:p w14:paraId="1E69D53C"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block</w:t>
      </w:r>
      <w:r w:rsidRPr="00C67DC7">
        <w:rPr>
          <w:rFonts w:ascii="Consolas" w:eastAsia="Times New Roman" w:hAnsi="Consolas" w:cs="Times New Roman"/>
          <w:color w:val="F8F8F0"/>
          <w:sz w:val="21"/>
          <w:szCs w:val="21"/>
        </w:rPr>
        <w:t>&gt;</w:t>
      </w:r>
    </w:p>
    <w:p w14:paraId="5D262FDE"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block</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class</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"Magento\Framework\View\Element\Html\Link\Current"</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name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"affiliates-link"</w:t>
      </w:r>
      <w:r w:rsidRPr="00C67DC7">
        <w:rPr>
          <w:rFonts w:ascii="Consolas" w:eastAsia="Times New Roman" w:hAnsi="Consolas" w:cs="Times New Roman"/>
          <w:color w:val="F8F8F0"/>
          <w:sz w:val="21"/>
          <w:szCs w:val="21"/>
        </w:rPr>
        <w:t>&gt;</w:t>
      </w:r>
    </w:p>
    <w:p w14:paraId="1D074605"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arguments</w:t>
      </w:r>
      <w:r w:rsidRPr="00C67DC7">
        <w:rPr>
          <w:rFonts w:ascii="Consolas" w:eastAsia="Times New Roman" w:hAnsi="Consolas" w:cs="Times New Roman"/>
          <w:color w:val="F8F8F0"/>
          <w:sz w:val="21"/>
          <w:szCs w:val="21"/>
        </w:rPr>
        <w:t>&gt;</w:t>
      </w:r>
    </w:p>
    <w:p w14:paraId="3B15F6A6"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argument</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name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"label"</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xsi:type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"string"</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translate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"true"</w:t>
      </w:r>
      <w:r w:rsidRPr="00C67DC7">
        <w:rPr>
          <w:rFonts w:ascii="Consolas" w:eastAsia="Times New Roman" w:hAnsi="Consolas" w:cs="Times New Roman"/>
          <w:color w:val="F8F8F0"/>
          <w:sz w:val="21"/>
          <w:szCs w:val="21"/>
        </w:rPr>
        <w:t>&gt;Affiliates&lt;/</w:t>
      </w:r>
      <w:r w:rsidRPr="00C67DC7">
        <w:rPr>
          <w:rFonts w:ascii="Consolas" w:eastAsia="Times New Roman" w:hAnsi="Consolas" w:cs="Times New Roman"/>
          <w:color w:val="FF3F4F"/>
          <w:sz w:val="21"/>
          <w:szCs w:val="21"/>
        </w:rPr>
        <w:t>argument</w:t>
      </w:r>
      <w:r w:rsidRPr="00C67DC7">
        <w:rPr>
          <w:rFonts w:ascii="Consolas" w:eastAsia="Times New Roman" w:hAnsi="Consolas" w:cs="Times New Roman"/>
          <w:color w:val="F8F8F0"/>
          <w:sz w:val="21"/>
          <w:szCs w:val="21"/>
        </w:rPr>
        <w:t>&gt;</w:t>
      </w:r>
    </w:p>
    <w:p w14:paraId="54A4070F"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argument</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name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"path"</w:t>
      </w:r>
      <w:r w:rsidRPr="00C67DC7">
        <w:rPr>
          <w:rFonts w:ascii="Consolas" w:eastAsia="Times New Roman" w:hAnsi="Consolas" w:cs="Times New Roman"/>
          <w:color w:val="F8F8F0"/>
          <w:sz w:val="21"/>
          <w:szCs w:val="21"/>
        </w:rPr>
        <w:t xml:space="preserve"> </w:t>
      </w:r>
      <w:r w:rsidRPr="00C67DC7">
        <w:rPr>
          <w:rFonts w:ascii="Consolas" w:eastAsia="Times New Roman" w:hAnsi="Consolas" w:cs="Times New Roman"/>
          <w:color w:val="81F900"/>
          <w:sz w:val="21"/>
          <w:szCs w:val="21"/>
        </w:rPr>
        <w:t>xsi:type</w:t>
      </w:r>
      <w:r w:rsidRPr="00C67DC7">
        <w:rPr>
          <w:rFonts w:ascii="Consolas" w:eastAsia="Times New Roman" w:hAnsi="Consolas" w:cs="Times New Roman"/>
          <w:color w:val="F8F8F0"/>
          <w:sz w:val="21"/>
          <w:szCs w:val="21"/>
        </w:rPr>
        <w:t>=</w:t>
      </w:r>
      <w:r w:rsidRPr="00C67DC7">
        <w:rPr>
          <w:rFonts w:ascii="Consolas" w:eastAsia="Times New Roman" w:hAnsi="Consolas" w:cs="Times New Roman"/>
          <w:color w:val="FFD945"/>
          <w:sz w:val="21"/>
          <w:szCs w:val="21"/>
        </w:rPr>
        <w:t>"string"</w:t>
      </w:r>
      <w:r w:rsidRPr="00C67DC7">
        <w:rPr>
          <w:rFonts w:ascii="Consolas" w:eastAsia="Times New Roman" w:hAnsi="Consolas" w:cs="Times New Roman"/>
          <w:color w:val="F8F8F0"/>
          <w:sz w:val="21"/>
          <w:szCs w:val="21"/>
        </w:rPr>
        <w:t>&gt;#&lt;/</w:t>
      </w:r>
      <w:r w:rsidRPr="00C67DC7">
        <w:rPr>
          <w:rFonts w:ascii="Consolas" w:eastAsia="Times New Roman" w:hAnsi="Consolas" w:cs="Times New Roman"/>
          <w:color w:val="FF3F4F"/>
          <w:sz w:val="21"/>
          <w:szCs w:val="21"/>
        </w:rPr>
        <w:t>argument</w:t>
      </w:r>
      <w:r w:rsidRPr="00C67DC7">
        <w:rPr>
          <w:rFonts w:ascii="Consolas" w:eastAsia="Times New Roman" w:hAnsi="Consolas" w:cs="Times New Roman"/>
          <w:color w:val="F8F8F0"/>
          <w:sz w:val="21"/>
          <w:szCs w:val="21"/>
        </w:rPr>
        <w:t>&gt;</w:t>
      </w:r>
    </w:p>
    <w:p w14:paraId="33AFB29A"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arguments</w:t>
      </w:r>
      <w:r w:rsidRPr="00C67DC7">
        <w:rPr>
          <w:rFonts w:ascii="Consolas" w:eastAsia="Times New Roman" w:hAnsi="Consolas" w:cs="Times New Roman"/>
          <w:color w:val="F8F8F0"/>
          <w:sz w:val="21"/>
          <w:szCs w:val="21"/>
        </w:rPr>
        <w:t>&gt;</w:t>
      </w:r>
    </w:p>
    <w:p w14:paraId="766383DA"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block</w:t>
      </w:r>
      <w:r w:rsidRPr="00C67DC7">
        <w:rPr>
          <w:rFonts w:ascii="Consolas" w:eastAsia="Times New Roman" w:hAnsi="Consolas" w:cs="Times New Roman"/>
          <w:color w:val="F8F8F0"/>
          <w:sz w:val="21"/>
          <w:szCs w:val="21"/>
        </w:rPr>
        <w:t>&gt;</w:t>
      </w:r>
    </w:p>
    <w:p w14:paraId="62C62E17"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block</w:t>
      </w:r>
      <w:r w:rsidRPr="00C67DC7">
        <w:rPr>
          <w:rFonts w:ascii="Consolas" w:eastAsia="Times New Roman" w:hAnsi="Consolas" w:cs="Times New Roman"/>
          <w:color w:val="F8F8F0"/>
          <w:sz w:val="21"/>
          <w:szCs w:val="21"/>
        </w:rPr>
        <w:t>&gt;</w:t>
      </w:r>
    </w:p>
    <w:p w14:paraId="67E317C6"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r w:rsidRPr="00C67DC7">
        <w:rPr>
          <w:rFonts w:ascii="Consolas" w:eastAsia="Times New Roman" w:hAnsi="Consolas" w:cs="Times New Roman"/>
          <w:color w:val="F8F8F0"/>
          <w:sz w:val="21"/>
          <w:szCs w:val="21"/>
        </w:rPr>
        <w:t>        &lt;/</w:t>
      </w:r>
      <w:r w:rsidRPr="00C67DC7">
        <w:rPr>
          <w:rFonts w:ascii="Consolas" w:eastAsia="Times New Roman" w:hAnsi="Consolas" w:cs="Times New Roman"/>
          <w:color w:val="FF3F4F"/>
          <w:sz w:val="21"/>
          <w:szCs w:val="21"/>
        </w:rPr>
        <w:t>referenceContainer</w:t>
      </w:r>
      <w:r w:rsidRPr="00C67DC7">
        <w:rPr>
          <w:rFonts w:ascii="Consolas" w:eastAsia="Times New Roman" w:hAnsi="Consolas" w:cs="Times New Roman"/>
          <w:color w:val="F8F8F0"/>
          <w:sz w:val="21"/>
          <w:szCs w:val="21"/>
        </w:rPr>
        <w:t>&gt;</w:t>
      </w:r>
    </w:p>
    <w:p w14:paraId="0E13E498" w14:textId="77777777" w:rsidR="00C67DC7" w:rsidRPr="00C67DC7" w:rsidRDefault="00C67DC7" w:rsidP="00C67DC7">
      <w:pPr>
        <w:shd w:val="clear" w:color="auto" w:fill="16171D"/>
        <w:spacing w:after="0" w:line="285" w:lineRule="atLeast"/>
        <w:rPr>
          <w:rFonts w:ascii="Consolas" w:eastAsia="Times New Roman" w:hAnsi="Consolas" w:cs="Times New Roman"/>
          <w:color w:val="F8F8F0"/>
          <w:sz w:val="21"/>
          <w:szCs w:val="21"/>
        </w:rPr>
      </w:pPr>
    </w:p>
    <w:p w14:paraId="28CE2D52" w14:textId="77777777" w:rsidR="00AD07C0" w:rsidRDefault="00AD07C0" w:rsidP="00225908"/>
    <w:p w14:paraId="1358B2AB" w14:textId="3151306D" w:rsidR="00411BEC" w:rsidRDefault="006A063A" w:rsidP="00225908">
      <w:r>
        <w:rPr>
          <w:noProof/>
        </w:rPr>
        <w:drawing>
          <wp:inline distT="0" distB="0" distL="0" distR="0" wp14:anchorId="12BB8FA1" wp14:editId="18160648">
            <wp:extent cx="5943600" cy="12299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24-07-11 113721.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14:paraId="4CCAFECC" w14:textId="77777777" w:rsidR="00411BEC" w:rsidRDefault="00411BEC" w:rsidP="00225908"/>
    <w:p w14:paraId="58049416" w14:textId="2B10305D" w:rsidR="008036F0" w:rsidRDefault="008036F0" w:rsidP="008036F0">
      <w:pPr>
        <w:pStyle w:val="Heading4"/>
      </w:pPr>
      <w:r>
        <w:lastRenderedPageBreak/>
        <w:t>8.5.1 Công cụ hỗ trợ selet thẻ và toàn bộ thẻ cha – Vscode-expand-region</w:t>
      </w:r>
    </w:p>
    <w:p w14:paraId="11CFF402" w14:textId="77777777" w:rsidR="008036F0" w:rsidRDefault="008036F0" w:rsidP="008036F0"/>
    <w:tbl>
      <w:tblPr>
        <w:tblStyle w:val="TableGrid"/>
        <w:tblW w:w="0" w:type="auto"/>
        <w:tblLook w:val="04A0" w:firstRow="1" w:lastRow="0" w:firstColumn="1" w:lastColumn="0" w:noHBand="0" w:noVBand="1"/>
      </w:tblPr>
      <w:tblGrid>
        <w:gridCol w:w="9350"/>
      </w:tblGrid>
      <w:tr w:rsidR="008036F0" w14:paraId="505E3DCD" w14:textId="77777777" w:rsidTr="008036F0">
        <w:tc>
          <w:tcPr>
            <w:tcW w:w="9350" w:type="dxa"/>
          </w:tcPr>
          <w:p w14:paraId="4F2B6F6B" w14:textId="013DECBC" w:rsidR="008036F0" w:rsidRDefault="00AF7872" w:rsidP="008036F0">
            <w:hyperlink r:id="rId218" w:history="1">
              <w:r w:rsidR="008036F0" w:rsidRPr="00F22D76">
                <w:rPr>
                  <w:rStyle w:val="Hyperlink"/>
                </w:rPr>
                <w:t>https://marketplace.visualstudio.com/items?itemName=letrieu.expand-region</w:t>
              </w:r>
            </w:hyperlink>
            <w:r w:rsidR="008036F0">
              <w:t xml:space="preserve"> </w:t>
            </w:r>
          </w:p>
        </w:tc>
      </w:tr>
    </w:tbl>
    <w:p w14:paraId="71D0BEA6" w14:textId="77777777" w:rsidR="008036F0" w:rsidRDefault="008036F0" w:rsidP="008036F0"/>
    <w:p w14:paraId="3FAF9F5F" w14:textId="43E4D809" w:rsidR="008036F0" w:rsidRDefault="008036F0" w:rsidP="008036F0">
      <w:r>
        <w:t xml:space="preserve">Đây là một công cụ hỗ trợ chọn vùng text rất thuận tiện cho việc lập trình với php và các dữ liệu khác như XML. </w:t>
      </w:r>
      <w:r w:rsidR="000643A6">
        <w:t xml:space="preserve"> Có cách sử dụng rất đơn giản chỉ cần sử dụng </w:t>
      </w:r>
      <w:r w:rsidR="000643A6" w:rsidRPr="00411BEC">
        <w:rPr>
          <w:b/>
          <w:color w:val="FF0000"/>
        </w:rPr>
        <w:t>Ctr + W</w:t>
      </w:r>
      <w:r w:rsidR="000643A6" w:rsidRPr="00411BEC">
        <w:rPr>
          <w:color w:val="FF0000"/>
        </w:rPr>
        <w:t xml:space="preserve"> </w:t>
      </w:r>
      <w:r w:rsidR="000643A6">
        <w:t xml:space="preserve">để select tăng dần vùng chọn. </w:t>
      </w:r>
    </w:p>
    <w:p w14:paraId="7BD56085" w14:textId="77777777" w:rsidR="000643A6" w:rsidRDefault="000643A6" w:rsidP="008036F0"/>
    <w:p w14:paraId="550278BB" w14:textId="57825D38" w:rsidR="00DF7A28" w:rsidRDefault="00DF7A28" w:rsidP="00AB4FF0">
      <w:pPr>
        <w:pStyle w:val="Heading2"/>
      </w:pPr>
      <w:r>
        <w:t xml:space="preserve">Chương 9: Translations </w:t>
      </w:r>
      <w:r w:rsidR="00AB4FF0">
        <w:t xml:space="preserve">– </w:t>
      </w:r>
      <w:r w:rsidR="00C21528">
        <w:t xml:space="preserve">Bản </w:t>
      </w:r>
      <w:r w:rsidR="00AB4FF0">
        <w:t xml:space="preserve">Dịch </w:t>
      </w:r>
    </w:p>
    <w:p w14:paraId="42780D03" w14:textId="77777777" w:rsidR="00AB4FF0" w:rsidRDefault="00AB4FF0" w:rsidP="00AB4FF0"/>
    <w:tbl>
      <w:tblPr>
        <w:tblStyle w:val="TableGrid"/>
        <w:tblW w:w="0" w:type="auto"/>
        <w:tblLook w:val="04A0" w:firstRow="1" w:lastRow="0" w:firstColumn="1" w:lastColumn="0" w:noHBand="0" w:noVBand="1"/>
      </w:tblPr>
      <w:tblGrid>
        <w:gridCol w:w="9350"/>
      </w:tblGrid>
      <w:tr w:rsidR="00870CFB" w14:paraId="2000D787" w14:textId="77777777" w:rsidTr="00870CFB">
        <w:tc>
          <w:tcPr>
            <w:tcW w:w="9350" w:type="dxa"/>
          </w:tcPr>
          <w:p w14:paraId="6D0DF543" w14:textId="77777777" w:rsidR="00870CFB" w:rsidRDefault="00870CFB" w:rsidP="00AB4FF0"/>
          <w:p w14:paraId="4B86ED45" w14:textId="425B0C07" w:rsidR="00870CFB" w:rsidRDefault="00AF7872" w:rsidP="00AB4FF0">
            <w:hyperlink r:id="rId219" w:anchor="terms" w:history="1">
              <w:r w:rsidR="00870CFB" w:rsidRPr="00D47547">
                <w:rPr>
                  <w:rStyle w:val="Hyperlink"/>
                </w:rPr>
                <w:t>https://developer.adobe.com/commerce/frontend-core/guide/translations/#terms</w:t>
              </w:r>
            </w:hyperlink>
          </w:p>
          <w:p w14:paraId="617A48FB" w14:textId="575C0487" w:rsidR="00ED1CAA" w:rsidRDefault="00AF7872" w:rsidP="00AB4FF0">
            <w:hyperlink r:id="rId220" w:history="1">
              <w:r w:rsidR="00ED1CAA" w:rsidRPr="00D47547">
                <w:rPr>
                  <w:rStyle w:val="Hyperlink"/>
                </w:rPr>
                <w:t>https://github.com/magento-l10n/i18n-magento2</w:t>
              </w:r>
            </w:hyperlink>
            <w:r w:rsidR="00ED1CAA">
              <w:t xml:space="preserve"> </w:t>
            </w:r>
          </w:p>
          <w:p w14:paraId="00269BB1" w14:textId="22E37203" w:rsidR="00ED1CAA" w:rsidRDefault="00AF7872" w:rsidP="00AB4FF0">
            <w:hyperlink r:id="rId221" w:history="1">
              <w:r w:rsidR="00C41C5C" w:rsidRPr="00D47547">
                <w:rPr>
                  <w:rStyle w:val="Hyperlink"/>
                </w:rPr>
                <w:t>https://github.com/mageplaza/magento-2-vietnamese-language-pack</w:t>
              </w:r>
            </w:hyperlink>
            <w:r w:rsidR="00C41C5C">
              <w:t xml:space="preserve"> </w:t>
            </w:r>
          </w:p>
          <w:p w14:paraId="3E73F466" w14:textId="144834B1" w:rsidR="009A1DB4" w:rsidRDefault="00AF7872" w:rsidP="00AB4FF0">
            <w:hyperlink r:id="rId222" w:history="1">
              <w:r w:rsidR="009A1DB4" w:rsidRPr="00D47547">
                <w:rPr>
                  <w:rStyle w:val="Hyperlink"/>
                </w:rPr>
                <w:t>https://github.com/mageplaza/magento-2-vietnamese-language-pack/blob/master/vi_VN.csv</w:t>
              </w:r>
            </w:hyperlink>
            <w:r w:rsidR="009A1DB4">
              <w:t xml:space="preserve"> </w:t>
            </w:r>
          </w:p>
          <w:p w14:paraId="1FB28E11" w14:textId="5C34B4EE" w:rsidR="00870CFB" w:rsidRDefault="00870CFB" w:rsidP="00AB4FF0"/>
        </w:tc>
      </w:tr>
    </w:tbl>
    <w:p w14:paraId="317DA29E" w14:textId="77777777" w:rsidR="00870CFB" w:rsidRDefault="00870CFB" w:rsidP="00AB4FF0"/>
    <w:p w14:paraId="38AF27A5" w14:textId="302FB69E" w:rsidR="0010324C" w:rsidRDefault="00E94AC5" w:rsidP="00AB4FF0">
      <w:r>
        <w:t xml:space="preserve">Ứng dụng cho phép bạn để bản địa hoá (localize) cửa hàng của bạn cho nhiều nhiều và thị trường. </w:t>
      </w:r>
      <w:r w:rsidR="00EA71AE">
        <w:t xml:space="preserve">Chúng tôi cải tiến việc bản địa hoá và tuỳ chỉnh các phiên bản bằng cách giúp đó là làm tử điển dịch thuật để dễ dàng cập nhật hơn và giảm thiểu lượng mã trùng lặp và ghép nối (code coupling) </w:t>
      </w:r>
      <w:r w:rsidR="0010324C">
        <w:t>.</w:t>
      </w:r>
    </w:p>
    <w:p w14:paraId="73C069AC" w14:textId="0077CDD8" w:rsidR="0010324C" w:rsidRDefault="0010324C" w:rsidP="00AB4FF0">
      <w:r>
        <w:t xml:space="preserve">Bởi vậy, chúng tôi chấp nhận đóng góp sử dụng cộng động cho việc dịch này. Dự án có bao gồm việc tạo gói và hỗ trợ thêm bằng cách sử dụng các bản dịch được đóng góp từ cộng đồng. </w:t>
      </w:r>
    </w:p>
    <w:p w14:paraId="12980F00" w14:textId="77777777" w:rsidR="00AB4FF0" w:rsidRDefault="00AB4FF0" w:rsidP="00AB4FF0"/>
    <w:p w14:paraId="355B39E3" w14:textId="49532BC0" w:rsidR="00B70525" w:rsidRPr="004D0B0B" w:rsidRDefault="00B70525" w:rsidP="00BD3874">
      <w:pPr>
        <w:pStyle w:val="Heading4"/>
      </w:pPr>
      <w:r w:rsidRPr="004D0B0B">
        <w:t xml:space="preserve">Term </w:t>
      </w:r>
    </w:p>
    <w:p w14:paraId="3274E3C8" w14:textId="77777777" w:rsidR="00B70525" w:rsidRDefault="00B70525" w:rsidP="00AB4FF0"/>
    <w:p w14:paraId="4398A197" w14:textId="4064E335" w:rsidR="004D0B0B" w:rsidRDefault="004D0B0B" w:rsidP="00AB4FF0">
      <w:r>
        <w:t>Một</w:t>
      </w:r>
      <w:r w:rsidR="00D33C99">
        <w:t xml:space="preserve"> (tử điển dịch)</w:t>
      </w:r>
      <w:r>
        <w:t xml:space="preserve"> translation dictionary là một </w:t>
      </w:r>
      <w:r w:rsidR="007316B5">
        <w:t xml:space="preserve">tiệp </w:t>
      </w:r>
      <w:r>
        <w:t>giá trị được phân tách bằng dấu phẩy (.csv)</w:t>
      </w:r>
      <w:r w:rsidR="007316B5">
        <w:t xml:space="preserve"> có ít nhất 2 cộ</w:t>
      </w:r>
      <w:r w:rsidR="00047B28">
        <w:t>t: cụm từ gốc trong en_US và bản dịch của cụm từ đó trong một ngôn ngữ khác. Mẫu dịch từ English (</w:t>
      </w:r>
      <w:r w:rsidR="00047B28" w:rsidRPr="00047B28">
        <w:rPr>
          <w:i/>
        </w:rPr>
        <w:t>en_US</w:t>
      </w:r>
      <w:r w:rsidR="00047B28">
        <w:t>)</w:t>
      </w:r>
      <w:r w:rsidR="007316B5">
        <w:t xml:space="preserve"> </w:t>
      </w:r>
      <w:r w:rsidR="00047B28">
        <w:t xml:space="preserve"> thành German (</w:t>
      </w:r>
      <w:r w:rsidR="00047B28" w:rsidRPr="00047B28">
        <w:rPr>
          <w:i/>
        </w:rPr>
        <w:t>de_DE</w:t>
      </w:r>
      <w:r w:rsidR="00047B28">
        <w:t xml:space="preserve">): </w:t>
      </w:r>
    </w:p>
    <w:tbl>
      <w:tblPr>
        <w:tblStyle w:val="TableGrid"/>
        <w:tblW w:w="0" w:type="auto"/>
        <w:tblLook w:val="04A0" w:firstRow="1" w:lastRow="0" w:firstColumn="1" w:lastColumn="0" w:noHBand="0" w:noVBand="1"/>
      </w:tblPr>
      <w:tblGrid>
        <w:gridCol w:w="9350"/>
      </w:tblGrid>
      <w:tr w:rsidR="00047B28" w14:paraId="7A00EB56" w14:textId="77777777" w:rsidTr="00047B28">
        <w:tc>
          <w:tcPr>
            <w:tcW w:w="9350" w:type="dxa"/>
          </w:tcPr>
          <w:p w14:paraId="4D24AA38" w14:textId="77777777" w:rsidR="00047B28" w:rsidRDefault="00047B28" w:rsidP="00047B28"/>
          <w:p w14:paraId="2FC7A1FE" w14:textId="77777777" w:rsidR="00047B28" w:rsidRDefault="00047B28" w:rsidP="00047B28">
            <w:r>
              <w:t>"Add to Cart","Zum Warenkorb hinzufügen"</w:t>
            </w:r>
          </w:p>
          <w:p w14:paraId="189E5C07" w14:textId="77777777" w:rsidR="00047B28" w:rsidRDefault="00047B28" w:rsidP="00047B28">
            <w:r>
              <w:t>"Add to Compare","Hinzufügen um zu vergleichen"</w:t>
            </w:r>
          </w:p>
          <w:p w14:paraId="0E3D285A" w14:textId="77777777" w:rsidR="00047B28" w:rsidRDefault="00047B28" w:rsidP="00047B28">
            <w:r>
              <w:t>"Add to Wishlist","Zum Wunschzettel hinzufügen"</w:t>
            </w:r>
          </w:p>
          <w:p w14:paraId="5B41B3D3" w14:textId="77777777" w:rsidR="00047B28" w:rsidRDefault="00047B28" w:rsidP="00047B28">
            <w:r>
              <w:t>"Additional Product Info","Zusätzliche Angaben zum Produkt"</w:t>
            </w:r>
          </w:p>
          <w:p w14:paraId="029C8929" w14:textId="77777777" w:rsidR="00047B28" w:rsidRDefault="00047B28" w:rsidP="00047B28">
            <w:r>
              <w:t>"Address","Adresse"</w:t>
            </w:r>
          </w:p>
          <w:p w14:paraId="135208B4" w14:textId="77777777" w:rsidR="00047B28" w:rsidRDefault="00047B28" w:rsidP="00047B28">
            <w:r>
              <w:t>"Address %1 of %2","Adresse %1 von %2"</w:t>
            </w:r>
          </w:p>
          <w:p w14:paraId="16168BE1" w14:textId="4A46A5C3" w:rsidR="00047B28" w:rsidRDefault="00047B28" w:rsidP="00047B28"/>
        </w:tc>
      </w:tr>
    </w:tbl>
    <w:p w14:paraId="1E871CB4" w14:textId="77777777" w:rsidR="00047B28" w:rsidRDefault="00047B28" w:rsidP="00AB4FF0"/>
    <w:p w14:paraId="16C23227" w14:textId="31C8B720" w:rsidR="00B70525" w:rsidRDefault="00047B28" w:rsidP="00AB4FF0">
      <w:r w:rsidRPr="007A453F">
        <w:rPr>
          <w:i/>
        </w:rPr>
        <w:lastRenderedPageBreak/>
        <w:t>UI text string</w:t>
      </w:r>
      <w:r>
        <w:t xml:space="preserve"> là các thành phần văn bàn trong Admin, </w:t>
      </w:r>
      <w:r w:rsidR="00CF0AD4">
        <w:t>bao gồm (tên trường) field names, các hướng dẫn (instructions), các thông báo (notifications)</w:t>
      </w:r>
      <w:r w:rsidR="00860ECF">
        <w:t xml:space="preserve"> và bảng và nhãn lưới. </w:t>
      </w:r>
      <w:r w:rsidR="00C64268">
        <w:t xml:space="preserve">Khi bản địa hoá, bạn sửa chữa các chuỗi này bằng nội dung từ bản dịch. </w:t>
      </w:r>
    </w:p>
    <w:p w14:paraId="12A31577" w14:textId="3B6DBF9E" w:rsidR="00047B28" w:rsidRDefault="007A453F" w:rsidP="00AB4FF0">
      <w:r w:rsidRPr="00640187">
        <w:rPr>
          <w:i/>
        </w:rPr>
        <w:t>A language package</w:t>
      </w:r>
      <w:r>
        <w:t xml:space="preserve"> cơ bản là một tập hợp các tử điển dịch thuật cho một ngôn ngữ cụ thể cùng với siêu thông tin (meta-information). Bạn có thể phân phối các gói ngôn ngữ này đến các merchant khác nếu bạn muốn. </w:t>
      </w:r>
    </w:p>
    <w:p w14:paraId="1AEB0782" w14:textId="458BC850" w:rsidR="007A453F" w:rsidRDefault="007A453F" w:rsidP="00AB4FF0">
      <w:r>
        <w:t xml:space="preserve">Có thể tham khảo thêm tại: </w:t>
      </w:r>
    </w:p>
    <w:tbl>
      <w:tblPr>
        <w:tblStyle w:val="TableGrid"/>
        <w:tblW w:w="0" w:type="auto"/>
        <w:tblLook w:val="04A0" w:firstRow="1" w:lastRow="0" w:firstColumn="1" w:lastColumn="0" w:noHBand="0" w:noVBand="1"/>
      </w:tblPr>
      <w:tblGrid>
        <w:gridCol w:w="9350"/>
      </w:tblGrid>
      <w:tr w:rsidR="007A453F" w14:paraId="12A6C852" w14:textId="77777777" w:rsidTr="007A453F">
        <w:tc>
          <w:tcPr>
            <w:tcW w:w="9350" w:type="dxa"/>
          </w:tcPr>
          <w:p w14:paraId="5421C9BF" w14:textId="77777777" w:rsidR="007A453F" w:rsidRDefault="007A453F" w:rsidP="00AB4FF0"/>
          <w:p w14:paraId="2F45917C" w14:textId="77777777" w:rsidR="007A453F" w:rsidRDefault="00AF7872" w:rsidP="00AB4FF0">
            <w:hyperlink r:id="rId223" w:anchor="language-packages" w:history="1">
              <w:r w:rsidR="007A453F" w:rsidRPr="00D47547">
                <w:rPr>
                  <w:rStyle w:val="Hyperlink"/>
                </w:rPr>
                <w:t>https://developer.adobe.com/commerce/frontend-core/guide/translations/#language-packages</w:t>
              </w:r>
            </w:hyperlink>
            <w:r w:rsidR="007A453F">
              <w:t xml:space="preserve"> </w:t>
            </w:r>
          </w:p>
          <w:p w14:paraId="151CF319" w14:textId="0D0356B3" w:rsidR="007A453F" w:rsidRDefault="007A453F" w:rsidP="00AB4FF0"/>
        </w:tc>
      </w:tr>
    </w:tbl>
    <w:p w14:paraId="6EFB580C" w14:textId="77777777" w:rsidR="007A453F" w:rsidRDefault="007A453F" w:rsidP="00AB4FF0"/>
    <w:p w14:paraId="11BAB12F" w14:textId="623FC854" w:rsidR="00FE3B7B" w:rsidRDefault="00FE3B7B" w:rsidP="00640187">
      <w:pPr>
        <w:pStyle w:val="IntenseQuote"/>
      </w:pPr>
      <w:r>
        <w:t xml:space="preserve">Để tạo một gói ngôn ngữ (language package), .csv file yêu cầu thêm các cột để trong các themes cụ thể hoặc modules có chứa bản dịch. Cho việc thêm các thông tin về việc này, xin xem </w:t>
      </w:r>
      <w:hyperlink r:id="rId224" w:history="1">
        <w:r w:rsidRPr="00FE3B7B">
          <w:rPr>
            <w:rStyle w:val="Hyperlink"/>
          </w:rPr>
          <w:t>Generate a translation dictionary</w:t>
        </w:r>
      </w:hyperlink>
      <w:r>
        <w:t xml:space="preserve">. </w:t>
      </w:r>
    </w:p>
    <w:p w14:paraId="1164B7E8" w14:textId="77777777" w:rsidR="00FE3B7B" w:rsidRDefault="00FE3B7B" w:rsidP="00AB4FF0"/>
    <w:tbl>
      <w:tblPr>
        <w:tblStyle w:val="TableGrid"/>
        <w:tblW w:w="0" w:type="auto"/>
        <w:tblLook w:val="04A0" w:firstRow="1" w:lastRow="0" w:firstColumn="1" w:lastColumn="0" w:noHBand="0" w:noVBand="1"/>
      </w:tblPr>
      <w:tblGrid>
        <w:gridCol w:w="9350"/>
      </w:tblGrid>
      <w:tr w:rsidR="00FE3B7B" w14:paraId="6AC191E1" w14:textId="77777777" w:rsidTr="00FE3B7B">
        <w:tc>
          <w:tcPr>
            <w:tcW w:w="9350" w:type="dxa"/>
          </w:tcPr>
          <w:p w14:paraId="415D7DE6" w14:textId="77777777" w:rsidR="00FE3B7B" w:rsidRDefault="00FE3B7B" w:rsidP="00AB4FF0"/>
          <w:p w14:paraId="6EC2C71C" w14:textId="77777777" w:rsidR="00FE3B7B" w:rsidRDefault="00AF7872" w:rsidP="00AB4FF0">
            <w:hyperlink r:id="rId225" w:history="1">
              <w:r w:rsidR="00FE3B7B" w:rsidRPr="00D47547">
                <w:rPr>
                  <w:rStyle w:val="Hyperlink"/>
                </w:rPr>
                <w:t>https://experienceleague.adobe.com/en/docs/commerce-operations/configuration-guide/cli/localization</w:t>
              </w:r>
            </w:hyperlink>
            <w:r w:rsidR="00FE3B7B">
              <w:t xml:space="preserve"> </w:t>
            </w:r>
          </w:p>
          <w:p w14:paraId="1F390D57" w14:textId="5678AE47" w:rsidR="00FE3B7B" w:rsidRDefault="00FE3B7B" w:rsidP="00AB4FF0"/>
        </w:tc>
      </w:tr>
    </w:tbl>
    <w:p w14:paraId="32F474EA" w14:textId="77777777" w:rsidR="00FE3B7B" w:rsidRDefault="00FE3B7B" w:rsidP="00AB4FF0"/>
    <w:p w14:paraId="330ACDFF" w14:textId="0FD76AE5" w:rsidR="00B70525" w:rsidRDefault="00B70525" w:rsidP="00BD3874">
      <w:pPr>
        <w:pStyle w:val="Heading4"/>
      </w:pPr>
      <w:r w:rsidRPr="004D0B0B">
        <w:t xml:space="preserve">Benefits </w:t>
      </w:r>
    </w:p>
    <w:p w14:paraId="37DA7EEE" w14:textId="77777777" w:rsidR="00BD3874" w:rsidRPr="00BD3874" w:rsidRDefault="00BD3874" w:rsidP="00BD3874"/>
    <w:p w14:paraId="408D8295" w14:textId="436B47C8" w:rsidR="00B70525" w:rsidRDefault="00290067" w:rsidP="00AB4FF0">
      <w:r>
        <w:t xml:space="preserve">Việc bản địa hoá cửa hàng và phần admin (quản trị) giúp công ty của bạn hiện diện trên toàn cầu để hỗ trợ và bán hàng. </w:t>
      </w:r>
    </w:p>
    <w:p w14:paraId="7E89E2FE" w14:textId="415367F6" w:rsidR="006A206C" w:rsidRDefault="006A206C" w:rsidP="008D23DB">
      <w:pPr>
        <w:pStyle w:val="ListParagraph"/>
        <w:numPr>
          <w:ilvl w:val="0"/>
          <w:numId w:val="48"/>
        </w:numPr>
      </w:pPr>
      <w:r>
        <w:t>Ứng dụng hỗ trợ 2 kiểu của các gói ngôn ngữ:</w:t>
      </w:r>
    </w:p>
    <w:p w14:paraId="3F13B2D6" w14:textId="77777777" w:rsidR="00B6027E" w:rsidRDefault="00B6027E" w:rsidP="00B6027E">
      <w:pPr>
        <w:pStyle w:val="ListParagraph"/>
        <w:ind w:left="1080"/>
      </w:pPr>
    </w:p>
    <w:p w14:paraId="5388C752" w14:textId="615443AA" w:rsidR="006A206C" w:rsidRDefault="006A206C" w:rsidP="008D23DB">
      <w:pPr>
        <w:pStyle w:val="ListParagraph"/>
        <w:numPr>
          <w:ilvl w:val="1"/>
          <w:numId w:val="48"/>
        </w:numPr>
      </w:pPr>
      <w:r>
        <w:t xml:space="preserve">Dịch các gói Module và Theme </w:t>
      </w:r>
    </w:p>
    <w:p w14:paraId="11861EB2" w14:textId="59C3A1BC" w:rsidR="006A206C" w:rsidRDefault="006A206C" w:rsidP="006A206C">
      <w:pPr>
        <w:ind w:left="1440"/>
      </w:pPr>
      <w:r>
        <w:t>Ứng dụng sẽ tự động phát hiện các gói trong thư mục i18n của module hoặc theme. Khi cài đặt themes và extensions, hãy cân nhắc kiểm tra nhiều phiên bản ngôn ngữ để tải xuống và sử dụng.</w:t>
      </w:r>
    </w:p>
    <w:p w14:paraId="71C09AE7" w14:textId="217C04D0" w:rsidR="00B6027E" w:rsidRDefault="00B6027E" w:rsidP="008D23DB">
      <w:pPr>
        <w:pStyle w:val="ListParagraph"/>
        <w:numPr>
          <w:ilvl w:val="0"/>
          <w:numId w:val="49"/>
        </w:numPr>
      </w:pPr>
      <w:r>
        <w:t xml:space="preserve">Toàn bộ tử điển trong một thư mục </w:t>
      </w:r>
    </w:p>
    <w:p w14:paraId="1DCECC30" w14:textId="38057514" w:rsidR="00B6027E" w:rsidRDefault="00B6027E" w:rsidP="00B6027E">
      <w:pPr>
        <w:ind w:left="1440"/>
      </w:pPr>
      <w:r>
        <w:t>Sử dụng và phân phối tử điển như một thành phần độc lập (tương tự với modules và themes)</w:t>
      </w:r>
    </w:p>
    <w:p w14:paraId="6A628880" w14:textId="425EBFBC" w:rsidR="00990EF8" w:rsidRDefault="00990EF8" w:rsidP="008D23DB">
      <w:pPr>
        <w:pStyle w:val="ListParagraph"/>
        <w:numPr>
          <w:ilvl w:val="0"/>
          <w:numId w:val="48"/>
        </w:numPr>
      </w:pPr>
      <w:r>
        <w:t>Tuỳ chỉnh các chuỗi mặc định. Cho ví dụ, chuyển “Add to Wish List” thành “Wish List”.</w:t>
      </w:r>
    </w:p>
    <w:p w14:paraId="6F7DA639" w14:textId="2B54169F" w:rsidR="00990EF8" w:rsidRDefault="00990EF8" w:rsidP="008D23DB">
      <w:pPr>
        <w:pStyle w:val="ListParagraph"/>
        <w:numPr>
          <w:ilvl w:val="0"/>
          <w:numId w:val="48"/>
        </w:numPr>
      </w:pPr>
      <w:r>
        <w:lastRenderedPageBreak/>
        <w:t xml:space="preserve">Sử dụng các gói ngôn ngữ có sẵn do người dùng khác chuẩn bị hoặc tự tạo gói ngôn ngữ của riêng bạn. Trong </w:t>
      </w:r>
      <w:hyperlink r:id="rId226" w:anchor="q=language%20pack&amp;idx=m2_cloud_prod_default_products&amp;p=0&amp;nR%5Bvisibility_search%5D%5B%3D%5D%5B0%5D=1" w:history="1">
        <w:r w:rsidRPr="00C43378">
          <w:rPr>
            <w:rStyle w:val="Hyperlink"/>
          </w:rPr>
          <w:t>Comerce Marketplace</w:t>
        </w:r>
      </w:hyperlink>
      <w:r>
        <w:t xml:space="preserve"> cung cấp gói ngôn ngữ để tải xuống và cài đặt. </w:t>
      </w:r>
    </w:p>
    <w:tbl>
      <w:tblPr>
        <w:tblStyle w:val="TableGrid"/>
        <w:tblW w:w="0" w:type="auto"/>
        <w:tblLook w:val="04A0" w:firstRow="1" w:lastRow="0" w:firstColumn="1" w:lastColumn="0" w:noHBand="0" w:noVBand="1"/>
      </w:tblPr>
      <w:tblGrid>
        <w:gridCol w:w="9350"/>
      </w:tblGrid>
      <w:tr w:rsidR="00DE6167" w14:paraId="41D61EB1" w14:textId="77777777" w:rsidTr="00DE6167">
        <w:tc>
          <w:tcPr>
            <w:tcW w:w="9350" w:type="dxa"/>
          </w:tcPr>
          <w:p w14:paraId="16E53B10" w14:textId="77777777" w:rsidR="00DE6167" w:rsidRDefault="00DE6167" w:rsidP="00DE6167"/>
          <w:p w14:paraId="720EB9BB" w14:textId="62489E13" w:rsidR="00DE6167" w:rsidRDefault="00AF7872" w:rsidP="00DE6167">
            <w:hyperlink r:id="rId227" w:anchor="q=language%20pack&amp;idx=m2_cloud_prod_default_products&amp;p=0&amp;nR%5Bvisibility_search%5D%5B%3D%5D%5B0%5D=1" w:history="1">
              <w:r w:rsidR="00DE6167" w:rsidRPr="00D47547">
                <w:rPr>
                  <w:rStyle w:val="Hyperlink"/>
                </w:rPr>
                <w:t>https://commercemarketplace.adobe.com/catalogsearch/result/?q=language%20packs#q=language%20pack&amp;idx=m2_cloud_prod_default_products&amp;p=0&amp;nR%5Bvisibility_search%5D%5B%3D%5D%5B0%5D=1</w:t>
              </w:r>
            </w:hyperlink>
            <w:r w:rsidR="00DE6167">
              <w:t xml:space="preserve"> </w:t>
            </w:r>
          </w:p>
          <w:p w14:paraId="5F7C625B" w14:textId="146B08DA" w:rsidR="00DE6167" w:rsidRDefault="00DE6167" w:rsidP="00DE6167"/>
        </w:tc>
      </w:tr>
    </w:tbl>
    <w:p w14:paraId="784932BD" w14:textId="77777777" w:rsidR="00DE6167" w:rsidRDefault="00DE6167" w:rsidP="00DE6167"/>
    <w:p w14:paraId="53F4A980" w14:textId="5660CFDC" w:rsidR="00C43378" w:rsidRDefault="00C43378" w:rsidP="008D23DB">
      <w:pPr>
        <w:pStyle w:val="ListParagraph"/>
        <w:numPr>
          <w:ilvl w:val="0"/>
          <w:numId w:val="50"/>
        </w:numPr>
      </w:pPr>
      <w:r>
        <w:t>Các chuỗi bản địa hoá dựa trên các bản dịch hiện có hoặc bản dịch gốc (parent) bằng cách kế thừa ngôn ngữ (</w:t>
      </w:r>
      <w:hyperlink r:id="rId228" w:anchor="create-directories-and-files" w:history="1">
        <w:r w:rsidRPr="00C43378">
          <w:rPr>
            <w:rStyle w:val="Hyperlink"/>
          </w:rPr>
          <w:t>language inheritance</w:t>
        </w:r>
      </w:hyperlink>
      <w:r>
        <w:t>)</w:t>
      </w:r>
    </w:p>
    <w:tbl>
      <w:tblPr>
        <w:tblStyle w:val="TableGrid"/>
        <w:tblW w:w="0" w:type="auto"/>
        <w:tblLook w:val="04A0" w:firstRow="1" w:lastRow="0" w:firstColumn="1" w:lastColumn="0" w:noHBand="0" w:noVBand="1"/>
      </w:tblPr>
      <w:tblGrid>
        <w:gridCol w:w="9350"/>
      </w:tblGrid>
      <w:tr w:rsidR="00C43378" w14:paraId="707EDE71" w14:textId="77777777" w:rsidTr="00C43378">
        <w:tc>
          <w:tcPr>
            <w:tcW w:w="9350" w:type="dxa"/>
          </w:tcPr>
          <w:p w14:paraId="6428929C" w14:textId="77777777" w:rsidR="00C43378" w:rsidRDefault="00C43378" w:rsidP="00AB4FF0"/>
          <w:p w14:paraId="634EE15D" w14:textId="77777777" w:rsidR="00C43378" w:rsidRDefault="00AF7872" w:rsidP="00AB4FF0">
            <w:hyperlink r:id="rId229" w:anchor="create-directories-and-files" w:history="1">
              <w:r w:rsidR="00C43378" w:rsidRPr="00D47547">
                <w:rPr>
                  <w:rStyle w:val="Hyperlink"/>
                </w:rPr>
                <w:t>https://experienceleague.adobe.com/en/docs/commerce-operations/configuration-guide/cli/localization#create-directories-and-files</w:t>
              </w:r>
            </w:hyperlink>
            <w:r w:rsidR="00C43378">
              <w:t xml:space="preserve"> </w:t>
            </w:r>
          </w:p>
          <w:p w14:paraId="4D41CDBE" w14:textId="29880C5C" w:rsidR="00C43378" w:rsidRDefault="00C43378" w:rsidP="00AB4FF0"/>
        </w:tc>
      </w:tr>
    </w:tbl>
    <w:p w14:paraId="0AD625D5" w14:textId="77777777" w:rsidR="006A206C" w:rsidRDefault="006A206C" w:rsidP="00AB4FF0"/>
    <w:p w14:paraId="038D651C" w14:textId="1C1FFE61" w:rsidR="00C43378" w:rsidRDefault="00C43378" w:rsidP="008D23DB">
      <w:pPr>
        <w:pStyle w:val="ListParagraph"/>
        <w:numPr>
          <w:ilvl w:val="0"/>
          <w:numId w:val="50"/>
        </w:numPr>
      </w:pPr>
      <w:r>
        <w:t xml:space="preserve">Tuỳ chỉnh bản dịch của bạn hơn nữa bằng cách tạo ra nhiều phiên bản dịch cho cùng một ngôn ngữ để bao gồm nhiều phương ngữ và cách diễn đạt khác nhau. </w:t>
      </w:r>
    </w:p>
    <w:p w14:paraId="1D752448" w14:textId="3F5573ED" w:rsidR="00C47BD0" w:rsidRDefault="00C47BD0" w:rsidP="008D23DB">
      <w:pPr>
        <w:pStyle w:val="ListParagraph"/>
        <w:numPr>
          <w:ilvl w:val="0"/>
          <w:numId w:val="50"/>
        </w:numPr>
      </w:pPr>
      <w:r>
        <w:t xml:space="preserve">Đóng góp các bản dịch thông qua [ Crowdln Project ]với cộng đồng kỹ thuật. Chúng tôi khuyến khích những đóng góp và nỗ lực dịch thuật cho dự án cho các gói ngôn ngữ trong tương lai.  </w:t>
      </w:r>
    </w:p>
    <w:p w14:paraId="4663BECD" w14:textId="77777777" w:rsidR="00C47BD0" w:rsidRDefault="00C47BD0" w:rsidP="00AB4FF0"/>
    <w:p w14:paraId="562C81B9" w14:textId="3E8E2E54" w:rsidR="00B70525" w:rsidRDefault="00C47BD0" w:rsidP="00AB4FF0">
      <w:r>
        <w:t xml:space="preserve">Phụ thuộc vào nhu cầu của bạn, bạn có thể sử dụng các gói ngôn ngữ hiện có, tự dịch hoặc đóng góp. </w:t>
      </w:r>
      <w:r w:rsidR="0077542E">
        <w:t xml:space="preserve">Thể hiện đó là, bạn nên đặt toàn bộ văn bản vào hàm __() hoặc khởi tạo đối tượng new Phrase() mới. </w:t>
      </w:r>
      <w:r w:rsidR="002202B3">
        <w:t xml:space="preserve">Nếu bạn cần một biến cụ thể trong trường hợp này, </w:t>
      </w:r>
    </w:p>
    <w:p w14:paraId="7B64D4EA" w14:textId="77777777" w:rsidR="00F21C75" w:rsidRDefault="00F21C75" w:rsidP="00AB4FF0"/>
    <w:p w14:paraId="424141AB" w14:textId="1E10A598" w:rsidR="00B83EC1" w:rsidRPr="004D0B0B" w:rsidRDefault="00B83EC1" w:rsidP="00BD3874">
      <w:pPr>
        <w:pStyle w:val="Heading4"/>
      </w:pPr>
      <w:r w:rsidRPr="004D0B0B">
        <w:t xml:space="preserve">Programming notes </w:t>
      </w:r>
      <w:r w:rsidR="00F21C75">
        <w:t>(Các lưu ý khi lập trình)</w:t>
      </w:r>
    </w:p>
    <w:p w14:paraId="5C810AF8" w14:textId="77777777" w:rsidR="00B83EC1" w:rsidRDefault="00B83EC1" w:rsidP="00F21C75">
      <w:pPr>
        <w:ind w:left="360"/>
      </w:pPr>
    </w:p>
    <w:p w14:paraId="0F459CF0" w14:textId="509A40D7" w:rsidR="00F21C75" w:rsidRDefault="00F21C75" w:rsidP="008D23DB">
      <w:pPr>
        <w:pStyle w:val="ListParagraph"/>
        <w:numPr>
          <w:ilvl w:val="0"/>
          <w:numId w:val="51"/>
        </w:numPr>
      </w:pPr>
      <w:r>
        <w:t xml:space="preserve">Nó </w:t>
      </w:r>
      <w:r w:rsidR="008D048D">
        <w:t>được khuyến nghị , nhưng không phải là bắt buộc</w:t>
      </w:r>
      <w:r w:rsidR="009D0255">
        <w:t xml:space="preserve">, đó là bạn không đặt các biến bên trong hàm </w:t>
      </w:r>
      <w:r w:rsidR="009D0255" w:rsidRPr="0077542E">
        <w:rPr>
          <w:i/>
        </w:rPr>
        <w:t>__()</w:t>
      </w:r>
      <w:r w:rsidR="009D0255">
        <w:t xml:space="preserve"> hoặc gọi với </w:t>
      </w:r>
      <w:r w:rsidR="009D0255" w:rsidRPr="0077542E">
        <w:rPr>
          <w:i/>
        </w:rPr>
        <w:t>new Phrase().</w:t>
      </w:r>
      <w:r w:rsidR="009D0255">
        <w:t xml:space="preserve"> Trình quét (scanner) sẽ thu thập các cụm từ từ mã không thể diễn giải và thu thập giá trị của biến khi nó ở những vị trí này. </w:t>
      </w:r>
    </w:p>
    <w:p w14:paraId="1E16D2EA" w14:textId="7A178EC3" w:rsidR="00932278" w:rsidRDefault="00932278" w:rsidP="008D23DB">
      <w:pPr>
        <w:pStyle w:val="ListParagraph"/>
        <w:numPr>
          <w:ilvl w:val="0"/>
          <w:numId w:val="51"/>
        </w:numPr>
      </w:pPr>
      <w:r>
        <w:t xml:space="preserve">Language package (thư mục i18n ) có lưu tới bất cứ thư mục nào trong extension của bạn </w:t>
      </w:r>
    </w:p>
    <w:p w14:paraId="78E58536" w14:textId="0F863348" w:rsidR="00582C7D" w:rsidRDefault="00582C7D" w:rsidP="008D23DB">
      <w:pPr>
        <w:pStyle w:val="ListParagraph"/>
        <w:numPr>
          <w:ilvl w:val="0"/>
          <w:numId w:val="51"/>
        </w:numPr>
      </w:pPr>
      <w:r>
        <w:t xml:space="preserve">Các cụm từ (phrases) để dịch trong [Phrase] class. </w:t>
      </w:r>
    </w:p>
    <w:p w14:paraId="48AB0384" w14:textId="77777777" w:rsidR="00B83EC1" w:rsidRDefault="00B83EC1" w:rsidP="00AB4FF0"/>
    <w:p w14:paraId="6466F989" w14:textId="0EF99216" w:rsidR="000A2F6F" w:rsidRPr="004D0B0B" w:rsidRDefault="000A2F6F" w:rsidP="00BD3874">
      <w:pPr>
        <w:pStyle w:val="Heading4"/>
      </w:pPr>
      <w:r w:rsidRPr="004D0B0B">
        <w:t xml:space="preserve">Theme dictionaries </w:t>
      </w:r>
    </w:p>
    <w:p w14:paraId="253AF5C0" w14:textId="4E4B0EB0" w:rsidR="00DF6907" w:rsidRDefault="001D6070" w:rsidP="00DF6907">
      <w:r>
        <w:t xml:space="preserve">Bạn có thể thêm tử điển (dictionary) cho ngôn ngữ mặc định (en_US) theo các trường hợp sau: </w:t>
      </w:r>
    </w:p>
    <w:p w14:paraId="307F59F8" w14:textId="239C33B7" w:rsidR="001D6070" w:rsidRDefault="001D6070" w:rsidP="008D23DB">
      <w:pPr>
        <w:pStyle w:val="ListParagraph"/>
        <w:numPr>
          <w:ilvl w:val="0"/>
          <w:numId w:val="52"/>
        </w:numPr>
      </w:pPr>
      <w:r>
        <w:lastRenderedPageBreak/>
        <w:t>Để sửa chữa hoặc tuỳ chỉnh các chuỗi trong parent theme. Cho ví dụ, Sử dụng “Compare” thể hiện của “Add to Compare”</w:t>
      </w:r>
      <w:r w:rsidR="001864D6">
        <w:t xml:space="preserve">. </w:t>
      </w:r>
    </w:p>
    <w:p w14:paraId="2A51EA74" w14:textId="59A987E9" w:rsidR="001864D6" w:rsidRDefault="00582EE2" w:rsidP="008D23DB">
      <w:pPr>
        <w:pStyle w:val="ListParagraph"/>
        <w:numPr>
          <w:ilvl w:val="0"/>
          <w:numId w:val="52"/>
        </w:numPr>
      </w:pPr>
      <w:r>
        <w:t xml:space="preserve">Để chuẩn bị sẵn cho theme của bạn trong việc bản địa hoá. Nhiều Merchant hơn có thể sử dụng theme của bạn nếu được hỗ trợ bản địa hoá. </w:t>
      </w:r>
    </w:p>
    <w:p w14:paraId="2FB267F5" w14:textId="77777777" w:rsidR="001D6070" w:rsidRDefault="001D6070" w:rsidP="00DF6907"/>
    <w:p w14:paraId="43015A36" w14:textId="3A52E054" w:rsidR="00425164" w:rsidRDefault="00425164" w:rsidP="00DF6907">
      <w:r>
        <w:t xml:space="preserve">Cho ví dụ việc tạo tử điển cho một theme trong cả 2 trường hợp, xin xem ví dụ tại về việc thông dịch theme cụ thể tại: </w:t>
      </w:r>
    </w:p>
    <w:tbl>
      <w:tblPr>
        <w:tblStyle w:val="TableGrid"/>
        <w:tblW w:w="0" w:type="auto"/>
        <w:tblLook w:val="04A0" w:firstRow="1" w:lastRow="0" w:firstColumn="1" w:lastColumn="0" w:noHBand="0" w:noVBand="1"/>
      </w:tblPr>
      <w:tblGrid>
        <w:gridCol w:w="9350"/>
      </w:tblGrid>
      <w:tr w:rsidR="00425164" w14:paraId="584310F8" w14:textId="77777777" w:rsidTr="00425164">
        <w:tc>
          <w:tcPr>
            <w:tcW w:w="9350" w:type="dxa"/>
          </w:tcPr>
          <w:p w14:paraId="326FD1D9" w14:textId="77777777" w:rsidR="00425164" w:rsidRDefault="00425164" w:rsidP="00DF6907"/>
          <w:p w14:paraId="06D2326D" w14:textId="77777777" w:rsidR="00425164" w:rsidRDefault="00AF7872" w:rsidP="00DF6907">
            <w:hyperlink r:id="rId230" w:history="1">
              <w:r w:rsidR="00425164" w:rsidRPr="00D47547">
                <w:rPr>
                  <w:rStyle w:val="Hyperlink"/>
                </w:rPr>
                <w:t>https://developer.adobe.com/commerce/frontend-core/guide/translations/practice/</w:t>
              </w:r>
            </w:hyperlink>
            <w:r w:rsidR="00425164">
              <w:t xml:space="preserve"> </w:t>
            </w:r>
          </w:p>
          <w:p w14:paraId="7147D016" w14:textId="77777777" w:rsidR="00F65C98" w:rsidRDefault="00F65C98" w:rsidP="00DF6907"/>
          <w:p w14:paraId="6B06BED2" w14:textId="4661F289" w:rsidR="00F65C98" w:rsidRDefault="00F65C98" w:rsidP="00DF6907">
            <w:r>
              <w:t xml:space="preserve">Hoặc click vào </w:t>
            </w:r>
            <w:hyperlink w:anchor="example_dictionary" w:history="1">
              <w:r w:rsidRPr="00F65C98">
                <w:rPr>
                  <w:rStyle w:val="Hyperlink"/>
                </w:rPr>
                <w:t>đây</w:t>
              </w:r>
            </w:hyperlink>
          </w:p>
          <w:p w14:paraId="172096BA" w14:textId="20387F13" w:rsidR="00425164" w:rsidRDefault="00425164" w:rsidP="00DF6907"/>
        </w:tc>
      </w:tr>
    </w:tbl>
    <w:p w14:paraId="23B6E3EE" w14:textId="77777777" w:rsidR="00425164" w:rsidRDefault="00425164" w:rsidP="00DF6907"/>
    <w:p w14:paraId="6A4AF9D1" w14:textId="38A4C210" w:rsidR="001D6070" w:rsidRDefault="0099419E" w:rsidP="00DF6907">
      <w:r w:rsidRPr="0099419E">
        <w:t>app/design/frontend/ExampleCorp/orange/i18n/en_US.csv</w:t>
      </w:r>
    </w:p>
    <w:tbl>
      <w:tblPr>
        <w:tblStyle w:val="TableGrid"/>
        <w:tblW w:w="0" w:type="auto"/>
        <w:tblLook w:val="04A0" w:firstRow="1" w:lastRow="0" w:firstColumn="1" w:lastColumn="0" w:noHBand="0" w:noVBand="1"/>
      </w:tblPr>
      <w:tblGrid>
        <w:gridCol w:w="9350"/>
      </w:tblGrid>
      <w:tr w:rsidR="0099419E" w14:paraId="00351328" w14:textId="77777777" w:rsidTr="0099419E">
        <w:tc>
          <w:tcPr>
            <w:tcW w:w="9350" w:type="dxa"/>
          </w:tcPr>
          <w:p w14:paraId="603E518B" w14:textId="77777777" w:rsidR="0099419E" w:rsidRDefault="0099419E" w:rsidP="0099419E"/>
          <w:p w14:paraId="7B2A2A47" w14:textId="77777777" w:rsidR="0099419E" w:rsidRDefault="0099419E" w:rsidP="0099419E">
            <w:r>
              <w:t>"Add to Cart", "Purchase"</w:t>
            </w:r>
          </w:p>
          <w:p w14:paraId="1BA4F06A" w14:textId="77777777" w:rsidR="0099419E" w:rsidRDefault="0099419E" w:rsidP="0099419E">
            <w:r>
              <w:t>"Add to Compare", "Compare"</w:t>
            </w:r>
          </w:p>
          <w:p w14:paraId="3C9CA3A2" w14:textId="77777777" w:rsidR="0099419E" w:rsidRDefault="0099419E" w:rsidP="0099419E">
            <w:r>
              <w:t>"Add to Wish List", "Wishlist"</w:t>
            </w:r>
          </w:p>
          <w:p w14:paraId="337DE7DF" w14:textId="21A7C77C" w:rsidR="0099419E" w:rsidRDefault="0099419E" w:rsidP="0099419E"/>
        </w:tc>
      </w:tr>
    </w:tbl>
    <w:p w14:paraId="595EC2A2" w14:textId="77777777" w:rsidR="001D6070" w:rsidRDefault="001D6070" w:rsidP="00DF6907"/>
    <w:p w14:paraId="5D7FE824" w14:textId="4C43EA51" w:rsidR="000A2F6F" w:rsidRDefault="000A2F6F" w:rsidP="00BD3874">
      <w:pPr>
        <w:pStyle w:val="Heading4"/>
      </w:pPr>
      <w:r w:rsidRPr="004D0B0B">
        <w:t xml:space="preserve">Manually translation </w:t>
      </w:r>
      <w:r w:rsidR="00F125A3">
        <w:t>(Dịch thủ công)</w:t>
      </w:r>
    </w:p>
    <w:p w14:paraId="54444880" w14:textId="77777777" w:rsidR="00BD3874" w:rsidRDefault="00BD3874" w:rsidP="00BD3874"/>
    <w:p w14:paraId="2AE4B070" w14:textId="2ECDF273" w:rsidR="0025368E" w:rsidRDefault="0025368E" w:rsidP="00BD3874">
      <w:r>
        <w:t xml:space="preserve">Để dịch names, title, phrase: </w:t>
      </w:r>
    </w:p>
    <w:p w14:paraId="22519500" w14:textId="77777777" w:rsidR="0025368E" w:rsidRDefault="0025368E" w:rsidP="00BD3874"/>
    <w:p w14:paraId="2DDAEA43" w14:textId="4369745A" w:rsidR="0025368E" w:rsidRDefault="0025368E" w:rsidP="008D23DB">
      <w:pPr>
        <w:pStyle w:val="ListParagraph"/>
        <w:numPr>
          <w:ilvl w:val="0"/>
          <w:numId w:val="53"/>
        </w:numPr>
      </w:pPr>
      <w:r>
        <w:t>Để sinh ra một tử điển cho phiên bản của bạn bằng công cụ tử điển dịch (</w:t>
      </w:r>
      <w:r w:rsidRPr="00135E38">
        <w:rPr>
          <w:i/>
          <w:color w:val="FF0000"/>
        </w:rPr>
        <w:t>translation dictionary too</w:t>
      </w:r>
      <w:r w:rsidRPr="00135E38">
        <w:rPr>
          <w:color w:val="FF0000"/>
        </w:rPr>
        <w:t>l</w:t>
      </w:r>
      <w:r>
        <w:t>).</w:t>
      </w:r>
    </w:p>
    <w:p w14:paraId="1315B911" w14:textId="313FC76F" w:rsidR="0025368E" w:rsidRDefault="0025368E" w:rsidP="008D23DB">
      <w:pPr>
        <w:pStyle w:val="ListParagraph"/>
        <w:numPr>
          <w:ilvl w:val="0"/>
          <w:numId w:val="53"/>
        </w:numPr>
      </w:pPr>
      <w:r>
        <w:t xml:space="preserve">Dịch các terms. </w:t>
      </w:r>
    </w:p>
    <w:p w14:paraId="3FA17CDC" w14:textId="46908C0F" w:rsidR="0025368E" w:rsidRDefault="0025368E" w:rsidP="008D23DB">
      <w:pPr>
        <w:pStyle w:val="ListParagraph"/>
        <w:numPr>
          <w:ilvl w:val="0"/>
          <w:numId w:val="53"/>
        </w:numPr>
      </w:pPr>
      <w:r>
        <w:t>Nếu muốn, đóng gói phần dịch của bạn trong một gói ngôn ngữ (</w:t>
      </w:r>
      <w:r w:rsidRPr="00135E38">
        <w:rPr>
          <w:i/>
          <w:color w:val="FF0000"/>
        </w:rPr>
        <w:t>language package</w:t>
      </w:r>
      <w:r>
        <w:t>)</w:t>
      </w:r>
    </w:p>
    <w:tbl>
      <w:tblPr>
        <w:tblStyle w:val="TableGrid"/>
        <w:tblW w:w="0" w:type="auto"/>
        <w:tblLook w:val="04A0" w:firstRow="1" w:lastRow="0" w:firstColumn="1" w:lastColumn="0" w:noHBand="0" w:noVBand="1"/>
      </w:tblPr>
      <w:tblGrid>
        <w:gridCol w:w="9350"/>
      </w:tblGrid>
      <w:tr w:rsidR="0025368E" w14:paraId="4A623B3E" w14:textId="77777777" w:rsidTr="0025368E">
        <w:trPr>
          <w:trHeight w:val="1146"/>
        </w:trPr>
        <w:tc>
          <w:tcPr>
            <w:tcW w:w="9350" w:type="dxa"/>
          </w:tcPr>
          <w:p w14:paraId="27703A80" w14:textId="77777777" w:rsidR="0025368E" w:rsidRDefault="0025368E" w:rsidP="00BD3874"/>
          <w:p w14:paraId="5C5BD75F" w14:textId="41E79A98" w:rsidR="0025368E" w:rsidRDefault="00AF7872" w:rsidP="00BD3874">
            <w:hyperlink r:id="rId231" w:history="1">
              <w:r w:rsidR="0025368E" w:rsidRPr="00D47547">
                <w:rPr>
                  <w:rStyle w:val="Hyperlink"/>
                </w:rPr>
                <w:t>https://experienceleague.adobe.com/docs/commerce-operations/configuration-guide/cli/localization.html</w:t>
              </w:r>
            </w:hyperlink>
            <w:r w:rsidR="0025368E">
              <w:t xml:space="preserve"> </w:t>
            </w:r>
          </w:p>
        </w:tc>
      </w:tr>
    </w:tbl>
    <w:p w14:paraId="5A9E40BF" w14:textId="77777777" w:rsidR="00BD3874" w:rsidRDefault="00BD3874" w:rsidP="00BD3874"/>
    <w:p w14:paraId="31A17EC4" w14:textId="25DC3D0D" w:rsidR="00F65C98" w:rsidRDefault="008F1CD1" w:rsidP="0063056E">
      <w:pPr>
        <w:pStyle w:val="IntenseQuote"/>
      </w:pPr>
      <w:r>
        <w:t xml:space="preserve">Chỉ có thể sử dụng một biến thể dịch cho </w:t>
      </w:r>
      <w:r w:rsidRPr="00F80DC3">
        <w:rPr>
          <w:color w:val="FF0000"/>
        </w:rPr>
        <w:t xml:space="preserve">một từ </w:t>
      </w:r>
      <w:r>
        <w:t xml:space="preserve">hoặc </w:t>
      </w:r>
      <w:r w:rsidRPr="00F80DC3">
        <w:rPr>
          <w:color w:val="FF0000"/>
        </w:rPr>
        <w:t xml:space="preserve">cụm từ </w:t>
      </w:r>
      <w:r>
        <w:t xml:space="preserve">trong một gói. Nếu không, ứng dụng sẽ trả về lỗi. </w:t>
      </w:r>
    </w:p>
    <w:p w14:paraId="1B8901F8" w14:textId="77E6B7A8" w:rsidR="00F65C98" w:rsidRDefault="0063056E" w:rsidP="00BD3874">
      <w:r>
        <w:lastRenderedPageBreak/>
        <w:t xml:space="preserve">Bất kỳ ai cũng có thể gửi bản dịch trực tiếp (inline) trên cửa hàng bằng trình soạn thảo văn bản. </w:t>
      </w:r>
      <w:r w:rsidR="0011158C">
        <w:t>Những bản dịch trực tiếp này sẽ ghi đèn một tử điển và lưu nó tới cơ sở dữ liệu của bạn (nó không nằm trong phần thể hiện của tử điển của chúng ta)</w:t>
      </w:r>
      <w:r w:rsidR="000D1D05">
        <w:t xml:space="preserve">. Bản dịch trực tiếp này theo theme cụ thể và không áp dụng nếu một theme mới được gán tới. </w:t>
      </w:r>
    </w:p>
    <w:p w14:paraId="367BCA5E" w14:textId="615111CC" w:rsidR="00F80DC3" w:rsidRDefault="00F80DC3" w:rsidP="00BD3874">
      <w:r>
        <w:t>Để có thể lưu lại và sử dụng lại, chúng tôi khuyến kích bản địa hoá (localizing) trong một tử điển (dictionary)</w:t>
      </w:r>
    </w:p>
    <w:p w14:paraId="721D359F" w14:textId="77777777" w:rsidR="00F65C98" w:rsidRDefault="00F65C98" w:rsidP="00BD3874"/>
    <w:p w14:paraId="7E24B3FE" w14:textId="4A6E7785" w:rsidR="00F80DC3" w:rsidRDefault="00F80DC3" w:rsidP="00F80DC3">
      <w:pPr>
        <w:pStyle w:val="Heading4"/>
      </w:pPr>
      <w:r>
        <w:t xml:space="preserve">Translation dictionaries ( dịch các tử điển) </w:t>
      </w:r>
    </w:p>
    <w:p w14:paraId="611A2543" w14:textId="77777777" w:rsidR="00F80DC3" w:rsidRDefault="00F80DC3" w:rsidP="00BD3874"/>
    <w:p w14:paraId="05964F54" w14:textId="005BB047" w:rsidR="006772B3" w:rsidRDefault="006772B3" w:rsidP="00BD3874">
      <w:r>
        <w:t>Ứng dụng dịch các từ và các cụm từ khi gặp các điều kiện mà chúng gặp:</w:t>
      </w:r>
    </w:p>
    <w:p w14:paraId="726DFBA4" w14:textId="47025611" w:rsidR="006772B3" w:rsidRDefault="006772B3" w:rsidP="008D23DB">
      <w:pPr>
        <w:pStyle w:val="ListParagraph"/>
        <w:numPr>
          <w:ilvl w:val="0"/>
          <w:numId w:val="54"/>
        </w:numPr>
      </w:pPr>
      <w:r>
        <w:t xml:space="preserve">Mã code có các tử điển cần dịch (word, phrase) cho một ngôn ngữ </w:t>
      </w:r>
    </w:p>
    <w:p w14:paraId="3FAC9EB2" w14:textId="2E5DE833" w:rsidR="006772B3" w:rsidRDefault="006772B3" w:rsidP="008D23DB">
      <w:pPr>
        <w:pStyle w:val="ListParagraph"/>
        <w:numPr>
          <w:ilvl w:val="0"/>
          <w:numId w:val="54"/>
        </w:numPr>
      </w:pPr>
      <w:r>
        <w:t>Ngôn ngữ này đã được cấu hình bởi store administator (trong phần quản trị) bởi phạm vi được chỉ định (tức là cửa hàng)</w:t>
      </w:r>
    </w:p>
    <w:p w14:paraId="7F4B0969" w14:textId="1648C031" w:rsidR="00F80DC3" w:rsidRDefault="003D6E78" w:rsidP="00BD3874">
      <w:r>
        <w:t xml:space="preserve">Ứng dụng sẽ tự động lắp ráp các tử điển dịch thuật nằm trong thư mục i18n của module thành một tử điển cho mỗi ngôn ngữ. Cho ví dụ, Brazilian Portuguese (pt_BR) có thể nằm trong các thư mục module và theme tương tự như sau: </w:t>
      </w:r>
    </w:p>
    <w:p w14:paraId="0001D5FF" w14:textId="652AB7E2" w:rsidR="003D6E78" w:rsidRDefault="003D6E78" w:rsidP="008D23DB">
      <w:pPr>
        <w:pStyle w:val="ListParagraph"/>
        <w:numPr>
          <w:ilvl w:val="0"/>
          <w:numId w:val="55"/>
        </w:numPr>
      </w:pPr>
      <w:r w:rsidRPr="003D6E78">
        <w:t>&lt;Magento_Checkout_module_dir&gt;/i18n/pt_BR.csv</w:t>
      </w:r>
      <w:r>
        <w:t xml:space="preserve"> </w:t>
      </w:r>
    </w:p>
    <w:p w14:paraId="562BB0CE" w14:textId="47B066EB" w:rsidR="003D6E78" w:rsidRDefault="003D6E78" w:rsidP="008D23DB">
      <w:pPr>
        <w:pStyle w:val="ListParagraph"/>
        <w:numPr>
          <w:ilvl w:val="0"/>
          <w:numId w:val="55"/>
        </w:numPr>
      </w:pPr>
      <w:r w:rsidRPr="003D6E78">
        <w:t>&lt;Magento_Checkout_module_dir&gt;/&lt;theme&gt;/i18n/pt_BR.csv</w:t>
      </w:r>
      <w:r>
        <w:t xml:space="preserve"> </w:t>
      </w:r>
    </w:p>
    <w:p w14:paraId="0426CEF5" w14:textId="25D5B8CB" w:rsidR="00BD3874" w:rsidRDefault="003D6E78" w:rsidP="00522232">
      <w:pPr>
        <w:pStyle w:val="IntenseQuote"/>
      </w:pPr>
      <w:r w:rsidRPr="003D6E78">
        <w:t>&lt;Magento_Checkout_module_dir&gt;</w:t>
      </w:r>
      <w:r>
        <w:t xml:space="preserve"> viết tắt cho </w:t>
      </w:r>
      <w:r w:rsidR="002E2DC4">
        <w:t xml:space="preserve">thư mục module </w:t>
      </w:r>
      <w:r w:rsidR="00B52EE3">
        <w:t xml:space="preserve">Magento_Checkout </w:t>
      </w:r>
      <w:r w:rsidR="002E2DC4">
        <w:t>.</w:t>
      </w:r>
      <w:r w:rsidR="00B52EE3">
        <w:t xml:space="preserve">Vị trí của thư mục này phụ thuộc trên cách bạn cài đặt ứng dụng. Tham khảo về nơi đặt themes và module chi tiết tại đây cho chi tiết. </w:t>
      </w:r>
    </w:p>
    <w:tbl>
      <w:tblPr>
        <w:tblStyle w:val="TableGrid"/>
        <w:tblW w:w="0" w:type="auto"/>
        <w:tblLook w:val="04A0" w:firstRow="1" w:lastRow="0" w:firstColumn="1" w:lastColumn="0" w:noHBand="0" w:noVBand="1"/>
      </w:tblPr>
      <w:tblGrid>
        <w:gridCol w:w="9350"/>
      </w:tblGrid>
      <w:tr w:rsidR="00B52EE3" w14:paraId="3D26698C" w14:textId="77777777" w:rsidTr="00B52EE3">
        <w:tc>
          <w:tcPr>
            <w:tcW w:w="9350" w:type="dxa"/>
          </w:tcPr>
          <w:p w14:paraId="05ABE759" w14:textId="168E2EDB" w:rsidR="00B52EE3" w:rsidRDefault="00B52EE3" w:rsidP="00BD3874"/>
          <w:p w14:paraId="2ED6F063" w14:textId="77777777" w:rsidR="00B52EE3" w:rsidRDefault="00B52EE3" w:rsidP="00BD3874">
            <w:r>
              <w:t xml:space="preserve">Ký hiệu thông thường cho đường dẫ đến các module và theme </w:t>
            </w:r>
          </w:p>
          <w:p w14:paraId="06D0E281" w14:textId="77777777" w:rsidR="00B52EE3" w:rsidRDefault="00B52EE3" w:rsidP="00BD3874"/>
          <w:p w14:paraId="67A83FAE" w14:textId="6F2083D6" w:rsidR="00B52EE3" w:rsidRDefault="00AF7872" w:rsidP="00BD3874">
            <w:hyperlink r:id="rId232" w:history="1">
              <w:r w:rsidR="00522232" w:rsidRPr="00D47547">
                <w:rPr>
                  <w:rStyle w:val="Hyperlink"/>
                </w:rPr>
                <w:t>https://developer.adobe.com/commerce/frontend-core/guide/conventions/</w:t>
              </w:r>
            </w:hyperlink>
            <w:r w:rsidR="00522232">
              <w:t xml:space="preserve"> </w:t>
            </w:r>
          </w:p>
          <w:p w14:paraId="0252CA45" w14:textId="77777777" w:rsidR="00B52EE3" w:rsidRDefault="00B52EE3" w:rsidP="00BD3874"/>
        </w:tc>
      </w:tr>
    </w:tbl>
    <w:p w14:paraId="2BBB1858" w14:textId="77777777" w:rsidR="00B52EE3" w:rsidRDefault="00B52EE3" w:rsidP="00BD3874"/>
    <w:p w14:paraId="4F01CBFB" w14:textId="18B23D0C" w:rsidR="00DA5A31" w:rsidRDefault="00C66FBE" w:rsidP="00BD3874">
      <w:r>
        <w:t xml:space="preserve">Việc lắp ráp các tệp pt_BR.csv trên tất cả modules và theme hiện hành tạo ra một bản dịch tiếng Bồ Đào Nha cho toàn bộ khu vực ứng dụng (Cửa hàng hoặc phần quản trị). </w:t>
      </w:r>
    </w:p>
    <w:p w14:paraId="02B5EF84" w14:textId="77777777" w:rsidR="00C66FBE" w:rsidRDefault="00C66FBE" w:rsidP="00BD3874"/>
    <w:p w14:paraId="3C4CA40E" w14:textId="70B9C48B" w:rsidR="005A75AA" w:rsidRDefault="005A75AA" w:rsidP="005A75AA">
      <w:pPr>
        <w:pStyle w:val="Heading5"/>
      </w:pPr>
      <w:r>
        <w:t xml:space="preserve">Dictionary Generator tool </w:t>
      </w:r>
    </w:p>
    <w:p w14:paraId="633E8679" w14:textId="77777777" w:rsidR="005A75AA" w:rsidRDefault="005A75AA" w:rsidP="00BD3874"/>
    <w:p w14:paraId="79772BAD" w14:textId="0A53B889" w:rsidR="005A75AA" w:rsidRDefault="005A75AA" w:rsidP="00BD3874">
      <w:r>
        <w:t xml:space="preserve">Bạn có thể sinh ra một tử điển dịch để sử dụng bởi bản thân nó (cho ví dụ, để dịch các word hoặc phrases trong một custom module) hoặc sử dụng bởi một language package. Để tìm hiểu </w:t>
      </w:r>
      <w:r>
        <w:lastRenderedPageBreak/>
        <w:t xml:space="preserve">thêm thông tin xin xem dictionary generator tool – chúng tôi sẽ xuất bản nhiều thông tin hơn trên nghiên cứu này cho thời điểm sau đó. </w:t>
      </w:r>
    </w:p>
    <w:p w14:paraId="21B5FA9D" w14:textId="77777777" w:rsidR="005A75AA" w:rsidRDefault="005A75AA" w:rsidP="00BD3874"/>
    <w:p w14:paraId="78418D89" w14:textId="74E0D7DB" w:rsidR="00C821DB" w:rsidRDefault="00C821DB" w:rsidP="00C821DB">
      <w:pPr>
        <w:pStyle w:val="Heading4"/>
      </w:pPr>
      <w:r>
        <w:t xml:space="preserve">Language packages </w:t>
      </w:r>
    </w:p>
    <w:p w14:paraId="05DFC6F8" w14:textId="77777777" w:rsidR="00C821DB" w:rsidRDefault="00C821DB" w:rsidP="00BD3874"/>
    <w:p w14:paraId="71A902B9" w14:textId="7BDA6685" w:rsidR="00C821DB" w:rsidRDefault="00C821DB" w:rsidP="00E97A0C">
      <w:pPr>
        <w:pStyle w:val="IntenseQuote"/>
      </w:pPr>
      <w:r>
        <w:t xml:space="preserve">Các gói ngôn ngữ hiện có có thể được cài đặt bằng Composer giống như bất kỳ phần mở rộng nào khác. Bạn có thể tìm kiếm nó trên Packagist. </w:t>
      </w:r>
    </w:p>
    <w:p w14:paraId="633156CB" w14:textId="417644C0" w:rsidR="00E97A0C" w:rsidRDefault="008E0EF9" w:rsidP="00BD3874">
      <w:r>
        <w:t>Ứng dụng cho phép bạn để tạo các loại gói ngôn ngữ sau:</w:t>
      </w:r>
    </w:p>
    <w:p w14:paraId="2E1A492E" w14:textId="77777777" w:rsidR="008E0EF9" w:rsidRDefault="008E0EF9" w:rsidP="00BD3874"/>
    <w:p w14:paraId="713847D3" w14:textId="4F630F03" w:rsidR="008E0EF9" w:rsidRDefault="008E0EF9" w:rsidP="008D23DB">
      <w:pPr>
        <w:pStyle w:val="ListParagraph"/>
        <w:numPr>
          <w:ilvl w:val="0"/>
          <w:numId w:val="56"/>
        </w:numPr>
      </w:pPr>
      <w:r>
        <w:t xml:space="preserve">Một bộ các files </w:t>
      </w:r>
      <w:r w:rsidRPr="00341570">
        <w:rPr>
          <w:i/>
          <w:color w:val="FF0000"/>
        </w:rPr>
        <w:t>.csv</w:t>
      </w:r>
      <w:r w:rsidRPr="00341570">
        <w:rPr>
          <w:color w:val="FF0000"/>
        </w:rPr>
        <w:t xml:space="preserve"> </w:t>
      </w:r>
      <w:r>
        <w:t xml:space="preserve">cho modules và themes. Các gói tệp gói này được thiết kế để triển khai trong các module. Ví dụ: </w:t>
      </w:r>
    </w:p>
    <w:tbl>
      <w:tblPr>
        <w:tblStyle w:val="TableGrid"/>
        <w:tblW w:w="0" w:type="auto"/>
        <w:tblLook w:val="04A0" w:firstRow="1" w:lastRow="0" w:firstColumn="1" w:lastColumn="0" w:noHBand="0" w:noVBand="1"/>
      </w:tblPr>
      <w:tblGrid>
        <w:gridCol w:w="9350"/>
      </w:tblGrid>
      <w:tr w:rsidR="008E0EF9" w14:paraId="47BC6AFC" w14:textId="77777777" w:rsidTr="008E0EF9">
        <w:tc>
          <w:tcPr>
            <w:tcW w:w="9350" w:type="dxa"/>
          </w:tcPr>
          <w:p w14:paraId="22611C64" w14:textId="77777777" w:rsidR="008E0EF9" w:rsidRDefault="008E0EF9" w:rsidP="008E0EF9"/>
          <w:p w14:paraId="5AF67209" w14:textId="77777777" w:rsidR="008E0EF9" w:rsidRDefault="008E0EF9" w:rsidP="008E0EF9">
            <w:r>
              <w:t>__/app</w:t>
            </w:r>
          </w:p>
          <w:p w14:paraId="3B81A9EC" w14:textId="77777777" w:rsidR="008E0EF9" w:rsidRDefault="008E0EF9" w:rsidP="008E0EF9">
            <w:r>
              <w:t xml:space="preserve"> |__/code</w:t>
            </w:r>
          </w:p>
          <w:p w14:paraId="786096BA" w14:textId="77777777" w:rsidR="008E0EF9" w:rsidRDefault="008E0EF9" w:rsidP="008E0EF9">
            <w:r>
              <w:t xml:space="preserve"> | |__/Magento</w:t>
            </w:r>
          </w:p>
          <w:p w14:paraId="2C834F2A" w14:textId="77777777" w:rsidR="008E0EF9" w:rsidRDefault="008E0EF9" w:rsidP="008E0EF9">
            <w:r>
              <w:t xml:space="preserve"> |   |__/Catalog</w:t>
            </w:r>
          </w:p>
          <w:p w14:paraId="4480BFD2" w14:textId="77777777" w:rsidR="008E0EF9" w:rsidRDefault="008E0EF9" w:rsidP="008E0EF9">
            <w:r>
              <w:t xml:space="preserve"> |   | |__/i18n</w:t>
            </w:r>
          </w:p>
          <w:p w14:paraId="1A4BB2A8" w14:textId="77777777" w:rsidR="008E0EF9" w:rsidRDefault="008E0EF9" w:rsidP="008E0EF9">
            <w:r>
              <w:t xml:space="preserve"> |   |   |-- pt_BR.csv</w:t>
            </w:r>
          </w:p>
          <w:p w14:paraId="6511A8ED" w14:textId="77777777" w:rsidR="008E0EF9" w:rsidRDefault="008E0EF9" w:rsidP="008E0EF9">
            <w:r>
              <w:t xml:space="preserve"> |   |__/Checkout</w:t>
            </w:r>
          </w:p>
          <w:p w14:paraId="718A7A64" w14:textId="77777777" w:rsidR="008E0EF9" w:rsidRDefault="008E0EF9" w:rsidP="008E0EF9">
            <w:r>
              <w:t xml:space="preserve"> |   | |__/i18n</w:t>
            </w:r>
          </w:p>
          <w:p w14:paraId="6886368D" w14:textId="77777777" w:rsidR="008E0EF9" w:rsidRDefault="008E0EF9" w:rsidP="008E0EF9">
            <w:r>
              <w:t xml:space="preserve"> |   |   |-- pt_BR.csv</w:t>
            </w:r>
          </w:p>
          <w:p w14:paraId="7FE7B289" w14:textId="77777777" w:rsidR="008E0EF9" w:rsidRDefault="008E0EF9" w:rsidP="008E0EF9">
            <w:r>
              <w:t xml:space="preserve"> |   |__/Customer</w:t>
            </w:r>
          </w:p>
          <w:p w14:paraId="76B92083" w14:textId="77777777" w:rsidR="008E0EF9" w:rsidRDefault="008E0EF9" w:rsidP="008E0EF9">
            <w:r>
              <w:t xml:space="preserve"> |     |__/i18n</w:t>
            </w:r>
          </w:p>
          <w:p w14:paraId="37212D6A" w14:textId="77777777" w:rsidR="008E0EF9" w:rsidRDefault="008E0EF9" w:rsidP="008E0EF9">
            <w:r>
              <w:t xml:space="preserve"> |       |-- pt_BR.csv</w:t>
            </w:r>
          </w:p>
          <w:p w14:paraId="0ED7FDAC" w14:textId="77777777" w:rsidR="008E0EF9" w:rsidRDefault="008E0EF9" w:rsidP="008E0EF9">
            <w:r>
              <w:t xml:space="preserve"> |__/design</w:t>
            </w:r>
          </w:p>
          <w:p w14:paraId="0F2B71E0" w14:textId="77777777" w:rsidR="008E0EF9" w:rsidRDefault="008E0EF9" w:rsidP="008E0EF9">
            <w:r>
              <w:t xml:space="preserve">   |__/frontend</w:t>
            </w:r>
          </w:p>
          <w:p w14:paraId="10BC4F4E" w14:textId="77777777" w:rsidR="008E0EF9" w:rsidRDefault="008E0EF9" w:rsidP="008E0EF9">
            <w:r>
              <w:t xml:space="preserve">     |__/&lt;Vendor&gt;</w:t>
            </w:r>
          </w:p>
          <w:p w14:paraId="233B2E44" w14:textId="77777777" w:rsidR="008E0EF9" w:rsidRDefault="008E0EF9" w:rsidP="008E0EF9">
            <w:r>
              <w:t xml:space="preserve">       |__/&lt;theme&gt;</w:t>
            </w:r>
          </w:p>
          <w:p w14:paraId="306AB2C2" w14:textId="77777777" w:rsidR="008E0EF9" w:rsidRDefault="008E0EF9" w:rsidP="008E0EF9">
            <w:r>
              <w:t xml:space="preserve">         |__/i18n</w:t>
            </w:r>
          </w:p>
          <w:p w14:paraId="028AEFD0" w14:textId="08587DF8" w:rsidR="008E0EF9" w:rsidRDefault="008E0EF9" w:rsidP="008E0EF9">
            <w:r>
              <w:t xml:space="preserve">           |-- pt_BR.csv</w:t>
            </w:r>
          </w:p>
          <w:p w14:paraId="45E53D21" w14:textId="77777777" w:rsidR="008E0EF9" w:rsidRDefault="008E0EF9" w:rsidP="008E0EF9"/>
          <w:p w14:paraId="5F25C9D2" w14:textId="77777777" w:rsidR="008E0EF9" w:rsidRDefault="008E0EF9" w:rsidP="008E0EF9"/>
        </w:tc>
      </w:tr>
    </w:tbl>
    <w:p w14:paraId="4E027583" w14:textId="77777777" w:rsidR="008E0EF9" w:rsidRDefault="008E0EF9" w:rsidP="008E0EF9"/>
    <w:p w14:paraId="76DBA826" w14:textId="34828021" w:rsidR="00E97A0C" w:rsidRDefault="00DF52D0" w:rsidP="008D23DB">
      <w:pPr>
        <w:pStyle w:val="ListParagraph"/>
        <w:numPr>
          <w:ilvl w:val="0"/>
          <w:numId w:val="56"/>
        </w:numPr>
      </w:pPr>
      <w:r>
        <w:t>Language packages (các gói ngôn ngữ) chứa toàn bộ tử điển trong một thư mục</w:t>
      </w:r>
      <w:r w:rsidR="009F2B0C">
        <w:t xml:space="preserve">. </w:t>
      </w:r>
    </w:p>
    <w:p w14:paraId="63CEA40D" w14:textId="68EE2A58" w:rsidR="00E97A0C" w:rsidRDefault="00275BBF" w:rsidP="00BD3874">
      <w:r>
        <w:t>Bạn có thể phân phối gói ngôn ngữ này như một thành phần độc lập (giống với modules và themes).</w:t>
      </w:r>
      <w:r w:rsidR="00BA1C28">
        <w:t xml:space="preserve"> Điều thú vị là nó cố tình vi phạm các nguyên tắc module; nghĩa là, để một nhà tích hợp hệ thống có thể dịch các biến thể do phần mở rộng cung cấp</w:t>
      </w:r>
      <w:r w:rsidR="0020724E">
        <w:t>.</w:t>
      </w:r>
    </w:p>
    <w:p w14:paraId="50C70122" w14:textId="73AB27D9" w:rsidR="00F8399F" w:rsidRDefault="00F8399F" w:rsidP="00BD3874">
      <w:r>
        <w:lastRenderedPageBreak/>
        <w:t xml:space="preserve">Ngoài tệp </w:t>
      </w:r>
      <w:r w:rsidRPr="003F52EC">
        <w:rPr>
          <w:i/>
          <w:color w:val="FF0000"/>
        </w:rPr>
        <w:t>.csv</w:t>
      </w:r>
      <w:r w:rsidRPr="003F52EC">
        <w:rPr>
          <w:color w:val="FF0000"/>
        </w:rPr>
        <w:t xml:space="preserve"> </w:t>
      </w:r>
      <w:r>
        <w:t>chứa tử điển ngôn ngữ, gói ngôn ngữ còn chứa siêu dữ liệu (meta-information):</w:t>
      </w:r>
    </w:p>
    <w:p w14:paraId="7F802F7F" w14:textId="77777777" w:rsidR="00F8399F" w:rsidRDefault="00F8399F" w:rsidP="00BD3874"/>
    <w:p w14:paraId="0824B4D5" w14:textId="0C89DEC2" w:rsidR="00F8399F" w:rsidRDefault="00F8399F" w:rsidP="008D23DB">
      <w:pPr>
        <w:pStyle w:val="ListParagraph"/>
        <w:numPr>
          <w:ilvl w:val="0"/>
          <w:numId w:val="56"/>
        </w:numPr>
      </w:pPr>
      <w:r w:rsidRPr="003F52EC">
        <w:rPr>
          <w:color w:val="FF0000"/>
        </w:rPr>
        <w:t xml:space="preserve">composer.json </w:t>
      </w:r>
      <w:r>
        <w:t>chứa bất kỳ sự phụ thuộc nào cho gói ngôn ngữ và ánh xạ tới ngôn ngữ được các định của nó.</w:t>
      </w:r>
    </w:p>
    <w:p w14:paraId="22667A7A" w14:textId="6E2BF38B" w:rsidR="00F8399F" w:rsidRDefault="00F8399F" w:rsidP="008D23DB">
      <w:pPr>
        <w:pStyle w:val="ListParagraph"/>
        <w:numPr>
          <w:ilvl w:val="0"/>
          <w:numId w:val="56"/>
        </w:numPr>
      </w:pPr>
      <w:r w:rsidRPr="003F52EC">
        <w:rPr>
          <w:i/>
          <w:color w:val="FF0000"/>
        </w:rPr>
        <w:t>language.xml</w:t>
      </w:r>
      <w:r w:rsidRPr="003F52EC">
        <w:rPr>
          <w:color w:val="FF0000"/>
        </w:rPr>
        <w:t xml:space="preserve"> </w:t>
      </w:r>
      <w:r>
        <w:t>, trong đó bạn khai báo một gói ngôn ngữ.</w:t>
      </w:r>
    </w:p>
    <w:p w14:paraId="70C5DC80" w14:textId="77777777" w:rsidR="00C821DB" w:rsidRDefault="00C821DB" w:rsidP="00BD3874"/>
    <w:p w14:paraId="09CDB2CA" w14:textId="38DD9413" w:rsidR="003F52EC" w:rsidRDefault="003F52EC" w:rsidP="00433C7A">
      <w:pPr>
        <w:pStyle w:val="Heading4"/>
      </w:pPr>
      <w:r>
        <w:t xml:space="preserve">Open-source translations project </w:t>
      </w:r>
    </w:p>
    <w:p w14:paraId="3350ABDA" w14:textId="77777777" w:rsidR="003F52EC" w:rsidRDefault="003F52EC" w:rsidP="00BD3874"/>
    <w:p w14:paraId="733E80B6" w14:textId="036F1FE6" w:rsidR="00433C7A" w:rsidRDefault="00433C7A" w:rsidP="00BD3874">
      <w:r>
        <w:t xml:space="preserve">Đội kỹ thuật cộng đồng chấp nhận đóng góp dịch thuật thông qua (CrowdLn project) để bản địa hoá tất cả UI strings. </w:t>
      </w:r>
      <w:r w:rsidR="00EE3B16">
        <w:t xml:space="preserve">Nhiều sự kiện Meet Magento và Contribution Day có sự tham gia của các nhà phát triển đóng góp bản dịch. </w:t>
      </w:r>
    </w:p>
    <w:p w14:paraId="7CE70424" w14:textId="59A361A3" w:rsidR="00AF153A" w:rsidRDefault="00AF153A" w:rsidP="008D23DB">
      <w:pPr>
        <w:pStyle w:val="ListParagraph"/>
        <w:numPr>
          <w:ilvl w:val="0"/>
          <w:numId w:val="57"/>
        </w:numPr>
      </w:pPr>
      <w:r>
        <w:t>Tạo một CrowdIn account và join [CrowdIn project]</w:t>
      </w:r>
    </w:p>
    <w:p w14:paraId="6BE58600" w14:textId="7F205305" w:rsidR="00AF153A" w:rsidRDefault="00AF153A" w:rsidP="008D23DB">
      <w:pPr>
        <w:pStyle w:val="ListParagraph"/>
        <w:numPr>
          <w:ilvl w:val="0"/>
          <w:numId w:val="57"/>
        </w:numPr>
      </w:pPr>
      <w:r>
        <w:t xml:space="preserve">Duyệt và chọn một ngôn ngữ. Phần trăm hiển thị tiến độ theo dõi bản dịch tổng thể và theo từng phần của Quản trị viên. </w:t>
      </w:r>
    </w:p>
    <w:p w14:paraId="3E851885" w14:textId="6AD3F082" w:rsidR="00EF7DAE" w:rsidRDefault="00EF7DAE" w:rsidP="008D23DB">
      <w:pPr>
        <w:pStyle w:val="ListParagraph"/>
        <w:numPr>
          <w:ilvl w:val="0"/>
          <w:numId w:val="57"/>
        </w:numPr>
      </w:pPr>
      <w:r>
        <w:t>Mở rộng và định vị một vùng chuỗi văn bản UI (trên giao diện người dùng) cần dịch.  Chuỗi được đánh dấu màu đỏ cần dịch và chuỗi được đánh dấu màu xanh lá cây có bản dịch hiện tại</w:t>
      </w:r>
      <w:r w:rsidR="004A0974">
        <w:t>.</w:t>
      </w:r>
    </w:p>
    <w:p w14:paraId="547D6D38" w14:textId="01FAE61E" w:rsidR="004A0974" w:rsidRDefault="004A0974" w:rsidP="008D23DB">
      <w:pPr>
        <w:pStyle w:val="ListParagraph"/>
        <w:numPr>
          <w:ilvl w:val="0"/>
          <w:numId w:val="57"/>
        </w:numPr>
      </w:pPr>
      <w:r>
        <w:t xml:space="preserve">Nhập hoặc đánh giá dịch cho các chuỗi như miêu tả trong </w:t>
      </w:r>
      <w:hyperlink r:id="rId233" w:history="1">
        <w:r w:rsidRPr="004A0974">
          <w:rPr>
            <w:rStyle w:val="Hyperlink"/>
          </w:rPr>
          <w:t>CrowdIn Knowledge base</w:t>
        </w:r>
      </w:hyperlink>
      <w:r>
        <w:t xml:space="preserve">. </w:t>
      </w:r>
    </w:p>
    <w:p w14:paraId="5FBE8C08" w14:textId="1697BB2C" w:rsidR="004A0974" w:rsidRDefault="004A0974" w:rsidP="004A0974">
      <w:r>
        <w:t xml:space="preserve">Admin sẽ xem xêt và phê duyệt bản dịch khi có sẵn. Dự án có thể bao gồm việc tạo gói và hỗ trợ thêm bằng cách sử dụng các bản dịch đã đóng góp và được chấp thuận.  </w:t>
      </w:r>
    </w:p>
    <w:p w14:paraId="27867A7D" w14:textId="3F7FB26E" w:rsidR="003F52EC" w:rsidRDefault="00145EFF" w:rsidP="00BD3874">
      <w:r>
        <w:t xml:space="preserve">Nếu bạn cần giúp đỡ để hiểu ngữ cảnh hoặc ý nghĩa của chuỗi UI, hoặc có câu hỏi về dự án, chat với chúng tôi trong cộng đồng kỹ thuật Translations Slack Channel. Để tham gia, gửi một request tới </w:t>
      </w:r>
      <w:hyperlink r:id="rId234" w:history="1">
        <w:r w:rsidRPr="00D47547">
          <w:rPr>
            <w:rStyle w:val="Hyperlink"/>
          </w:rPr>
          <w:t>engcom@magento.com</w:t>
        </w:r>
      </w:hyperlink>
      <w:r>
        <w:t xml:space="preserve"> hoặc </w:t>
      </w:r>
      <w:hyperlink r:id="rId235" w:history="1">
        <w:r w:rsidRPr="00145EFF">
          <w:rPr>
            <w:rStyle w:val="Hyperlink"/>
          </w:rPr>
          <w:t>tự đăng ký</w:t>
        </w:r>
      </w:hyperlink>
      <w:r>
        <w:t xml:space="preserve"> . </w:t>
      </w:r>
    </w:p>
    <w:p w14:paraId="6DE51E70" w14:textId="77777777" w:rsidR="003F52EC" w:rsidRDefault="003F52EC" w:rsidP="00BD3874"/>
    <w:p w14:paraId="5FDE523C" w14:textId="407BD141" w:rsidR="00BD3874" w:rsidRDefault="00BD3874" w:rsidP="00BD3874">
      <w:pPr>
        <w:pStyle w:val="Heading3"/>
      </w:pPr>
      <w:r>
        <w:t xml:space="preserve">9.1 Use a dictionary to customize strings </w:t>
      </w:r>
    </w:p>
    <w:p w14:paraId="6F05C1B4" w14:textId="77777777" w:rsidR="00BD3874" w:rsidRDefault="00BD3874" w:rsidP="00BD3874"/>
    <w:p w14:paraId="529971FB" w14:textId="25CEF104" w:rsidR="00487337" w:rsidRDefault="00487337" w:rsidP="00BD3874">
      <w:r>
        <w:t xml:space="preserve">Chỉnh sửa chuỗi mặc định trong custom theme để nạp và sử dụng tử điển dịch. </w:t>
      </w:r>
      <w:r w:rsidR="00B61065">
        <w:t xml:space="preserve">Tìm hiểu thêm về ngôn ngữ, sửa đổi chuỗi và cách ứng dụng tìm kiếm và áp dụng bản dịch. </w:t>
      </w:r>
    </w:p>
    <w:p w14:paraId="4DA007C6" w14:textId="77777777" w:rsidR="00F65C98" w:rsidRDefault="00F65C98" w:rsidP="00BD3874"/>
    <w:p w14:paraId="0F571964" w14:textId="26BA5119" w:rsidR="00F65C98" w:rsidRDefault="002A37A7" w:rsidP="002A37A7">
      <w:pPr>
        <w:pStyle w:val="Heading4"/>
      </w:pPr>
      <w:r>
        <w:t xml:space="preserve">9.1.1 How the application applies locales </w:t>
      </w:r>
      <w:r w:rsidR="00211B3B">
        <w:t>(Ứng dụng địa phương hoá thế nào)</w:t>
      </w:r>
    </w:p>
    <w:p w14:paraId="4D52DEDA" w14:textId="77777777" w:rsidR="002A37A7" w:rsidRDefault="002A37A7" w:rsidP="00BD3874"/>
    <w:p w14:paraId="359415AA" w14:textId="03FD7D28" w:rsidR="004F62DB" w:rsidRDefault="004F62DB" w:rsidP="00BD3874">
      <w:r>
        <w:t xml:space="preserve">Khi ngôn ngữ được thay đổi cho một cửa hàng, </w:t>
      </w:r>
      <w:r w:rsidR="00901DA2">
        <w:t xml:space="preserve">ứng dụng sẽ tìm kiếm và áp dụng bản dịch trong các tử điển tương ứng theo trình tự sau: </w:t>
      </w:r>
    </w:p>
    <w:p w14:paraId="41AAD12F" w14:textId="2EC7EDC5" w:rsidR="002A37A7" w:rsidRDefault="00901D3C" w:rsidP="008D23DB">
      <w:pPr>
        <w:pStyle w:val="ListParagraph"/>
        <w:numPr>
          <w:ilvl w:val="0"/>
          <w:numId w:val="58"/>
        </w:numPr>
      </w:pPr>
      <w:r>
        <w:t>Module translations: &lt;module_dir&gt;</w:t>
      </w:r>
      <w:r w:rsidR="00C72153">
        <w:t>/i18n/</w:t>
      </w:r>
    </w:p>
    <w:p w14:paraId="22E58F2E" w14:textId="7D7A3046" w:rsidR="00901D3C" w:rsidRDefault="00901D3C" w:rsidP="008D23DB">
      <w:pPr>
        <w:pStyle w:val="ListParagraph"/>
        <w:numPr>
          <w:ilvl w:val="0"/>
          <w:numId w:val="58"/>
        </w:numPr>
      </w:pPr>
      <w:r>
        <w:t>Translation package:</w:t>
      </w:r>
      <w:r w:rsidR="00D32BE4">
        <w:t xml:space="preserve"> app/i18n/</w:t>
      </w:r>
    </w:p>
    <w:p w14:paraId="6C3EFA59" w14:textId="5ECD9AE5" w:rsidR="00901D3C" w:rsidRDefault="00901D3C" w:rsidP="008D23DB">
      <w:pPr>
        <w:pStyle w:val="ListParagraph"/>
        <w:numPr>
          <w:ilvl w:val="0"/>
          <w:numId w:val="58"/>
        </w:numPr>
      </w:pPr>
      <w:r>
        <w:t xml:space="preserve">Theme translations: </w:t>
      </w:r>
    </w:p>
    <w:p w14:paraId="6E50C633" w14:textId="77777777" w:rsidR="00D32BE4" w:rsidRDefault="00D32BE4" w:rsidP="00D32BE4">
      <w:pPr>
        <w:ind w:left="360"/>
      </w:pPr>
    </w:p>
    <w:p w14:paraId="539AF1E7" w14:textId="213FBB8B" w:rsidR="00D32BE4" w:rsidRDefault="00D32BE4" w:rsidP="008D23DB">
      <w:pPr>
        <w:pStyle w:val="ListParagraph"/>
        <w:numPr>
          <w:ilvl w:val="0"/>
          <w:numId w:val="59"/>
        </w:numPr>
      </w:pPr>
      <w:r>
        <w:t>&lt;parent_theme_dir&gt;/i18n/ ( lặp thông qua tất cả các tổ tiên của themes)</w:t>
      </w:r>
    </w:p>
    <w:p w14:paraId="06A2110A" w14:textId="1846E4F0" w:rsidR="00D32BE4" w:rsidRDefault="00D32BE4" w:rsidP="008D23DB">
      <w:pPr>
        <w:pStyle w:val="ListParagraph"/>
        <w:numPr>
          <w:ilvl w:val="0"/>
          <w:numId w:val="59"/>
        </w:numPr>
      </w:pPr>
      <w:r>
        <w:t>&lt;current_theme_dir&gt;/i18n/</w:t>
      </w:r>
    </w:p>
    <w:p w14:paraId="15555FAE" w14:textId="77777777" w:rsidR="00D32BE4" w:rsidRDefault="00D32BE4" w:rsidP="00D32BE4"/>
    <w:p w14:paraId="5BDA3FC7" w14:textId="4B983328" w:rsidR="00901D3C" w:rsidRDefault="002A5E64" w:rsidP="008D23DB">
      <w:pPr>
        <w:pStyle w:val="ListParagraph"/>
        <w:numPr>
          <w:ilvl w:val="0"/>
          <w:numId w:val="58"/>
        </w:numPr>
      </w:pPr>
      <w:r>
        <w:t xml:space="preserve">Cơ sở dữ liệu ( Các bản dịch nằm trong cơ sở dữ liệu này sẽ được ưu tiên và ghi đè lên các bản dịch được lưu trữ ở các vị trí khác). Tham khảo hướng dẫn Inline Translate cho nhiều thông tin hơn. </w:t>
      </w:r>
    </w:p>
    <w:tbl>
      <w:tblPr>
        <w:tblStyle w:val="TableGrid"/>
        <w:tblW w:w="0" w:type="auto"/>
        <w:tblInd w:w="360" w:type="dxa"/>
        <w:tblLook w:val="04A0" w:firstRow="1" w:lastRow="0" w:firstColumn="1" w:lastColumn="0" w:noHBand="0" w:noVBand="1"/>
      </w:tblPr>
      <w:tblGrid>
        <w:gridCol w:w="8990"/>
      </w:tblGrid>
      <w:tr w:rsidR="002A5E64" w14:paraId="06E6389F" w14:textId="77777777" w:rsidTr="002A5E64">
        <w:tc>
          <w:tcPr>
            <w:tcW w:w="9350" w:type="dxa"/>
          </w:tcPr>
          <w:p w14:paraId="6579B7A2" w14:textId="6247F385" w:rsidR="002A5E64" w:rsidRDefault="002A5E64" w:rsidP="002A5E64"/>
          <w:p w14:paraId="33A5D9FC" w14:textId="77777777" w:rsidR="001B0360" w:rsidRDefault="001B0360" w:rsidP="002A5E64">
            <w:r>
              <w:t>Tham khảo cách sử dụng Translate Inline được lưu trong databse:</w:t>
            </w:r>
          </w:p>
          <w:p w14:paraId="7CA85EC0" w14:textId="77777777" w:rsidR="001B0360" w:rsidRDefault="001B0360" w:rsidP="002A5E64"/>
          <w:p w14:paraId="4CDA158E" w14:textId="77777777" w:rsidR="002A5E64" w:rsidRDefault="00AF7872" w:rsidP="002A5E64">
            <w:hyperlink r:id="rId236" w:anchor="translate-inline" w:history="1">
              <w:r w:rsidR="002A5E64" w:rsidRPr="00D47547">
                <w:rPr>
                  <w:rStyle w:val="Hyperlink"/>
                </w:rPr>
                <w:t>https://experienceleague.adobe.com/en/docs/commerce-admin/systems/tools/developer-tools#translate-inline</w:t>
              </w:r>
            </w:hyperlink>
            <w:r w:rsidR="002A5E64">
              <w:t xml:space="preserve"> </w:t>
            </w:r>
          </w:p>
          <w:p w14:paraId="3ADE8D79" w14:textId="58123076" w:rsidR="002A5E64" w:rsidRDefault="002A5E64" w:rsidP="002A5E64"/>
        </w:tc>
      </w:tr>
    </w:tbl>
    <w:p w14:paraId="3B011595" w14:textId="77777777" w:rsidR="001B0360" w:rsidRDefault="001B0360" w:rsidP="002A5E64">
      <w:pPr>
        <w:ind w:left="360"/>
      </w:pPr>
    </w:p>
    <w:p w14:paraId="17023AD8" w14:textId="1278F89B" w:rsidR="002A5E64" w:rsidRDefault="00B55913" w:rsidP="002A5E64">
      <w:pPr>
        <w:ind w:left="360"/>
      </w:pPr>
      <w:r>
        <w:rPr>
          <w:noProof/>
        </w:rPr>
        <w:drawing>
          <wp:inline distT="0" distB="0" distL="0" distR="0" wp14:anchorId="45E6155F" wp14:editId="15C1E38D">
            <wp:extent cx="5943600" cy="38417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translate inline.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p w14:paraId="50215452" w14:textId="7C6AF420" w:rsidR="00994A58" w:rsidRDefault="00994A58" w:rsidP="002A5E64">
      <w:pPr>
        <w:ind w:left="360"/>
      </w:pPr>
      <w:r w:rsidRPr="00994A58">
        <w:t xml:space="preserve">You can use the Translate Inline tool in </w:t>
      </w:r>
      <w:r w:rsidRPr="001B0360">
        <w:rPr>
          <w:b/>
          <w:color w:val="FF0000"/>
        </w:rPr>
        <w:t>developer mode</w:t>
      </w:r>
      <w:r w:rsidRPr="001B0360">
        <w:rPr>
          <w:color w:val="FF0000"/>
        </w:rPr>
        <w:t xml:space="preserve"> </w:t>
      </w:r>
      <w:r w:rsidRPr="00994A58">
        <w:t>to touch up text in the interface to reflect your voice and brand. When the Translate Inline mode is activated, any text on the page that can be edited is outlined in red. It is easy to edit field labels, messages, and other text that appears throughout the storefront and Admin. For example, many themes use terminology such as My Account, My Wishlist, and My Dashboard, to help customers find their way around. However, you might prefer to simply use the words Account, Wishlist, and Dashboard.</w:t>
      </w:r>
    </w:p>
    <w:p w14:paraId="4A4348A0" w14:textId="60AD6282" w:rsidR="00B55913" w:rsidRDefault="00994A58" w:rsidP="002A5E64">
      <w:pPr>
        <w:ind w:left="360"/>
      </w:pPr>
      <w:r>
        <w:rPr>
          <w:noProof/>
        </w:rPr>
        <w:lastRenderedPageBreak/>
        <w:drawing>
          <wp:inline distT="0" distB="0" distL="0" distR="0" wp14:anchorId="76A902FE" wp14:editId="5E2F1ABB">
            <wp:extent cx="5943600" cy="20377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2024-11-07 024919.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943600" cy="2037715"/>
                    </a:xfrm>
                    <a:prstGeom prst="rect">
                      <a:avLst/>
                    </a:prstGeom>
                  </pic:spPr>
                </pic:pic>
              </a:graphicData>
            </a:graphic>
          </wp:inline>
        </w:drawing>
      </w:r>
    </w:p>
    <w:p w14:paraId="5A74D0CD" w14:textId="77777777" w:rsidR="00D32BE4" w:rsidRDefault="00D32BE4" w:rsidP="00D32BE4"/>
    <w:p w14:paraId="0648CC4B" w14:textId="77777777" w:rsidR="00901D3C" w:rsidRDefault="00901D3C" w:rsidP="00D32BE4"/>
    <w:p w14:paraId="55DE186F" w14:textId="56459DD4" w:rsidR="00211B3B" w:rsidRDefault="006C6F76" w:rsidP="006C6F76">
      <w:pPr>
        <w:pStyle w:val="IntenseQuote"/>
      </w:pPr>
      <w:r>
        <w:t xml:space="preserve">Mức độ ưu tiên dịch thuật thông qua trình tự ngược lại, trong đó bản dịch module có mức độ ưu tiên thấp nhất và “database cơ sở dữ liệu” có độ ưu tiên cao nhất. </w:t>
      </w:r>
    </w:p>
    <w:p w14:paraId="6975F8EA" w14:textId="34530934" w:rsidR="002A37A7" w:rsidRDefault="006C6F76" w:rsidP="00BD3874">
      <w:r>
        <w:t xml:space="preserve">Nếu có nhiều bản dịch cạnh tranh cho một chuỗi, bản dịch từ theme sẽ được ưu tiên hơn bản dịch từ module và bản dịch từ child theme sẽ được ưu tiên hơn parent theme. </w:t>
      </w:r>
    </w:p>
    <w:p w14:paraId="34F0442F" w14:textId="77777777" w:rsidR="009C5149" w:rsidRDefault="009C5149" w:rsidP="00BD3874"/>
    <w:p w14:paraId="5127D236" w14:textId="0341D11D" w:rsidR="002A37A7" w:rsidRDefault="002A37A7" w:rsidP="002A37A7">
      <w:pPr>
        <w:pStyle w:val="Heading4"/>
      </w:pPr>
      <w:r>
        <w:t xml:space="preserve">9.1.2 Override parent strings for default locale </w:t>
      </w:r>
      <w:r w:rsidR="004E0F2E">
        <w:t>(Ghi đè các chuỗi cha cho ngôn ngữ mặc định )</w:t>
      </w:r>
    </w:p>
    <w:p w14:paraId="1B75B85E" w14:textId="77777777" w:rsidR="00F65C98" w:rsidRDefault="00F65C98" w:rsidP="00BD3874"/>
    <w:p w14:paraId="315A7D2D" w14:textId="7B7DBFDD" w:rsidR="00A644F2" w:rsidRDefault="00A644F2" w:rsidP="00BD3874">
      <w:r>
        <w:t xml:space="preserve">Ưu tiên dịch thuật miêu tả trước đó được áp dụng cho ngôn ngữ en_US mặc định. Bởi vậy bạn có thể sử dụng tử điển en_US.csv để tuỳ chỉnh  các chuỗi được sử dụng trong ngôn ngữ mặc định. </w:t>
      </w:r>
    </w:p>
    <w:p w14:paraId="17AC7828" w14:textId="77777777" w:rsidR="00285448" w:rsidRDefault="00285448" w:rsidP="00BD3874"/>
    <w:p w14:paraId="4E8A56AB" w14:textId="3C9A1C0C" w:rsidR="00285448" w:rsidRDefault="00285448" w:rsidP="00BD3874">
      <w:r>
        <w:t xml:space="preserve">Cho ví dụ, Tiếp cận này là chúng ta sử dụng Luma theme/ Nó có </w:t>
      </w:r>
      <w:r w:rsidRPr="0033356A">
        <w:rPr>
          <w:i/>
          <w:color w:val="FF0000"/>
        </w:rPr>
        <w:t>&lt;Magento_Luma_theme_dir&gt;/i18n/en_US.csv</w:t>
      </w:r>
      <w:r>
        <w:t xml:space="preserve"> file, nơi cột trái chứa các giá trị mặc định (keys) và bên phải chứa các giá trị để sử dụng để thể hiện khi Luma theme được áp dụng: </w:t>
      </w:r>
    </w:p>
    <w:p w14:paraId="346FB5B1" w14:textId="77777777" w:rsidR="00285448" w:rsidRDefault="00285448" w:rsidP="00BD3874"/>
    <w:tbl>
      <w:tblPr>
        <w:tblStyle w:val="TableGrid"/>
        <w:tblW w:w="0" w:type="auto"/>
        <w:tblLook w:val="04A0" w:firstRow="1" w:lastRow="0" w:firstColumn="1" w:lastColumn="0" w:noHBand="0" w:noVBand="1"/>
      </w:tblPr>
      <w:tblGrid>
        <w:gridCol w:w="9350"/>
      </w:tblGrid>
      <w:tr w:rsidR="00285448" w14:paraId="0B4ACA8A" w14:textId="77777777" w:rsidTr="00285448">
        <w:tc>
          <w:tcPr>
            <w:tcW w:w="9350" w:type="dxa"/>
          </w:tcPr>
          <w:p w14:paraId="7227BDE1" w14:textId="77777777" w:rsidR="00285448" w:rsidRDefault="00285448" w:rsidP="00285448"/>
          <w:p w14:paraId="60A32F4C" w14:textId="77777777" w:rsidR="00285448" w:rsidRDefault="00285448" w:rsidP="00285448">
            <w:r>
              <w:t>"Add to Wish List", "Wish List"</w:t>
            </w:r>
          </w:p>
          <w:p w14:paraId="6F5A6DD1" w14:textId="77777777" w:rsidR="00285448" w:rsidRDefault="00285448" w:rsidP="00285448">
            <w:r>
              <w:t>"Add to Compare", "Compare"</w:t>
            </w:r>
          </w:p>
          <w:p w14:paraId="7B33EAC0" w14:textId="77777777" w:rsidR="00285448" w:rsidRDefault="00285448" w:rsidP="00285448">
            <w:r>
              <w:t>"Your Checkout Progress", "Checkout Progress"</w:t>
            </w:r>
          </w:p>
          <w:p w14:paraId="51743525" w14:textId="77777777" w:rsidR="00285448" w:rsidRDefault="00285448" w:rsidP="00285448">
            <w:r>
              <w:t>"Card Verification Number", "CVV"</w:t>
            </w:r>
          </w:p>
          <w:p w14:paraId="05F7B797" w14:textId="11C1C376" w:rsidR="00285448" w:rsidRDefault="00285448" w:rsidP="00285448"/>
        </w:tc>
      </w:tr>
    </w:tbl>
    <w:p w14:paraId="7F32BC8A" w14:textId="78EBBA52" w:rsidR="00285448" w:rsidRDefault="0033356A" w:rsidP="00BD3874">
      <w:r>
        <w:lastRenderedPageBreak/>
        <w:t xml:space="preserve">Nó quan trọng để nhớ đó là nếu bạn sinh một tử điển cho theme của bạn sử dụng i18n tool với tên và vị trí thông thường cho tử điển, thì tử điển hiện tại sẽ bị ghi đè. </w:t>
      </w:r>
    </w:p>
    <w:p w14:paraId="0657E2BD" w14:textId="77777777" w:rsidR="0033356A" w:rsidRDefault="0033356A" w:rsidP="00BD3874"/>
    <w:p w14:paraId="0B80E756" w14:textId="2C898660" w:rsidR="0033356A" w:rsidRDefault="0033356A" w:rsidP="00BD3874">
      <w:r>
        <w:t xml:space="preserve">Để thêm tuỳ chỉnh các chuỗi - custom strings: </w:t>
      </w:r>
    </w:p>
    <w:p w14:paraId="41798440" w14:textId="77777777" w:rsidR="0033356A" w:rsidRDefault="0033356A" w:rsidP="00BD3874"/>
    <w:p w14:paraId="7D27F62E" w14:textId="77777777" w:rsidR="0033356A" w:rsidRDefault="0033356A" w:rsidP="008D23DB">
      <w:pPr>
        <w:pStyle w:val="ListParagraph"/>
        <w:numPr>
          <w:ilvl w:val="0"/>
          <w:numId w:val="60"/>
        </w:numPr>
      </w:pPr>
      <w:r>
        <w:t>Sinh tử điển (</w:t>
      </w:r>
      <w:hyperlink r:id="rId239" w:history="1">
        <w:r w:rsidRPr="0033356A">
          <w:rPr>
            <w:rStyle w:val="Hyperlink"/>
          </w:rPr>
          <w:t>Generate the dictionary</w:t>
        </w:r>
      </w:hyperlink>
      <w:r>
        <w:t>) cho theme của bạn.</w:t>
      </w:r>
    </w:p>
    <w:p w14:paraId="31013922" w14:textId="77777777" w:rsidR="0033356A" w:rsidRDefault="0033356A" w:rsidP="008D23DB">
      <w:pPr>
        <w:pStyle w:val="ListParagraph"/>
        <w:numPr>
          <w:ilvl w:val="0"/>
          <w:numId w:val="60"/>
        </w:numPr>
      </w:pPr>
      <w:r>
        <w:t xml:space="preserve">Chuyển các giá trị cần thiết trong cột bên phải </w:t>
      </w:r>
    </w:p>
    <w:p w14:paraId="02704167" w14:textId="77777777" w:rsidR="0033356A" w:rsidRDefault="0033356A" w:rsidP="008D23DB">
      <w:pPr>
        <w:pStyle w:val="ListParagraph"/>
        <w:numPr>
          <w:ilvl w:val="0"/>
          <w:numId w:val="60"/>
        </w:numPr>
      </w:pPr>
      <w:r>
        <w:t xml:space="preserve">Thêm custom string như các dòng nếu các chuỗi bạn muốn để thay thế không nằm trong tử điển. </w:t>
      </w:r>
    </w:p>
    <w:p w14:paraId="24121216" w14:textId="2DF0AB53" w:rsidR="002A37A7" w:rsidRDefault="0033356A" w:rsidP="0033356A">
      <w:r>
        <w:t xml:space="preserve">I18n tool không tạo ra một tử điển nếu theme files không chứa các chuỗi để dịch. Trong trường hợp này, thêm file thủ công.  </w:t>
      </w:r>
    </w:p>
    <w:p w14:paraId="430692C3" w14:textId="341068B1" w:rsidR="002A37A7" w:rsidRDefault="0038340D" w:rsidP="00BD3874">
      <w:r>
        <w:t xml:space="preserve">Bạn có thể tham khảo ví dụ đề tài </w:t>
      </w:r>
      <w:hyperlink r:id="rId240" w:history="1">
        <w:r w:rsidRPr="002C2E95">
          <w:rPr>
            <w:rStyle w:val="Hyperlink"/>
          </w:rPr>
          <w:t>theme translation dictionary</w:t>
        </w:r>
      </w:hyperlink>
      <w:r>
        <w:t xml:space="preserve"> để minh hoạ thực tế thủ tục này. </w:t>
      </w:r>
    </w:p>
    <w:p w14:paraId="445C3463" w14:textId="77777777" w:rsidR="00211B3B" w:rsidRDefault="00211B3B" w:rsidP="00BD3874"/>
    <w:p w14:paraId="2052A08B" w14:textId="77777777" w:rsidR="00211B3B" w:rsidRDefault="00211B3B" w:rsidP="00BD3874"/>
    <w:p w14:paraId="1CE5C186" w14:textId="77777777" w:rsidR="00211B3B" w:rsidRDefault="00211B3B" w:rsidP="00BD3874"/>
    <w:p w14:paraId="7CED8353" w14:textId="77777777" w:rsidR="002A37A7" w:rsidRDefault="002A37A7" w:rsidP="00BD3874"/>
    <w:p w14:paraId="3ED401BC" w14:textId="77777777" w:rsidR="002A37A7" w:rsidRDefault="002A37A7" w:rsidP="00BD3874"/>
    <w:p w14:paraId="6653696E" w14:textId="77777777" w:rsidR="002A37A7" w:rsidRDefault="002A37A7" w:rsidP="00BD3874"/>
    <w:p w14:paraId="6E39133C" w14:textId="77777777" w:rsidR="002A37A7" w:rsidRDefault="002A37A7" w:rsidP="00BD3874"/>
    <w:p w14:paraId="1EA3E12E" w14:textId="77777777" w:rsidR="002A37A7" w:rsidRDefault="002A37A7" w:rsidP="00BD3874"/>
    <w:p w14:paraId="10026945" w14:textId="64F6A503" w:rsidR="002A37A7" w:rsidRDefault="002A37A7" w:rsidP="002A37A7">
      <w:pPr>
        <w:pStyle w:val="Heading4"/>
      </w:pPr>
      <w:r>
        <w:t xml:space="preserve">9.1.3 </w:t>
      </w:r>
      <w:r w:rsidR="004E0F2E">
        <w:t xml:space="preserve">Create </w:t>
      </w:r>
      <w:r>
        <w:t xml:space="preserve">locale </w:t>
      </w:r>
      <w:r w:rsidR="004E0F2E">
        <w:t xml:space="preserve">dictionaries </w:t>
      </w:r>
      <w:r w:rsidR="002C2E95">
        <w:t>(tạo các tử điển địa phương)</w:t>
      </w:r>
    </w:p>
    <w:p w14:paraId="478D4173" w14:textId="77777777" w:rsidR="002A37A7" w:rsidRDefault="002A37A7" w:rsidP="00BD3874"/>
    <w:p w14:paraId="65254E69" w14:textId="7517D28C" w:rsidR="002C2E95" w:rsidRDefault="002C2E95" w:rsidP="00BD3874">
      <w:r>
        <w:t xml:space="preserve">Khi tạo các tử điển địa phương cho theme của bạn, sử dụng chuỗi mặc định như key. Không tạo </w:t>
      </w:r>
      <w:r w:rsidR="00D13567">
        <w:t xml:space="preserve">các bản dịch sử dụng khoá tuỳ chỉnh bạn có thể tạo và ghi đè trong tử điển ngôn ngữ mặc định. </w:t>
      </w:r>
    </w:p>
    <w:p w14:paraId="644C9827" w14:textId="013432A9" w:rsidR="002A37A7" w:rsidRDefault="00194280" w:rsidP="00BD3874">
      <w:r>
        <w:t xml:space="preserve">Tiếp tục các ví dụ trước đó với Luma theme, chúng ta thay đổi “Add to Wish List” thành “Wish List” trong en_US.csv. Trong tử điển de_DE.csv , sử dụng defaut key là “Add to Wish List” để nhập bản dịch của bạn. Không sử dụng custom value “Wish List” cho bản dịch. </w:t>
      </w:r>
      <w:r>
        <w:br/>
      </w:r>
    </w:p>
    <w:tbl>
      <w:tblPr>
        <w:tblStyle w:val="TableGrid"/>
        <w:tblW w:w="0" w:type="auto"/>
        <w:tblLook w:val="04A0" w:firstRow="1" w:lastRow="0" w:firstColumn="1" w:lastColumn="0" w:noHBand="0" w:noVBand="1"/>
      </w:tblPr>
      <w:tblGrid>
        <w:gridCol w:w="9350"/>
      </w:tblGrid>
      <w:tr w:rsidR="002D2F7D" w14:paraId="360A075B" w14:textId="77777777" w:rsidTr="002D2F7D">
        <w:tc>
          <w:tcPr>
            <w:tcW w:w="9350" w:type="dxa"/>
          </w:tcPr>
          <w:p w14:paraId="2812158B" w14:textId="77777777" w:rsidR="002D2F7D" w:rsidRDefault="002D2F7D" w:rsidP="002D2F7D"/>
          <w:p w14:paraId="63E81788" w14:textId="77777777" w:rsidR="002D2F7D" w:rsidRDefault="002D2F7D" w:rsidP="002D2F7D">
            <w:r>
              <w:t>"Add to Wish List", &lt;translation&gt;</w:t>
            </w:r>
          </w:p>
          <w:p w14:paraId="59DBB052" w14:textId="77777777" w:rsidR="002D2F7D" w:rsidRDefault="002D2F7D" w:rsidP="002D2F7D">
            <w:r>
              <w:t>"Add to Compare", &lt;translation&gt;</w:t>
            </w:r>
          </w:p>
          <w:p w14:paraId="5C08138D" w14:textId="77777777" w:rsidR="002D2F7D" w:rsidRDefault="002D2F7D" w:rsidP="002D2F7D">
            <w:r>
              <w:t>"Your Checkout Progress", &lt;translation&gt;</w:t>
            </w:r>
          </w:p>
          <w:p w14:paraId="6A826964" w14:textId="77777777" w:rsidR="002D2F7D" w:rsidRDefault="002D2F7D" w:rsidP="002D2F7D">
            <w:r>
              <w:t>"Card Verification Number", &lt;translation&gt;</w:t>
            </w:r>
          </w:p>
          <w:p w14:paraId="0B758207" w14:textId="3CE2F94A" w:rsidR="002D2F7D" w:rsidRDefault="002D2F7D" w:rsidP="002D2F7D"/>
        </w:tc>
      </w:tr>
    </w:tbl>
    <w:p w14:paraId="4EEBD635" w14:textId="77777777" w:rsidR="00BD3874" w:rsidRDefault="00BD3874" w:rsidP="00BD3874"/>
    <w:p w14:paraId="4885924F" w14:textId="6917717E" w:rsidR="00BD3874" w:rsidRDefault="00BD3874" w:rsidP="00BD3874">
      <w:pPr>
        <w:pStyle w:val="Heading3"/>
      </w:pPr>
      <w:r>
        <w:t xml:space="preserve">9.2 Theme strings </w:t>
      </w:r>
    </w:p>
    <w:p w14:paraId="474ABF7C" w14:textId="77777777" w:rsidR="00BD3874" w:rsidRDefault="00BD3874" w:rsidP="00BD3874"/>
    <w:p w14:paraId="32E335F6" w14:textId="13055752" w:rsidR="007C5856" w:rsidRDefault="007C5856" w:rsidP="00BD3874">
      <w:r>
        <w:t>Trong chủ đề này mô tả làm thế nào thêm theme string để công cụ i18n có thể thu thập và thêm chuỗi</w:t>
      </w:r>
      <w:r w:rsidR="0011259A">
        <w:t xml:space="preserve"> (string)</w:t>
      </w:r>
      <w:r>
        <w:t xml:space="preserve"> vào tử điển. </w:t>
      </w:r>
    </w:p>
    <w:p w14:paraId="48563202" w14:textId="3E6338DB" w:rsidR="00BD3874" w:rsidRDefault="00C74A46" w:rsidP="00BD3874">
      <w:r>
        <w:t xml:space="preserve">Custom Theme có thể chứa các chuỗi mới (new String) có thể chứa các chuỗi mới không có trong các theme có sẵn. Để chắc chắn theme của bạn hiển thị chính xác với các ngôn ngữ áp dụng cho store view, view, xác minh các chuỗi (unique strings) trong themes của bạn đã được thêm vào </w:t>
      </w:r>
      <w:hyperlink r:id="rId241" w:history="1">
        <w:r w:rsidRPr="00DF4594">
          <w:rPr>
            <w:rStyle w:val="Hyperlink"/>
          </w:rPr>
          <w:t>công cụ dịch i18n khi tạo tử điển</w:t>
        </w:r>
      </w:hyperlink>
      <w:r>
        <w:t xml:space="preserve">. </w:t>
      </w:r>
    </w:p>
    <w:p w14:paraId="1864DF06" w14:textId="77777777" w:rsidR="00C74A46" w:rsidRDefault="00C74A46" w:rsidP="00BD3874"/>
    <w:p w14:paraId="36A24371" w14:textId="61DEAB9D" w:rsidR="00F65C98" w:rsidRDefault="00FB617A" w:rsidP="002B73E6">
      <w:pPr>
        <w:pStyle w:val="Heading4"/>
      </w:pPr>
      <w:r>
        <w:t xml:space="preserve">Strings added in .phtml templates </w:t>
      </w:r>
      <w:r w:rsidR="008125EC">
        <w:t xml:space="preserve"> (thêm các chuỗi mới trong .phtml)</w:t>
      </w:r>
    </w:p>
    <w:p w14:paraId="41E42998" w14:textId="77777777" w:rsidR="00FB617A" w:rsidRDefault="00FB617A" w:rsidP="00BD3874"/>
    <w:p w14:paraId="7F89080A" w14:textId="02A4C447" w:rsidR="00DF4594" w:rsidRDefault="00DF4594" w:rsidP="00BD3874">
      <w:r>
        <w:t xml:space="preserve">Để chắc chắn rằng đó là các chuỗi mới được thêm tới tử điển và dịch, sử dụng phương thức   __(‘&lt;your_string&gt;’) khi đầu ra một chuỗi trong một .phtml template. </w:t>
      </w:r>
    </w:p>
    <w:p w14:paraId="484334FD" w14:textId="77777777" w:rsidR="002B73E6" w:rsidRDefault="002B73E6" w:rsidP="00BD3874"/>
    <w:p w14:paraId="5C5FA455" w14:textId="41E8E3BA" w:rsidR="00223BB5" w:rsidRDefault="00223BB5" w:rsidP="00BD3874">
      <w:r>
        <w:t>Cho ví dụ:</w:t>
      </w:r>
    </w:p>
    <w:tbl>
      <w:tblPr>
        <w:tblStyle w:val="TableGrid"/>
        <w:tblW w:w="0" w:type="auto"/>
        <w:tblLook w:val="04A0" w:firstRow="1" w:lastRow="0" w:firstColumn="1" w:lastColumn="0" w:noHBand="0" w:noVBand="1"/>
      </w:tblPr>
      <w:tblGrid>
        <w:gridCol w:w="9350"/>
      </w:tblGrid>
      <w:tr w:rsidR="00223BB5" w14:paraId="47F659D5" w14:textId="77777777" w:rsidTr="00223BB5">
        <w:tc>
          <w:tcPr>
            <w:tcW w:w="9350" w:type="dxa"/>
          </w:tcPr>
          <w:p w14:paraId="0C9532E3" w14:textId="77777777" w:rsidR="00223BB5" w:rsidRDefault="00223BB5" w:rsidP="00BD3874"/>
          <w:p w14:paraId="34466B75" w14:textId="77777777" w:rsidR="00223BB5" w:rsidRDefault="00223BB5" w:rsidP="00BD3874">
            <w:r w:rsidRPr="00223BB5">
              <w:t>&lt;?= __('Create Backup') ?&gt;</w:t>
            </w:r>
            <w:r>
              <w:t xml:space="preserve"> </w:t>
            </w:r>
          </w:p>
          <w:p w14:paraId="7A8B2AD0" w14:textId="20B2D5DE" w:rsidR="00223BB5" w:rsidRDefault="00223BB5" w:rsidP="00BD3874"/>
        </w:tc>
      </w:tr>
    </w:tbl>
    <w:p w14:paraId="5C303EDF" w14:textId="77777777" w:rsidR="00223BB5" w:rsidRDefault="00223BB5" w:rsidP="00BD3874"/>
    <w:p w14:paraId="07C359F4" w14:textId="02E8B3CD" w:rsidR="00223BB5" w:rsidRDefault="00223BB5" w:rsidP="00BD3874">
      <w:r>
        <w:t>Nếu chuỗi của bạn chứa một biến, để thêm một placeholder cho biến này trong thư mục, sử dụng cú pháp theo:</w:t>
      </w:r>
    </w:p>
    <w:tbl>
      <w:tblPr>
        <w:tblStyle w:val="TableGrid"/>
        <w:tblW w:w="0" w:type="auto"/>
        <w:tblLook w:val="04A0" w:firstRow="1" w:lastRow="0" w:firstColumn="1" w:lastColumn="0" w:noHBand="0" w:noVBand="1"/>
      </w:tblPr>
      <w:tblGrid>
        <w:gridCol w:w="9350"/>
      </w:tblGrid>
      <w:tr w:rsidR="00223BB5" w14:paraId="26B30CA6" w14:textId="77777777" w:rsidTr="00223BB5">
        <w:tc>
          <w:tcPr>
            <w:tcW w:w="9350" w:type="dxa"/>
          </w:tcPr>
          <w:p w14:paraId="3DF8F746" w14:textId="77777777" w:rsidR="00223BB5" w:rsidRDefault="00223BB5" w:rsidP="00BD3874"/>
          <w:p w14:paraId="13331066" w14:textId="02F8023A" w:rsidR="00223BB5" w:rsidRDefault="00223BB5" w:rsidP="00BD3874">
            <w:r w:rsidRPr="00223BB5">
              <w:t>&lt;?= __('Hello %1', $yourVariable) ?&gt;</w:t>
            </w:r>
            <w:r>
              <w:t xml:space="preserve"> </w:t>
            </w:r>
          </w:p>
          <w:p w14:paraId="46362840" w14:textId="77777777" w:rsidR="00223BB5" w:rsidRDefault="00223BB5" w:rsidP="00BD3874"/>
        </w:tc>
      </w:tr>
    </w:tbl>
    <w:p w14:paraId="6C5E90DF" w14:textId="77777777" w:rsidR="00223BB5" w:rsidRDefault="00223BB5" w:rsidP="00BD3874"/>
    <w:p w14:paraId="5554A700" w14:textId="16B3D59E" w:rsidR="002B73E6" w:rsidRDefault="00223BB5" w:rsidP="00BD3874">
      <w:r>
        <w:t xml:space="preserve">Trong ví dụ này, </w:t>
      </w:r>
      <w:r w:rsidRPr="008125EC">
        <w:rPr>
          <w:i/>
        </w:rPr>
        <w:t xml:space="preserve">‘Hello %1’ </w:t>
      </w:r>
      <w:r>
        <w:t>string được thêm tới tử điển khi i18n tool được chạy</w:t>
      </w:r>
      <w:r w:rsidR="008125EC">
        <w:t>.</w:t>
      </w:r>
    </w:p>
    <w:p w14:paraId="07F64C1D" w14:textId="77777777" w:rsidR="00FB617A" w:rsidRDefault="00FB617A" w:rsidP="00BD3874"/>
    <w:p w14:paraId="0ED2AF95" w14:textId="60D5667C" w:rsidR="00FB617A" w:rsidRDefault="00FB617A" w:rsidP="002B73E6">
      <w:pPr>
        <w:pStyle w:val="Heading4"/>
      </w:pPr>
      <w:r>
        <w:t xml:space="preserve">Strings add in email templates </w:t>
      </w:r>
      <w:r w:rsidR="00EE6BCA">
        <w:t>(Các chuỗi được thêm trong email template)</w:t>
      </w:r>
    </w:p>
    <w:p w14:paraId="43A69FB3" w14:textId="77777777" w:rsidR="00FB617A" w:rsidRDefault="00FB617A" w:rsidP="00BD3874"/>
    <w:p w14:paraId="3C05DE0F" w14:textId="0964FAD8" w:rsidR="00FA69DE" w:rsidRDefault="00FA69DE" w:rsidP="00BD3874">
      <w:r>
        <w:t xml:space="preserve">Nếu Themes của bạn chứa </w:t>
      </w:r>
      <w:hyperlink r:id="rId242" w:history="1">
        <w:r w:rsidRPr="00FA69DE">
          <w:rPr>
            <w:rStyle w:val="Hyperlink"/>
          </w:rPr>
          <w:t>custom email templates</w:t>
        </w:r>
      </w:hyperlink>
      <w:r>
        <w:t xml:space="preserve">, các chuỗi của họ có thể thêm vào  tử điển. Để thêm email template strings tới tử điển, sử dụng {{ trans}} </w:t>
      </w:r>
      <w:hyperlink r:id="rId243" w:anchor="localization" w:history="1">
        <w:r w:rsidRPr="00544A49">
          <w:rPr>
            <w:rStyle w:val="Hyperlink"/>
          </w:rPr>
          <w:t>directive</w:t>
        </w:r>
      </w:hyperlink>
      <w:r>
        <w:t xml:space="preserve"> khi đầu ra một chuỗi trong một </w:t>
      </w:r>
      <w:hyperlink r:id="rId244" w:history="1">
        <w:r w:rsidRPr="00D35842">
          <w:rPr>
            <w:rStyle w:val="Hyperlink"/>
          </w:rPr>
          <w:t>email template</w:t>
        </w:r>
      </w:hyperlink>
      <w:r>
        <w:t xml:space="preserve">. </w:t>
      </w:r>
    </w:p>
    <w:p w14:paraId="4A3EE7C8" w14:textId="77777777" w:rsidR="00D35842" w:rsidRDefault="00D35842" w:rsidP="00BD3874"/>
    <w:p w14:paraId="6A4ED16D" w14:textId="77777777" w:rsidR="00D35842" w:rsidRDefault="00D35842" w:rsidP="00BD3874"/>
    <w:tbl>
      <w:tblPr>
        <w:tblStyle w:val="TableGrid"/>
        <w:tblW w:w="0" w:type="auto"/>
        <w:tblLook w:val="04A0" w:firstRow="1" w:lastRow="0" w:firstColumn="1" w:lastColumn="0" w:noHBand="0" w:noVBand="1"/>
      </w:tblPr>
      <w:tblGrid>
        <w:gridCol w:w="9350"/>
      </w:tblGrid>
      <w:tr w:rsidR="00544A49" w14:paraId="101C43A6" w14:textId="77777777" w:rsidTr="00544A49">
        <w:tc>
          <w:tcPr>
            <w:tcW w:w="9350" w:type="dxa"/>
          </w:tcPr>
          <w:p w14:paraId="1BE56420" w14:textId="77777777" w:rsidR="00D35842" w:rsidRDefault="00D35842" w:rsidP="00BD3874"/>
          <w:p w14:paraId="0A98BFDC" w14:textId="0EE4B82D" w:rsidR="00544A49" w:rsidRDefault="00AF7872" w:rsidP="00BD3874">
            <w:hyperlink r:id="rId245" w:anchor="localization" w:history="1">
              <w:r w:rsidR="00544A49" w:rsidRPr="00D47547">
                <w:rPr>
                  <w:rStyle w:val="Hyperlink"/>
                </w:rPr>
                <w:t>https://developer.adobe.com/commerce/frontend-core/guide/templates/email/#localization</w:t>
              </w:r>
            </w:hyperlink>
            <w:r w:rsidR="00544A49">
              <w:t xml:space="preserve"> </w:t>
            </w:r>
          </w:p>
          <w:p w14:paraId="47C46170" w14:textId="77777777" w:rsidR="00D35842" w:rsidRDefault="00D35842" w:rsidP="00BD3874"/>
          <w:p w14:paraId="53DAF182" w14:textId="4D677A39" w:rsidR="00D35842" w:rsidRDefault="00AF7872" w:rsidP="00BD3874">
            <w:hyperlink r:id="rId246" w:history="1">
              <w:r w:rsidR="00D35842" w:rsidRPr="00D47547">
                <w:rPr>
                  <w:rStyle w:val="Hyperlink"/>
                </w:rPr>
                <w:t>https://github.com/magento/magento2/blob/2.4/app/code/Magento/Customer/view/frontend/email/account_new.html</w:t>
              </w:r>
            </w:hyperlink>
            <w:r w:rsidR="00D35842">
              <w:t xml:space="preserve"> </w:t>
            </w:r>
          </w:p>
          <w:p w14:paraId="15C8B726" w14:textId="77777777" w:rsidR="00D35842" w:rsidRDefault="00D35842" w:rsidP="00BD3874"/>
          <w:p w14:paraId="594390F1" w14:textId="77777777" w:rsidR="00544A49" w:rsidRDefault="00544A49" w:rsidP="00BD3874"/>
        </w:tc>
      </w:tr>
    </w:tbl>
    <w:p w14:paraId="079D51AE" w14:textId="77777777" w:rsidR="002B73E6" w:rsidRDefault="002B73E6" w:rsidP="00BD3874"/>
    <w:p w14:paraId="395335C9" w14:textId="61791F81" w:rsidR="002B73E6" w:rsidRDefault="00D35842" w:rsidP="00BD3874">
      <w:r>
        <w:t xml:space="preserve">Cho ví dụ: </w:t>
      </w:r>
    </w:p>
    <w:p w14:paraId="6CC52068" w14:textId="77777777" w:rsidR="00D35842" w:rsidRDefault="00D35842" w:rsidP="00BD3874"/>
    <w:p w14:paraId="7EBA7D17" w14:textId="519F074A" w:rsidR="00D35842" w:rsidRDefault="00126DFA" w:rsidP="008D23DB">
      <w:pPr>
        <w:pStyle w:val="ListParagraph"/>
        <w:numPr>
          <w:ilvl w:val="0"/>
          <w:numId w:val="61"/>
        </w:numPr>
      </w:pPr>
      <w:r>
        <w:t>Khi chỉ một string được thêm trong email template:</w:t>
      </w:r>
    </w:p>
    <w:p w14:paraId="3E794E3F" w14:textId="77777777" w:rsidR="000F4816" w:rsidRDefault="000F4816" w:rsidP="000F4816"/>
    <w:tbl>
      <w:tblPr>
        <w:tblStyle w:val="TableGrid"/>
        <w:tblW w:w="0" w:type="auto"/>
        <w:tblLook w:val="04A0" w:firstRow="1" w:lastRow="0" w:firstColumn="1" w:lastColumn="0" w:noHBand="0" w:noVBand="1"/>
      </w:tblPr>
      <w:tblGrid>
        <w:gridCol w:w="9350"/>
      </w:tblGrid>
      <w:tr w:rsidR="000F4816" w14:paraId="2E9CA0EC" w14:textId="77777777" w:rsidTr="000F4816">
        <w:tc>
          <w:tcPr>
            <w:tcW w:w="9350" w:type="dxa"/>
          </w:tcPr>
          <w:p w14:paraId="3C6080BD" w14:textId="77777777" w:rsidR="000F4816" w:rsidRDefault="000F4816" w:rsidP="000F4816"/>
          <w:p w14:paraId="5D37AE12" w14:textId="77777777" w:rsidR="000F4816" w:rsidRDefault="000F4816" w:rsidP="000F4816">
            <w:r w:rsidRPr="000F4816">
              <w:t>{{trans "Lorem Ipsum is simply dummy text of the printing"}}</w:t>
            </w:r>
            <w:r>
              <w:t xml:space="preserve"> </w:t>
            </w:r>
          </w:p>
          <w:p w14:paraId="3F1BF541" w14:textId="675884BD" w:rsidR="000F4816" w:rsidRDefault="000F4816" w:rsidP="000F4816"/>
        </w:tc>
      </w:tr>
    </w:tbl>
    <w:p w14:paraId="4C7FC002" w14:textId="77777777" w:rsidR="000F4816" w:rsidRDefault="000F4816" w:rsidP="000F4816"/>
    <w:p w14:paraId="543AC70C" w14:textId="16C93759" w:rsidR="000F4816" w:rsidRDefault="000F4816" w:rsidP="008D23DB">
      <w:pPr>
        <w:pStyle w:val="ListParagraph"/>
        <w:numPr>
          <w:ilvl w:val="0"/>
          <w:numId w:val="61"/>
        </w:numPr>
      </w:pPr>
      <w:r>
        <w:t>Khi chỉ một chuỗi được thêm với một giá trị biến trong email template:</w:t>
      </w:r>
    </w:p>
    <w:tbl>
      <w:tblPr>
        <w:tblStyle w:val="TableGrid"/>
        <w:tblW w:w="0" w:type="auto"/>
        <w:tblLook w:val="04A0" w:firstRow="1" w:lastRow="0" w:firstColumn="1" w:lastColumn="0" w:noHBand="0" w:noVBand="1"/>
      </w:tblPr>
      <w:tblGrid>
        <w:gridCol w:w="9350"/>
      </w:tblGrid>
      <w:tr w:rsidR="000F4816" w14:paraId="7F26A6DD" w14:textId="77777777" w:rsidTr="000F4816">
        <w:tc>
          <w:tcPr>
            <w:tcW w:w="9350" w:type="dxa"/>
          </w:tcPr>
          <w:p w14:paraId="50D940BE" w14:textId="77777777" w:rsidR="000F4816" w:rsidRDefault="000F4816" w:rsidP="00BD3874"/>
          <w:p w14:paraId="3995A179" w14:textId="77777777" w:rsidR="000F4816" w:rsidRDefault="000F4816" w:rsidP="00BD3874">
            <w:r w:rsidRPr="000F4816">
              <w:t>{{trans "%items items" items="numItems"}}</w:t>
            </w:r>
          </w:p>
          <w:p w14:paraId="3286F9B7" w14:textId="094901DD" w:rsidR="000F4816" w:rsidRDefault="000F4816" w:rsidP="00BD3874"/>
        </w:tc>
      </w:tr>
    </w:tbl>
    <w:p w14:paraId="1F218024" w14:textId="77777777" w:rsidR="00FB617A" w:rsidRDefault="00FB617A" w:rsidP="00BD3874"/>
    <w:p w14:paraId="405D0B1A" w14:textId="77777777" w:rsidR="000F4816" w:rsidRDefault="000F4816" w:rsidP="00BD3874"/>
    <w:p w14:paraId="3044FFDA" w14:textId="73D4E472" w:rsidR="00A41C59" w:rsidRDefault="00A41C59" w:rsidP="002B73E6">
      <w:pPr>
        <w:pStyle w:val="Heading4"/>
      </w:pPr>
      <w:r>
        <w:t>String</w:t>
      </w:r>
      <w:r w:rsidR="003E061E">
        <w:t>s</w:t>
      </w:r>
      <w:r>
        <w:t xml:space="preserve"> added in UI Component templates </w:t>
      </w:r>
    </w:p>
    <w:p w14:paraId="62182D34" w14:textId="77777777" w:rsidR="00A41C59" w:rsidRDefault="00A41C59" w:rsidP="00BD3874"/>
    <w:p w14:paraId="5944CE01" w14:textId="5E69BE3A" w:rsidR="003E061E" w:rsidRDefault="00870044" w:rsidP="00BD3874">
      <w:r>
        <w:t>Để chắc chắn đó là text của bạn được thêm trong .html templates của UI Components được thêm tới tử điển, đánh dấu text đó với rằng buộc tuỳ chỉnh i18n</w:t>
      </w:r>
      <w:r w:rsidR="00972690">
        <w:t>. Theo mã nguồn mẫu bên dưới minh hoạ làm thế nào để sử dụng custom bindings (rằng buộc tuỳ chỉnh).</w:t>
      </w:r>
      <w:r>
        <w:t xml:space="preserve"> </w:t>
      </w:r>
    </w:p>
    <w:p w14:paraId="644E206A" w14:textId="16789DB7" w:rsidR="002B73E6" w:rsidRDefault="00CC1E29" w:rsidP="008D23DB">
      <w:pPr>
        <w:pStyle w:val="ListParagraph"/>
        <w:numPr>
          <w:ilvl w:val="0"/>
          <w:numId w:val="61"/>
        </w:numPr>
      </w:pPr>
      <w:r>
        <w:t xml:space="preserve">Khi một chuỗi được thêm vào phạm vi của một phần tử HTML, </w:t>
      </w:r>
      <w:r w:rsidR="003E676A">
        <w:t>cả 2 ví dụ sau đều cho ra cùng một kết quả đầu ra:</w:t>
      </w:r>
    </w:p>
    <w:tbl>
      <w:tblPr>
        <w:tblStyle w:val="TableGrid"/>
        <w:tblW w:w="0" w:type="auto"/>
        <w:tblLook w:val="04A0" w:firstRow="1" w:lastRow="0" w:firstColumn="1" w:lastColumn="0" w:noHBand="0" w:noVBand="1"/>
      </w:tblPr>
      <w:tblGrid>
        <w:gridCol w:w="9350"/>
      </w:tblGrid>
      <w:tr w:rsidR="00644909" w14:paraId="165F51DA" w14:textId="77777777" w:rsidTr="00644909">
        <w:tc>
          <w:tcPr>
            <w:tcW w:w="9350" w:type="dxa"/>
          </w:tcPr>
          <w:p w14:paraId="3DEAC517" w14:textId="77777777" w:rsidR="00E24C3C" w:rsidRDefault="00E24C3C" w:rsidP="00BD3874"/>
          <w:p w14:paraId="71329E2B" w14:textId="77777777" w:rsidR="00644909" w:rsidRDefault="00644909" w:rsidP="00BD3874">
            <w:r w:rsidRPr="00644909">
              <w:t xml:space="preserve">&lt;span </w:t>
            </w:r>
            <w:r w:rsidRPr="00E24C3C">
              <w:rPr>
                <w:color w:val="FF0000"/>
              </w:rPr>
              <w:t>data-bind</w:t>
            </w:r>
            <w:r w:rsidRPr="00644909">
              <w:t>="i18n: 'Sign In'"&gt;&lt;/span&gt;</w:t>
            </w:r>
          </w:p>
          <w:p w14:paraId="3973465E" w14:textId="32CE10F0" w:rsidR="00E24C3C" w:rsidRDefault="00E24C3C" w:rsidP="00BD3874"/>
        </w:tc>
      </w:tr>
    </w:tbl>
    <w:p w14:paraId="61D3D988" w14:textId="77777777" w:rsidR="00644909" w:rsidRDefault="00644909" w:rsidP="00BD3874"/>
    <w:tbl>
      <w:tblPr>
        <w:tblStyle w:val="TableGrid"/>
        <w:tblW w:w="0" w:type="auto"/>
        <w:tblLook w:val="04A0" w:firstRow="1" w:lastRow="0" w:firstColumn="1" w:lastColumn="0" w:noHBand="0" w:noVBand="1"/>
      </w:tblPr>
      <w:tblGrid>
        <w:gridCol w:w="9350"/>
      </w:tblGrid>
      <w:tr w:rsidR="00644909" w14:paraId="544B7616" w14:textId="77777777" w:rsidTr="00644909">
        <w:tc>
          <w:tcPr>
            <w:tcW w:w="9350" w:type="dxa"/>
          </w:tcPr>
          <w:p w14:paraId="493B3FBF" w14:textId="77777777" w:rsidR="00E24C3C" w:rsidRDefault="00E24C3C" w:rsidP="00BD3874"/>
          <w:p w14:paraId="7297EBBA" w14:textId="77777777" w:rsidR="00644909" w:rsidRDefault="00644909" w:rsidP="00BD3874">
            <w:r w:rsidRPr="00644909">
              <w:t xml:space="preserve">&lt;input type="text" </w:t>
            </w:r>
            <w:r w:rsidRPr="00E24C3C">
              <w:rPr>
                <w:color w:val="FF0000"/>
              </w:rPr>
              <w:t>data-bind</w:t>
            </w:r>
            <w:r w:rsidRPr="00644909">
              <w:t>="attr: {placeholder: $t('First Name')}" /&gt;</w:t>
            </w:r>
            <w:r>
              <w:t xml:space="preserve"> </w:t>
            </w:r>
          </w:p>
          <w:p w14:paraId="5C80CD29" w14:textId="5A54992B" w:rsidR="00E24C3C" w:rsidRDefault="00E24C3C" w:rsidP="00BD3874"/>
        </w:tc>
      </w:tr>
    </w:tbl>
    <w:p w14:paraId="174D1F3C" w14:textId="77777777" w:rsidR="00644909" w:rsidRDefault="00644909" w:rsidP="00BD3874"/>
    <w:p w14:paraId="010961ED" w14:textId="059324AD" w:rsidR="00E24C3C" w:rsidRDefault="00E24C3C" w:rsidP="008D23DB">
      <w:pPr>
        <w:pStyle w:val="ListParagraph"/>
        <w:numPr>
          <w:ilvl w:val="0"/>
          <w:numId w:val="61"/>
        </w:numPr>
      </w:pPr>
      <w:r>
        <w:lastRenderedPageBreak/>
        <w:t>Khi một chuỗi được thêm với không có rằng buộc nào (no binding) với một HTML element, cả hai ví dụ sau đều cho ra một kết quả đầu ra:</w:t>
      </w:r>
    </w:p>
    <w:p w14:paraId="57B575E5" w14:textId="77777777" w:rsidR="006626F9" w:rsidRDefault="006626F9" w:rsidP="00BD3874"/>
    <w:tbl>
      <w:tblPr>
        <w:tblStyle w:val="TableGrid"/>
        <w:tblW w:w="0" w:type="auto"/>
        <w:tblLook w:val="04A0" w:firstRow="1" w:lastRow="0" w:firstColumn="1" w:lastColumn="0" w:noHBand="0" w:noVBand="1"/>
      </w:tblPr>
      <w:tblGrid>
        <w:gridCol w:w="9350"/>
      </w:tblGrid>
      <w:tr w:rsidR="006626F9" w14:paraId="3B385411" w14:textId="77777777" w:rsidTr="006626F9">
        <w:tc>
          <w:tcPr>
            <w:tcW w:w="9350" w:type="dxa"/>
          </w:tcPr>
          <w:p w14:paraId="4964CDCF" w14:textId="15D96246" w:rsidR="006626F9" w:rsidRDefault="006626F9" w:rsidP="00BD3874">
            <w:r w:rsidRPr="006626F9">
              <w:t>&lt;!-- ko i18n: 'You have no items in your shopping cart.' --&gt;&lt;!-- /ko --&gt;</w:t>
            </w:r>
          </w:p>
        </w:tc>
      </w:tr>
    </w:tbl>
    <w:p w14:paraId="247A9D4A" w14:textId="77777777" w:rsidR="003E061E" w:rsidRDefault="003E061E" w:rsidP="00BD3874"/>
    <w:tbl>
      <w:tblPr>
        <w:tblStyle w:val="TableGrid"/>
        <w:tblW w:w="0" w:type="auto"/>
        <w:tblLook w:val="04A0" w:firstRow="1" w:lastRow="0" w:firstColumn="1" w:lastColumn="0" w:noHBand="0" w:noVBand="1"/>
      </w:tblPr>
      <w:tblGrid>
        <w:gridCol w:w="9350"/>
      </w:tblGrid>
      <w:tr w:rsidR="006626F9" w14:paraId="4E5FFB25" w14:textId="77777777" w:rsidTr="006626F9">
        <w:tc>
          <w:tcPr>
            <w:tcW w:w="9350" w:type="dxa"/>
          </w:tcPr>
          <w:p w14:paraId="02C4AE51" w14:textId="44867B09" w:rsidR="006626F9" w:rsidRDefault="006626F9" w:rsidP="00BD3874">
            <w:r w:rsidRPr="006626F9">
              <w:t>&lt;translate args="'You have no items in your shopping cart.'"/&gt;</w:t>
            </w:r>
          </w:p>
        </w:tc>
      </w:tr>
    </w:tbl>
    <w:p w14:paraId="7AF32284" w14:textId="77777777" w:rsidR="006626F9" w:rsidRDefault="006626F9" w:rsidP="00BD3874"/>
    <w:p w14:paraId="7663E416" w14:textId="010BF3D9" w:rsidR="006626F9" w:rsidRDefault="006626F9" w:rsidP="008D23DB">
      <w:pPr>
        <w:pStyle w:val="ListParagraph"/>
        <w:numPr>
          <w:ilvl w:val="0"/>
          <w:numId w:val="61"/>
        </w:numPr>
      </w:pPr>
      <w:r>
        <w:t>Khi một chuỗi được thêm như một thuộc tính của HTML Element:</w:t>
      </w:r>
    </w:p>
    <w:tbl>
      <w:tblPr>
        <w:tblStyle w:val="TableGrid"/>
        <w:tblW w:w="0" w:type="auto"/>
        <w:tblLook w:val="04A0" w:firstRow="1" w:lastRow="0" w:firstColumn="1" w:lastColumn="0" w:noHBand="0" w:noVBand="1"/>
      </w:tblPr>
      <w:tblGrid>
        <w:gridCol w:w="9350"/>
      </w:tblGrid>
      <w:tr w:rsidR="006626F9" w14:paraId="08C798BB" w14:textId="77777777" w:rsidTr="006626F9">
        <w:tc>
          <w:tcPr>
            <w:tcW w:w="9350" w:type="dxa"/>
          </w:tcPr>
          <w:p w14:paraId="3801A1F9" w14:textId="77777777" w:rsidR="006626F9" w:rsidRDefault="006626F9" w:rsidP="00BD3874"/>
          <w:p w14:paraId="31AF976A" w14:textId="77777777" w:rsidR="006626F9" w:rsidRDefault="006626F9" w:rsidP="00BD3874">
            <w:r w:rsidRPr="006626F9">
              <w:t>&lt;input type="text" data-bind="attr: {placeholder: $t('First Name')}" /&gt;</w:t>
            </w:r>
            <w:r>
              <w:t xml:space="preserve"> </w:t>
            </w:r>
          </w:p>
          <w:p w14:paraId="56AB6828" w14:textId="4D0AF263" w:rsidR="006626F9" w:rsidRDefault="006626F9" w:rsidP="00BD3874"/>
        </w:tc>
      </w:tr>
    </w:tbl>
    <w:p w14:paraId="4296720C" w14:textId="77777777" w:rsidR="006626F9" w:rsidRDefault="006626F9" w:rsidP="00BD3874"/>
    <w:p w14:paraId="0EF0F741" w14:textId="30598DBD" w:rsidR="003E061E" w:rsidRDefault="003E061E" w:rsidP="002B73E6">
      <w:pPr>
        <w:pStyle w:val="Heading4"/>
      </w:pPr>
      <w:r>
        <w:t xml:space="preserve">Strings added in UI Component configuration files </w:t>
      </w:r>
    </w:p>
    <w:p w14:paraId="4D4A2425" w14:textId="77777777" w:rsidR="003E061E" w:rsidRDefault="003E061E" w:rsidP="00BD3874"/>
    <w:p w14:paraId="0EFCF712" w14:textId="20A8C47E" w:rsidR="006A56C2" w:rsidRDefault="006A56C2" w:rsidP="00BD3874">
      <w:r>
        <w:t xml:space="preserve">Để chắc chắn đó là text bạn thêm vào trong các file cấu hình UI Components </w:t>
      </w:r>
      <w:r w:rsidRPr="006A56C2">
        <w:rPr>
          <w:i/>
          <w:color w:val="FF0000"/>
        </w:rPr>
        <w:t>.xml</w:t>
      </w:r>
      <w:r>
        <w:t xml:space="preserve">, xử dụng thuộc tính translate. Thiết lập Attribute tới true cho các phần tử phù hợp: </w:t>
      </w:r>
      <w:r w:rsidRPr="006A56C2">
        <w:rPr>
          <w:i/>
          <w:color w:val="FF0000"/>
        </w:rPr>
        <w:t>translate=true</w:t>
      </w:r>
      <w:r>
        <w:t xml:space="preserve">. </w:t>
      </w:r>
    </w:p>
    <w:p w14:paraId="30FACD75" w14:textId="65B5A27B" w:rsidR="006A56C2" w:rsidRDefault="00405350" w:rsidP="00BD3874">
      <w:r>
        <w:t>Trong ví dụ này, the Delete string được thêm tới tử điển khi i18n được chạy:</w:t>
      </w:r>
    </w:p>
    <w:tbl>
      <w:tblPr>
        <w:tblStyle w:val="TableGrid"/>
        <w:tblW w:w="0" w:type="auto"/>
        <w:tblLook w:val="04A0" w:firstRow="1" w:lastRow="0" w:firstColumn="1" w:lastColumn="0" w:noHBand="0" w:noVBand="1"/>
      </w:tblPr>
      <w:tblGrid>
        <w:gridCol w:w="9350"/>
      </w:tblGrid>
      <w:tr w:rsidR="00405350" w14:paraId="1AEA8AC1" w14:textId="77777777" w:rsidTr="00405350">
        <w:tc>
          <w:tcPr>
            <w:tcW w:w="9350" w:type="dxa"/>
          </w:tcPr>
          <w:p w14:paraId="73286703" w14:textId="77777777" w:rsidR="00405350" w:rsidRDefault="00405350" w:rsidP="00BD3874"/>
          <w:p w14:paraId="7004E362" w14:textId="77777777" w:rsidR="00405350" w:rsidRDefault="00405350" w:rsidP="00BD3874">
            <w:r w:rsidRPr="00405350">
              <w:t>&lt;item name="label" xsi:type="string" translate="true"&gt;Delete&lt;/item&gt;</w:t>
            </w:r>
          </w:p>
          <w:p w14:paraId="0D1933F2" w14:textId="16CA8A4D" w:rsidR="00405350" w:rsidRDefault="00405350" w:rsidP="00BD3874"/>
        </w:tc>
      </w:tr>
    </w:tbl>
    <w:p w14:paraId="7576B2C8" w14:textId="77777777" w:rsidR="00405350" w:rsidRDefault="00405350" w:rsidP="00BD3874"/>
    <w:p w14:paraId="10C5B47D" w14:textId="77777777" w:rsidR="003A03FE" w:rsidRDefault="003A03FE" w:rsidP="00BD3874">
      <w:r>
        <w:t xml:space="preserve">Các chuỗi được dịch sẽ có nguồn gốc từ .xml file sẽ không được hiển thị trừ khi chúng được gọi với một phương thức __(&lt;variable&gt;) trong các file .php. Trong ví dụ này, bạn có thể sử dụng lệnh gọi tương tự như sau để hiển thị chuỗi Delete đã dịch. </w:t>
      </w:r>
    </w:p>
    <w:tbl>
      <w:tblPr>
        <w:tblStyle w:val="TableGrid"/>
        <w:tblW w:w="0" w:type="auto"/>
        <w:tblLook w:val="04A0" w:firstRow="1" w:lastRow="0" w:firstColumn="1" w:lastColumn="0" w:noHBand="0" w:noVBand="1"/>
      </w:tblPr>
      <w:tblGrid>
        <w:gridCol w:w="9350"/>
      </w:tblGrid>
      <w:tr w:rsidR="003A03FE" w14:paraId="17DB9C0F" w14:textId="77777777" w:rsidTr="003A03FE">
        <w:tc>
          <w:tcPr>
            <w:tcW w:w="9350" w:type="dxa"/>
          </w:tcPr>
          <w:p w14:paraId="1FE55141" w14:textId="77777777" w:rsidR="003A03FE" w:rsidRDefault="003A03FE" w:rsidP="00BD3874"/>
          <w:p w14:paraId="3B6AEDC0" w14:textId="77777777" w:rsidR="003A03FE" w:rsidRDefault="003A03FE" w:rsidP="00BD3874">
            <w:r w:rsidRPr="003A03FE">
              <w:t>__($this-&gt;config-&gt;getData('label'))</w:t>
            </w:r>
          </w:p>
          <w:p w14:paraId="186939D0" w14:textId="2EA23559" w:rsidR="003A03FE" w:rsidRDefault="003A03FE" w:rsidP="00BD3874"/>
        </w:tc>
      </w:tr>
    </w:tbl>
    <w:p w14:paraId="3B858D48" w14:textId="102FAF00" w:rsidR="00693E0A" w:rsidRDefault="003A03FE" w:rsidP="00BD3874">
      <w:r>
        <w:t xml:space="preserve"> </w:t>
      </w:r>
    </w:p>
    <w:p w14:paraId="0D89D116" w14:textId="3689B6B0" w:rsidR="00693E0A" w:rsidRDefault="00693E0A" w:rsidP="002B73E6">
      <w:pPr>
        <w:pStyle w:val="Heading4"/>
      </w:pPr>
      <w:r>
        <w:t>Str</w:t>
      </w:r>
      <w:r w:rsidR="002B73E6">
        <w:t>i</w:t>
      </w:r>
      <w:r>
        <w:t>ng</w:t>
      </w:r>
      <w:r w:rsidR="002B73E6">
        <w:t>s</w:t>
      </w:r>
      <w:r>
        <w:t xml:space="preserve"> added in Underscore templates </w:t>
      </w:r>
      <w:r w:rsidR="003A03FE">
        <w:t>(các strings được thêm trong mẫu gạch chân underscore templates)</w:t>
      </w:r>
    </w:p>
    <w:p w14:paraId="15378F39" w14:textId="77777777" w:rsidR="002B73E6" w:rsidRDefault="002B73E6" w:rsidP="00BD3874"/>
    <w:p w14:paraId="0F7E3588" w14:textId="5C09D2B4" w:rsidR="002B73E6" w:rsidRDefault="003A03FE" w:rsidP="00BD3874">
      <w:r>
        <w:t>Để chắc chắn đó là văn bản (text) bạn thêm trong .html – Underscore templates được tập hợp bởi công cụ i18n, sử dụng hàm ngạch chân  _.i18n(‘ ’).</w:t>
      </w:r>
    </w:p>
    <w:p w14:paraId="02A70224" w14:textId="77777777" w:rsidR="003A03FE" w:rsidRDefault="003A03FE" w:rsidP="00BD3874"/>
    <w:p w14:paraId="7FE522FF" w14:textId="1885FE6A" w:rsidR="003A03FE" w:rsidRDefault="009B4F2A" w:rsidP="008D23DB">
      <w:pPr>
        <w:pStyle w:val="ListParagraph"/>
        <w:numPr>
          <w:ilvl w:val="0"/>
          <w:numId w:val="61"/>
        </w:numPr>
      </w:pPr>
      <w:r>
        <w:t>Khi một chuỗi được thêm tới template:</w:t>
      </w:r>
    </w:p>
    <w:p w14:paraId="0EF074CB" w14:textId="77777777" w:rsidR="009B4F2A" w:rsidRDefault="009B4F2A" w:rsidP="009B4F2A">
      <w:pPr>
        <w:pStyle w:val="ListParagraph"/>
      </w:pPr>
    </w:p>
    <w:tbl>
      <w:tblPr>
        <w:tblStyle w:val="TableGrid"/>
        <w:tblW w:w="0" w:type="auto"/>
        <w:tblLook w:val="04A0" w:firstRow="1" w:lastRow="0" w:firstColumn="1" w:lastColumn="0" w:noHBand="0" w:noVBand="1"/>
      </w:tblPr>
      <w:tblGrid>
        <w:gridCol w:w="9350"/>
      </w:tblGrid>
      <w:tr w:rsidR="009B4F2A" w14:paraId="779AEB6B" w14:textId="77777777" w:rsidTr="009B4F2A">
        <w:tc>
          <w:tcPr>
            <w:tcW w:w="9350" w:type="dxa"/>
          </w:tcPr>
          <w:p w14:paraId="4094B6DC" w14:textId="77777777" w:rsidR="009B4F2A" w:rsidRDefault="009B4F2A" w:rsidP="009B4F2A"/>
          <w:p w14:paraId="2437E247" w14:textId="77777777" w:rsidR="009B4F2A" w:rsidRDefault="009B4F2A" w:rsidP="009B4F2A">
            <w:r w:rsidRPr="009B4F2A">
              <w:t>&lt;%= _.i18n('Hello') %&gt;</w:t>
            </w:r>
          </w:p>
          <w:p w14:paraId="13C7EB4F" w14:textId="54970481" w:rsidR="009B4F2A" w:rsidRDefault="009B4F2A" w:rsidP="009B4F2A"/>
        </w:tc>
      </w:tr>
    </w:tbl>
    <w:p w14:paraId="345E1630" w14:textId="77777777" w:rsidR="009B4F2A" w:rsidRDefault="009B4F2A" w:rsidP="009B4F2A"/>
    <w:p w14:paraId="2795C9C9" w14:textId="69009D26" w:rsidR="009B4F2A" w:rsidRDefault="009B4F2A" w:rsidP="008D23DB">
      <w:pPr>
        <w:pStyle w:val="ListParagraph"/>
        <w:numPr>
          <w:ilvl w:val="0"/>
          <w:numId w:val="61"/>
        </w:numPr>
      </w:pPr>
      <w:r>
        <w:t>Nếu chuỗi chứa một biến, sử dụng sử biến giữ chỗ (variable placeholder)</w:t>
      </w:r>
    </w:p>
    <w:tbl>
      <w:tblPr>
        <w:tblStyle w:val="TableGrid"/>
        <w:tblW w:w="0" w:type="auto"/>
        <w:tblLook w:val="04A0" w:firstRow="1" w:lastRow="0" w:firstColumn="1" w:lastColumn="0" w:noHBand="0" w:noVBand="1"/>
      </w:tblPr>
      <w:tblGrid>
        <w:gridCol w:w="9350"/>
      </w:tblGrid>
      <w:tr w:rsidR="009B4F2A" w14:paraId="418E532A" w14:textId="77777777" w:rsidTr="009B4F2A">
        <w:tc>
          <w:tcPr>
            <w:tcW w:w="9350" w:type="dxa"/>
          </w:tcPr>
          <w:p w14:paraId="0A9707F6" w14:textId="77777777" w:rsidR="009B4F2A" w:rsidRDefault="009B4F2A" w:rsidP="00BD3874"/>
          <w:p w14:paraId="5F191E8A" w14:textId="77777777" w:rsidR="009B4F2A" w:rsidRDefault="009B4F2A" w:rsidP="00BD3874">
            <w:r w:rsidRPr="009B4F2A">
              <w:t>&lt;%= _.i18n('Hello %1').replace('%1', yourVariable) %&gt;</w:t>
            </w:r>
          </w:p>
          <w:p w14:paraId="4982FF70" w14:textId="362D8012" w:rsidR="009B4F2A" w:rsidRDefault="009B4F2A" w:rsidP="00BD3874"/>
        </w:tc>
      </w:tr>
    </w:tbl>
    <w:p w14:paraId="4165ABB7" w14:textId="77777777" w:rsidR="002B73E6" w:rsidRDefault="002B73E6" w:rsidP="00BD3874"/>
    <w:p w14:paraId="688403F5" w14:textId="763B0EED" w:rsidR="00AC3235" w:rsidRDefault="00AC3235" w:rsidP="00BD3874">
      <w:r>
        <w:t>Trong ví dụ này,</w:t>
      </w:r>
      <w:r w:rsidR="00A50361">
        <w:t xml:space="preserve"> chuỗi  </w:t>
      </w:r>
      <w:r>
        <w:t>‘Hello %1’</w:t>
      </w:r>
      <w:r w:rsidR="00A50361">
        <w:t xml:space="preserve"> sẽ được thêm tới tử điển khi công cụ i18n được chạy. </w:t>
      </w:r>
    </w:p>
    <w:p w14:paraId="74795176" w14:textId="77777777" w:rsidR="002B73E6" w:rsidRDefault="002B73E6" w:rsidP="00BD3874"/>
    <w:p w14:paraId="77D8623E" w14:textId="3DB0AE2A" w:rsidR="002B73E6" w:rsidRDefault="002B73E6" w:rsidP="002B73E6">
      <w:pPr>
        <w:pStyle w:val="Heading4"/>
      </w:pPr>
      <w:r>
        <w:t xml:space="preserve">Strings add in .js files </w:t>
      </w:r>
    </w:p>
    <w:p w14:paraId="3725BC2C" w14:textId="77777777" w:rsidR="002B73E6" w:rsidRDefault="002B73E6" w:rsidP="00BD3874"/>
    <w:p w14:paraId="156D9B52" w14:textId="0C929A3D" w:rsidR="00D91DF2" w:rsidRDefault="00D91DF2" w:rsidP="00BD3874">
      <w:r>
        <w:t>Để chắc chắn rằng text bạn thêm trong .js file được tập hợp bởi i18n tool và thêm tới tử điển:</w:t>
      </w:r>
    </w:p>
    <w:p w14:paraId="28EC4EAA" w14:textId="77777777" w:rsidR="00D91DF2" w:rsidRDefault="00D91DF2" w:rsidP="00BD3874"/>
    <w:p w14:paraId="6F33DEC3" w14:textId="2FF00E62" w:rsidR="00D91DF2" w:rsidRDefault="00D91DF2" w:rsidP="008D23DB">
      <w:pPr>
        <w:pStyle w:val="ListParagraph"/>
        <w:numPr>
          <w:ilvl w:val="0"/>
          <w:numId w:val="62"/>
        </w:numPr>
      </w:pPr>
      <w:r>
        <w:t>Liên kết tới mage/transalte library:</w:t>
      </w:r>
    </w:p>
    <w:tbl>
      <w:tblPr>
        <w:tblStyle w:val="TableGrid"/>
        <w:tblW w:w="0" w:type="auto"/>
        <w:tblLook w:val="04A0" w:firstRow="1" w:lastRow="0" w:firstColumn="1" w:lastColumn="0" w:noHBand="0" w:noVBand="1"/>
      </w:tblPr>
      <w:tblGrid>
        <w:gridCol w:w="9350"/>
      </w:tblGrid>
      <w:tr w:rsidR="00D91DF2" w14:paraId="179E877C" w14:textId="77777777" w:rsidTr="00D91DF2">
        <w:tc>
          <w:tcPr>
            <w:tcW w:w="9350" w:type="dxa"/>
          </w:tcPr>
          <w:p w14:paraId="10102D55" w14:textId="77777777" w:rsidR="00D91DF2" w:rsidRDefault="00D91DF2" w:rsidP="00D91DF2"/>
          <w:p w14:paraId="57A7C5FB" w14:textId="77777777" w:rsidR="00D91DF2" w:rsidRDefault="00D91DF2" w:rsidP="00D91DF2">
            <w:r w:rsidRPr="00D91DF2">
              <w:t>define (['jquery', 'mage/translate'], function ($, $t) {...});</w:t>
            </w:r>
            <w:r>
              <w:t xml:space="preserve"> </w:t>
            </w:r>
          </w:p>
          <w:p w14:paraId="0857492A" w14:textId="0D9B0B60" w:rsidR="00D91DF2" w:rsidRDefault="00D91DF2" w:rsidP="00D91DF2"/>
        </w:tc>
      </w:tr>
    </w:tbl>
    <w:p w14:paraId="4C2E86A4" w14:textId="77777777" w:rsidR="00D91DF2" w:rsidRDefault="00D91DF2" w:rsidP="00D91DF2"/>
    <w:p w14:paraId="0A021F72" w14:textId="7628BA49" w:rsidR="00F65C98" w:rsidRDefault="00D91DF2" w:rsidP="008D23DB">
      <w:pPr>
        <w:pStyle w:val="ListParagraph"/>
        <w:numPr>
          <w:ilvl w:val="0"/>
          <w:numId w:val="62"/>
        </w:numPr>
      </w:pPr>
      <w:r>
        <w:t>Sử dụng hàm $.mage__(‘’) khi thêm một chuỗi:</w:t>
      </w:r>
    </w:p>
    <w:p w14:paraId="5B8AC808" w14:textId="77777777" w:rsidR="00D91DF2" w:rsidRDefault="00D91DF2" w:rsidP="00D91DF2"/>
    <w:tbl>
      <w:tblPr>
        <w:tblStyle w:val="TableGrid"/>
        <w:tblW w:w="0" w:type="auto"/>
        <w:tblLook w:val="04A0" w:firstRow="1" w:lastRow="0" w:firstColumn="1" w:lastColumn="0" w:noHBand="0" w:noVBand="1"/>
      </w:tblPr>
      <w:tblGrid>
        <w:gridCol w:w="9350"/>
      </w:tblGrid>
      <w:tr w:rsidR="00D91DF2" w14:paraId="5C57DE01" w14:textId="77777777" w:rsidTr="00D91DF2">
        <w:tc>
          <w:tcPr>
            <w:tcW w:w="9350" w:type="dxa"/>
          </w:tcPr>
          <w:p w14:paraId="27F5C003" w14:textId="77777777" w:rsidR="00D91DF2" w:rsidRDefault="00D91DF2" w:rsidP="00D91DF2"/>
          <w:p w14:paraId="19D407E9" w14:textId="77777777" w:rsidR="00D91DF2" w:rsidRDefault="00D91DF2" w:rsidP="00D91DF2">
            <w:r w:rsidRPr="00D91DF2">
              <w:t>$.mage.__('&lt;string&gt;');</w:t>
            </w:r>
          </w:p>
          <w:p w14:paraId="2A5D677D" w14:textId="3F25CB51" w:rsidR="00D91DF2" w:rsidRDefault="00D91DF2" w:rsidP="00D91DF2"/>
        </w:tc>
      </w:tr>
    </w:tbl>
    <w:p w14:paraId="77E26A53" w14:textId="77777777" w:rsidR="00D91DF2" w:rsidRDefault="00D91DF2" w:rsidP="00D91DF2"/>
    <w:p w14:paraId="4230C4E5" w14:textId="5EDF81AF" w:rsidR="00CA65E1" w:rsidRDefault="00CA65E1" w:rsidP="00D91DF2">
      <w:r>
        <w:t xml:space="preserve">Hoặc </w:t>
      </w:r>
    </w:p>
    <w:p w14:paraId="47D8AFDD" w14:textId="77777777" w:rsidR="00CA65E1" w:rsidRDefault="00CA65E1" w:rsidP="00D91DF2"/>
    <w:tbl>
      <w:tblPr>
        <w:tblStyle w:val="TableGrid"/>
        <w:tblW w:w="0" w:type="auto"/>
        <w:tblLook w:val="04A0" w:firstRow="1" w:lastRow="0" w:firstColumn="1" w:lastColumn="0" w:noHBand="0" w:noVBand="1"/>
      </w:tblPr>
      <w:tblGrid>
        <w:gridCol w:w="9350"/>
      </w:tblGrid>
      <w:tr w:rsidR="00CA65E1" w14:paraId="6AEF5745" w14:textId="77777777" w:rsidTr="00CA65E1">
        <w:tc>
          <w:tcPr>
            <w:tcW w:w="9350" w:type="dxa"/>
          </w:tcPr>
          <w:p w14:paraId="231F2001" w14:textId="77777777" w:rsidR="00CA65E1" w:rsidRDefault="00CA65E1" w:rsidP="00D91DF2"/>
          <w:p w14:paraId="7C1B9410" w14:textId="77777777" w:rsidR="00CA65E1" w:rsidRDefault="00CA65E1" w:rsidP="00D91DF2">
            <w:r w:rsidRPr="00CA65E1">
              <w:t>$t('&lt;string&gt;');</w:t>
            </w:r>
          </w:p>
          <w:p w14:paraId="1AEF5728" w14:textId="014A86B9" w:rsidR="00CA65E1" w:rsidRDefault="00CA65E1" w:rsidP="00D91DF2"/>
        </w:tc>
      </w:tr>
    </w:tbl>
    <w:p w14:paraId="3F7EEC98" w14:textId="77777777" w:rsidR="00CA65E1" w:rsidRDefault="00CA65E1" w:rsidP="00D91DF2"/>
    <w:p w14:paraId="0E7D0047" w14:textId="4B3F2F47" w:rsidR="00F65C98" w:rsidRDefault="008B09A0" w:rsidP="00BD3874">
      <w:r>
        <w:t>Nếu chuỗi của bạn chứa một biến, để thêm tới placeholder cho biến này để nó được lưu trong tử điển, sử dụng theo cú pháp:</w:t>
      </w:r>
    </w:p>
    <w:p w14:paraId="7221F810" w14:textId="77777777" w:rsidR="008B09A0" w:rsidRDefault="008B09A0" w:rsidP="00BD3874"/>
    <w:tbl>
      <w:tblPr>
        <w:tblStyle w:val="TableGrid"/>
        <w:tblW w:w="0" w:type="auto"/>
        <w:tblLook w:val="04A0" w:firstRow="1" w:lastRow="0" w:firstColumn="1" w:lastColumn="0" w:noHBand="0" w:noVBand="1"/>
      </w:tblPr>
      <w:tblGrid>
        <w:gridCol w:w="9350"/>
      </w:tblGrid>
      <w:tr w:rsidR="008B09A0" w14:paraId="258F9315" w14:textId="77777777" w:rsidTr="008B09A0">
        <w:tc>
          <w:tcPr>
            <w:tcW w:w="9350" w:type="dxa"/>
          </w:tcPr>
          <w:p w14:paraId="75F13510" w14:textId="77777777" w:rsidR="008B09A0" w:rsidRDefault="008B09A0" w:rsidP="00BD3874"/>
          <w:p w14:paraId="418DA5E4" w14:textId="77777777" w:rsidR="008B09A0" w:rsidRDefault="008B09A0" w:rsidP="00BD3874">
            <w:r w:rsidRPr="008B09A0">
              <w:t>$.mage.__('Hello %1').replace('%1', yourVariable);</w:t>
            </w:r>
          </w:p>
          <w:p w14:paraId="36C458CD" w14:textId="04ACD843" w:rsidR="008B09A0" w:rsidRDefault="008B09A0" w:rsidP="00BD3874"/>
        </w:tc>
      </w:tr>
    </w:tbl>
    <w:p w14:paraId="6C806F8B" w14:textId="77777777" w:rsidR="00F65C98" w:rsidRDefault="00F65C98" w:rsidP="00BD3874"/>
    <w:p w14:paraId="164419D7" w14:textId="6FD6B577" w:rsidR="00F65C98" w:rsidRDefault="008B09A0" w:rsidP="00BD3874">
      <w:r>
        <w:t xml:space="preserve">Hoặc </w:t>
      </w:r>
    </w:p>
    <w:tbl>
      <w:tblPr>
        <w:tblStyle w:val="TableGrid"/>
        <w:tblW w:w="0" w:type="auto"/>
        <w:tblLook w:val="04A0" w:firstRow="1" w:lastRow="0" w:firstColumn="1" w:lastColumn="0" w:noHBand="0" w:noVBand="1"/>
      </w:tblPr>
      <w:tblGrid>
        <w:gridCol w:w="9350"/>
      </w:tblGrid>
      <w:tr w:rsidR="008B09A0" w14:paraId="2932A4EB" w14:textId="77777777" w:rsidTr="008B09A0">
        <w:tc>
          <w:tcPr>
            <w:tcW w:w="9350" w:type="dxa"/>
          </w:tcPr>
          <w:p w14:paraId="638F8AD3" w14:textId="77777777" w:rsidR="008B09A0" w:rsidRDefault="008B09A0" w:rsidP="00BD3874"/>
          <w:p w14:paraId="14CDB9BD" w14:textId="77777777" w:rsidR="008B09A0" w:rsidRDefault="008B09A0" w:rsidP="00BD3874">
            <w:r w:rsidRPr="008B09A0">
              <w:t>$t('Hello %1').replace('%1', yourVariable);</w:t>
            </w:r>
          </w:p>
          <w:p w14:paraId="2355AF4B" w14:textId="3985F833" w:rsidR="008B09A0" w:rsidRDefault="008B09A0" w:rsidP="00BD3874"/>
        </w:tc>
      </w:tr>
    </w:tbl>
    <w:p w14:paraId="3B6D6C0B" w14:textId="77777777" w:rsidR="008B09A0" w:rsidRDefault="008B09A0" w:rsidP="00BD3874"/>
    <w:p w14:paraId="335B4F84" w14:textId="25B595D0" w:rsidR="008B09A0" w:rsidRDefault="008B09A0" w:rsidP="00BD3874">
      <w:r>
        <w:t>Trong ví dụ này, chuỗi ‘Hello %1’ được thêm tới tử điển khi i18n được chạy.</w:t>
      </w:r>
    </w:p>
    <w:p w14:paraId="1393BC90" w14:textId="77777777" w:rsidR="008B09A0" w:rsidRDefault="008B09A0" w:rsidP="00BD3874"/>
    <w:p w14:paraId="2DC95DAE" w14:textId="4369E888" w:rsidR="00BD3874" w:rsidRDefault="00BD3874" w:rsidP="00BD3874">
      <w:pPr>
        <w:pStyle w:val="Heading3"/>
      </w:pPr>
      <w:r>
        <w:t xml:space="preserve">9.3 Example dictionary </w:t>
      </w:r>
    </w:p>
    <w:p w14:paraId="211BA5B8" w14:textId="77777777" w:rsidR="00BD3874" w:rsidRDefault="00BD3874" w:rsidP="00BD3874"/>
    <w:p w14:paraId="5F88E8B5" w14:textId="550EF442" w:rsidR="00961940" w:rsidRDefault="007C6D4E" w:rsidP="00BD3874">
      <w:r>
        <w:t xml:space="preserve">Trong phần này </w:t>
      </w:r>
      <w:r w:rsidR="000913FA">
        <w:t xml:space="preserve">sẽ hướng dẫn từng bước để tạo một tử điển en_US mặc định cho theme tuỳ chỉnh. </w:t>
      </w:r>
    </w:p>
    <w:p w14:paraId="225451EE" w14:textId="77777777" w:rsidR="00961940" w:rsidRDefault="00961940" w:rsidP="00BD3874"/>
    <w:p w14:paraId="72CF6174" w14:textId="158D2B3D" w:rsidR="00B82451" w:rsidRDefault="00B82451" w:rsidP="00D81BCA">
      <w:pPr>
        <w:pStyle w:val="Heading4"/>
      </w:pPr>
      <w:r>
        <w:t xml:space="preserve">Change default strings </w:t>
      </w:r>
    </w:p>
    <w:p w14:paraId="512D61D6" w14:textId="77777777" w:rsidR="00802994" w:rsidRDefault="00802994" w:rsidP="00802994"/>
    <w:p w14:paraId="550F32FF" w14:textId="106BFAB3" w:rsidR="00802994" w:rsidRDefault="00802994" w:rsidP="00802994">
      <w:r>
        <w:t xml:space="preserve">ExampleCorp tạo một tuỳ chỉnh orange theme kế thừa từ Blank theme. Khi tuỳ chỉnh theme của họ, họ muốn diễn đạt lại một số chuối được sử dụng trong theme và module cho ngôn ngữ mặc định. </w:t>
      </w:r>
    </w:p>
    <w:p w14:paraId="09B0E6F5" w14:textId="6299078A" w:rsidR="00A90499" w:rsidRPr="00802994" w:rsidRDefault="00A90499" w:rsidP="00802994">
      <w:r>
        <w:t xml:space="preserve">Theo ảnh hiển thị một product view với chuỗi giá trị mặc định cho </w:t>
      </w:r>
    </w:p>
    <w:p w14:paraId="18DA9B86" w14:textId="44D85174" w:rsidR="00B82451" w:rsidRDefault="00802994" w:rsidP="00BD3874">
      <w:r>
        <w:rPr>
          <w:noProof/>
        </w:rPr>
        <w:drawing>
          <wp:inline distT="0" distB="0" distL="0" distR="0" wp14:anchorId="39B9B532" wp14:editId="44F010A4">
            <wp:extent cx="4862513" cy="259437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024-11-07 120429.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866485" cy="2596498"/>
                    </a:xfrm>
                    <a:prstGeom prst="rect">
                      <a:avLst/>
                    </a:prstGeom>
                  </pic:spPr>
                </pic:pic>
              </a:graphicData>
            </a:graphic>
          </wp:inline>
        </w:drawing>
      </w:r>
    </w:p>
    <w:p w14:paraId="48BB32ED" w14:textId="77777777" w:rsidR="002A60C8" w:rsidRDefault="002A60C8" w:rsidP="00BD3874"/>
    <w:p w14:paraId="509D95A6" w14:textId="5F462A4D" w:rsidR="002A60C8" w:rsidRDefault="002A60C8" w:rsidP="00BD3874">
      <w:r>
        <w:lastRenderedPageBreak/>
        <w:t>ExampleCorp có yêu cầu để chuyển đổi các chuỗi mặc định theo các giá trị như sau:</w:t>
      </w:r>
    </w:p>
    <w:p w14:paraId="4882DC31" w14:textId="77777777" w:rsidR="002A60C8" w:rsidRDefault="002A60C8" w:rsidP="00BD3874"/>
    <w:p w14:paraId="21D1B865" w14:textId="34CDE124" w:rsidR="002A60C8" w:rsidRDefault="002A60C8" w:rsidP="008D23DB">
      <w:pPr>
        <w:pStyle w:val="ListParagraph"/>
        <w:numPr>
          <w:ilvl w:val="0"/>
          <w:numId w:val="61"/>
        </w:numPr>
      </w:pPr>
      <w:r>
        <w:t xml:space="preserve">Chuyển Add to Cart label thành Purchase </w:t>
      </w:r>
    </w:p>
    <w:p w14:paraId="061A2A1A" w14:textId="78FE0118" w:rsidR="002A60C8" w:rsidRDefault="002A60C8" w:rsidP="008D23DB">
      <w:pPr>
        <w:pStyle w:val="ListParagraph"/>
        <w:numPr>
          <w:ilvl w:val="0"/>
          <w:numId w:val="61"/>
        </w:numPr>
      </w:pPr>
      <w:r>
        <w:t>Chuyển Add to Compare label thành Compare</w:t>
      </w:r>
    </w:p>
    <w:p w14:paraId="5942F6AC" w14:textId="437CE30A" w:rsidR="002A60C8" w:rsidRDefault="002A60C8" w:rsidP="008D23DB">
      <w:pPr>
        <w:pStyle w:val="ListParagraph"/>
        <w:numPr>
          <w:ilvl w:val="0"/>
          <w:numId w:val="61"/>
        </w:numPr>
      </w:pPr>
      <w:r>
        <w:t xml:space="preserve">Chuyển Add to Wish List label thành Wishlist </w:t>
      </w:r>
    </w:p>
    <w:p w14:paraId="63C0888B" w14:textId="77777777" w:rsidR="00B82451" w:rsidRDefault="00B82451" w:rsidP="00BD3874"/>
    <w:p w14:paraId="73EE19CE" w14:textId="77777777" w:rsidR="008375D7" w:rsidRDefault="008375D7" w:rsidP="00BD3874">
      <w:r>
        <w:t xml:space="preserve">Để ghi đè các chuỗi này, ExampleCorp có kế hoạch để sử dụng tử điển en_US.csv file. </w:t>
      </w:r>
    </w:p>
    <w:p w14:paraId="6763CE83" w14:textId="77777777" w:rsidR="00306A62" w:rsidRDefault="00306A62" w:rsidP="00BD3874"/>
    <w:p w14:paraId="70C7293D" w14:textId="4CFD3C17" w:rsidR="008375D7" w:rsidRDefault="00306A62" w:rsidP="008D23DB">
      <w:pPr>
        <w:pStyle w:val="ListParagraph"/>
        <w:numPr>
          <w:ilvl w:val="0"/>
          <w:numId w:val="63"/>
        </w:numPr>
      </w:pPr>
      <w:r>
        <w:t>Chạy i18n (Internationalization tool) để sinh ra tử điển en_US cho theme orange:</w:t>
      </w:r>
    </w:p>
    <w:p w14:paraId="0EBB92D9" w14:textId="77777777" w:rsidR="00306A62" w:rsidRDefault="00306A62" w:rsidP="00306A62"/>
    <w:tbl>
      <w:tblPr>
        <w:tblStyle w:val="TableGrid"/>
        <w:tblW w:w="0" w:type="auto"/>
        <w:tblLook w:val="04A0" w:firstRow="1" w:lastRow="0" w:firstColumn="1" w:lastColumn="0" w:noHBand="0" w:noVBand="1"/>
      </w:tblPr>
      <w:tblGrid>
        <w:gridCol w:w="9350"/>
      </w:tblGrid>
      <w:tr w:rsidR="00306A62" w14:paraId="054D25B5" w14:textId="77777777" w:rsidTr="00306A62">
        <w:tc>
          <w:tcPr>
            <w:tcW w:w="9350" w:type="dxa"/>
          </w:tcPr>
          <w:p w14:paraId="613E1FA8" w14:textId="77777777" w:rsidR="00306A62" w:rsidRDefault="00306A62" w:rsidP="00306A62"/>
          <w:p w14:paraId="0B5BF120" w14:textId="77777777" w:rsidR="00306A62" w:rsidRDefault="00306A62" w:rsidP="00306A62">
            <w:r w:rsidRPr="00306A62">
              <w:t>bin/magento i18n:collect-phrases --output="app/design/frontend/ExampleCorp/orange/i18n/en_US.csv" app/design/frontend/ExampleCorp/orange</w:t>
            </w:r>
          </w:p>
          <w:p w14:paraId="0AC6BCFE" w14:textId="63B0A94E" w:rsidR="00306A62" w:rsidRDefault="00306A62" w:rsidP="00306A62"/>
        </w:tc>
      </w:tr>
    </w:tbl>
    <w:p w14:paraId="75BF6523" w14:textId="77777777" w:rsidR="00306A62" w:rsidRDefault="00306A62" w:rsidP="00306A62"/>
    <w:p w14:paraId="2311B1A2" w14:textId="4E959FB2" w:rsidR="00981610" w:rsidRDefault="00981610" w:rsidP="008D23DB">
      <w:pPr>
        <w:pStyle w:val="ListParagraph"/>
        <w:numPr>
          <w:ilvl w:val="0"/>
          <w:numId w:val="63"/>
        </w:numPr>
      </w:pPr>
      <w:r>
        <w:t>Mở phần mới được sinh ra tại /app/design/frontend/ExampleCorp/orange/i18n/en_US.csv và thêm theo dòng này:</w:t>
      </w:r>
    </w:p>
    <w:tbl>
      <w:tblPr>
        <w:tblStyle w:val="TableGrid"/>
        <w:tblW w:w="0" w:type="auto"/>
        <w:tblLook w:val="04A0" w:firstRow="1" w:lastRow="0" w:firstColumn="1" w:lastColumn="0" w:noHBand="0" w:noVBand="1"/>
      </w:tblPr>
      <w:tblGrid>
        <w:gridCol w:w="9350"/>
      </w:tblGrid>
      <w:tr w:rsidR="00981610" w14:paraId="441B8B02" w14:textId="77777777" w:rsidTr="00981610">
        <w:tc>
          <w:tcPr>
            <w:tcW w:w="9350" w:type="dxa"/>
          </w:tcPr>
          <w:p w14:paraId="345F5657" w14:textId="77777777" w:rsidR="00981610" w:rsidRDefault="00981610" w:rsidP="00981610"/>
          <w:p w14:paraId="2B807F8E" w14:textId="77777777" w:rsidR="00981610" w:rsidRDefault="00981610" w:rsidP="00981610">
            <w:r>
              <w:t>"Add to Cart", "Purchase"</w:t>
            </w:r>
          </w:p>
          <w:p w14:paraId="7BAA2481" w14:textId="77777777" w:rsidR="00981610" w:rsidRDefault="00981610" w:rsidP="00981610">
            <w:r>
              <w:t>"Add to Compare", "Compare"</w:t>
            </w:r>
          </w:p>
          <w:p w14:paraId="48800545" w14:textId="77777777" w:rsidR="00981610" w:rsidRDefault="00981610" w:rsidP="00981610">
            <w:r>
              <w:t>"Add to Wish List", "Wishlist"</w:t>
            </w:r>
          </w:p>
          <w:p w14:paraId="3DE98EE4" w14:textId="4947525D" w:rsidR="00981610" w:rsidRDefault="00981610" w:rsidP="00981610"/>
        </w:tc>
      </w:tr>
    </w:tbl>
    <w:p w14:paraId="50830CF9" w14:textId="77777777" w:rsidR="00981610" w:rsidRDefault="00981610" w:rsidP="00981610"/>
    <w:p w14:paraId="00B2EA45" w14:textId="5A977555" w:rsidR="008375D7" w:rsidRDefault="00981610" w:rsidP="008D23DB">
      <w:pPr>
        <w:pStyle w:val="ListParagraph"/>
        <w:numPr>
          <w:ilvl w:val="0"/>
          <w:numId w:val="63"/>
        </w:numPr>
      </w:pPr>
      <w:r>
        <w:t>Chạy lệnh deploy để nhận thay đổi của việc bản địa hoá:</w:t>
      </w:r>
    </w:p>
    <w:tbl>
      <w:tblPr>
        <w:tblStyle w:val="TableGrid"/>
        <w:tblW w:w="0" w:type="auto"/>
        <w:tblLook w:val="04A0" w:firstRow="1" w:lastRow="0" w:firstColumn="1" w:lastColumn="0" w:noHBand="0" w:noVBand="1"/>
      </w:tblPr>
      <w:tblGrid>
        <w:gridCol w:w="9350"/>
      </w:tblGrid>
      <w:tr w:rsidR="00981610" w14:paraId="6B3B833A" w14:textId="77777777" w:rsidTr="00981610">
        <w:tc>
          <w:tcPr>
            <w:tcW w:w="9350" w:type="dxa"/>
          </w:tcPr>
          <w:p w14:paraId="6526311E" w14:textId="77777777" w:rsidR="00981610" w:rsidRDefault="00981610" w:rsidP="00BD3874"/>
          <w:p w14:paraId="05373F38" w14:textId="7C678D2A" w:rsidR="00981610" w:rsidRDefault="00981610" w:rsidP="00BD3874">
            <w:r w:rsidRPr="00981610">
              <w:t>bin/magento setup:static-content:deploy</w:t>
            </w:r>
            <w:r>
              <w:t xml:space="preserve"> </w:t>
            </w:r>
          </w:p>
          <w:p w14:paraId="59033600" w14:textId="77777777" w:rsidR="00981610" w:rsidRDefault="00981610" w:rsidP="00BD3874"/>
        </w:tc>
      </w:tr>
    </w:tbl>
    <w:p w14:paraId="65E1E5B9" w14:textId="77777777" w:rsidR="00B82451" w:rsidRDefault="00B82451" w:rsidP="00BD3874"/>
    <w:p w14:paraId="2636C53F" w14:textId="16F6C505" w:rsidR="00B82451" w:rsidRDefault="00D81BCA" w:rsidP="00D81BCA">
      <w:pPr>
        <w:pStyle w:val="Heading4"/>
      </w:pPr>
      <w:r>
        <w:t xml:space="preserve">Results  </w:t>
      </w:r>
    </w:p>
    <w:p w14:paraId="4ADB9FFE" w14:textId="77777777" w:rsidR="00D81BCA" w:rsidRDefault="00D81BCA" w:rsidP="00BD3874"/>
    <w:p w14:paraId="2B9F7C38" w14:textId="0884F57F" w:rsidR="00981610" w:rsidRDefault="00981610" w:rsidP="00BD3874">
      <w:r>
        <w:t xml:space="preserve">Khi ExampleCorp áp dụng orange theme, các chuỗi tuỳ chỉnh được sử dụng thay cho chuỗi mặc định. </w:t>
      </w:r>
    </w:p>
    <w:p w14:paraId="1AAA0B6C" w14:textId="77777777" w:rsidR="00981610" w:rsidRDefault="00981610" w:rsidP="00BD3874"/>
    <w:p w14:paraId="17D7D9B3" w14:textId="4E3455E8" w:rsidR="00961940" w:rsidRDefault="00981610" w:rsidP="00BD3874">
      <w:r>
        <w:rPr>
          <w:noProof/>
        </w:rPr>
        <w:lastRenderedPageBreak/>
        <w:drawing>
          <wp:inline distT="0" distB="0" distL="0" distR="0" wp14:anchorId="48D089C3" wp14:editId="34716C00">
            <wp:extent cx="5943600" cy="3619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024-11-07 121543.png"/>
                    <pic:cNvPicPr/>
                  </pic:nvPicPr>
                  <pic:blipFill>
                    <a:blip r:embed="rId248">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76BAE9EA" w14:textId="77777777" w:rsidR="00BD3874" w:rsidRDefault="00BD3874" w:rsidP="00BD3874"/>
    <w:p w14:paraId="193D8A7F" w14:textId="379151C1" w:rsidR="00D81BCA" w:rsidRDefault="00166B69" w:rsidP="00D00BB7">
      <w:pPr>
        <w:pStyle w:val="Heading2"/>
      </w:pPr>
      <w:r>
        <w:t>Chương 10: UI Library – thư viện giao diện người dùng</w:t>
      </w:r>
    </w:p>
    <w:p w14:paraId="1266272E" w14:textId="77777777" w:rsidR="00D00BB7" w:rsidRDefault="00D00BB7" w:rsidP="00BD3874"/>
    <w:p w14:paraId="3DC284FC" w14:textId="451B8A42" w:rsidR="009964AE" w:rsidRDefault="009964AE" w:rsidP="009964AE">
      <w:pPr>
        <w:pStyle w:val="Heading3"/>
      </w:pPr>
      <w:r>
        <w:t>10.1 Components – Các thành phần của UI Library</w:t>
      </w:r>
    </w:p>
    <w:p w14:paraId="4D655FDD" w14:textId="77777777" w:rsidR="009964AE" w:rsidRDefault="009964AE" w:rsidP="00BD3874"/>
    <w:p w14:paraId="76A93CBA" w14:textId="43BEE01A" w:rsidR="009964AE" w:rsidRDefault="009964AE" w:rsidP="00BD3874">
      <w:r>
        <w:t>UI Library cung cấp khả năng để tuỳ chỉnh và sử dụng lại các thành phần giao diện và các thuộc tính</w:t>
      </w:r>
      <w:r w:rsidR="00874041">
        <w:t>:</w:t>
      </w:r>
    </w:p>
    <w:p w14:paraId="3F769856" w14:textId="6A011D0F" w:rsidR="00874041" w:rsidRDefault="00874041">
      <w:pPr>
        <w:pStyle w:val="ListParagraph"/>
        <w:numPr>
          <w:ilvl w:val="0"/>
          <w:numId w:val="8"/>
        </w:numPr>
        <w:pPrChange w:id="93" w:author="Microsoft account" w:date="2025-04-18T12:39:00Z">
          <w:pPr/>
        </w:pPrChange>
      </w:pPr>
      <w:r>
        <w:t>action-toolbar</w:t>
      </w:r>
    </w:p>
    <w:p w14:paraId="7EAB0962" w14:textId="614D179E" w:rsidR="00874041" w:rsidRDefault="00874041">
      <w:pPr>
        <w:pStyle w:val="ListParagraph"/>
        <w:numPr>
          <w:ilvl w:val="0"/>
          <w:numId w:val="8"/>
        </w:numPr>
        <w:pPrChange w:id="94" w:author="Microsoft account" w:date="2025-04-18T12:39:00Z">
          <w:pPr/>
        </w:pPrChange>
      </w:pPr>
      <w:r>
        <w:t>breadcrumbs</w:t>
      </w:r>
    </w:p>
    <w:p w14:paraId="47C4BB2A" w14:textId="5DC43A5D" w:rsidR="00874041" w:rsidRDefault="00874041">
      <w:pPr>
        <w:pStyle w:val="ListParagraph"/>
        <w:numPr>
          <w:ilvl w:val="0"/>
          <w:numId w:val="8"/>
        </w:numPr>
        <w:pPrChange w:id="95" w:author="Microsoft account" w:date="2025-04-18T12:39:00Z">
          <w:pPr/>
        </w:pPrChange>
      </w:pPr>
      <w:r>
        <w:t>buttons</w:t>
      </w:r>
    </w:p>
    <w:p w14:paraId="658FEEAC" w14:textId="327F5074" w:rsidR="00874041" w:rsidRDefault="00874041">
      <w:pPr>
        <w:pStyle w:val="ListParagraph"/>
        <w:numPr>
          <w:ilvl w:val="0"/>
          <w:numId w:val="8"/>
        </w:numPr>
        <w:pPrChange w:id="96" w:author="Microsoft account" w:date="2025-04-18T12:39:00Z">
          <w:pPr/>
        </w:pPrChange>
      </w:pPr>
      <w:r>
        <w:t>drop-downs</w:t>
      </w:r>
    </w:p>
    <w:p w14:paraId="4BFFE19E" w14:textId="427A95F2" w:rsidR="00874041" w:rsidRDefault="00874041">
      <w:pPr>
        <w:pStyle w:val="ListParagraph"/>
        <w:numPr>
          <w:ilvl w:val="0"/>
          <w:numId w:val="8"/>
        </w:numPr>
        <w:pPrChange w:id="97" w:author="Microsoft account" w:date="2025-04-18T12:39:00Z">
          <w:pPr/>
        </w:pPrChange>
      </w:pPr>
      <w:r>
        <w:t>forms</w:t>
      </w:r>
    </w:p>
    <w:p w14:paraId="593E34C0" w14:textId="2538B0A6" w:rsidR="00874041" w:rsidRDefault="00874041">
      <w:pPr>
        <w:pStyle w:val="ListParagraph"/>
        <w:numPr>
          <w:ilvl w:val="0"/>
          <w:numId w:val="8"/>
        </w:numPr>
        <w:pPrChange w:id="98" w:author="Microsoft account" w:date="2025-04-18T12:39:00Z">
          <w:pPr/>
        </w:pPrChange>
      </w:pPr>
      <w:r>
        <w:t>icons</w:t>
      </w:r>
    </w:p>
    <w:p w14:paraId="73D749D7" w14:textId="6F9F5B1E" w:rsidR="00874041" w:rsidRDefault="00874041">
      <w:pPr>
        <w:pStyle w:val="ListParagraph"/>
        <w:numPr>
          <w:ilvl w:val="0"/>
          <w:numId w:val="8"/>
        </w:numPr>
        <w:pPrChange w:id="99" w:author="Microsoft account" w:date="2025-04-18T12:39:00Z">
          <w:pPr/>
        </w:pPrChange>
      </w:pPr>
      <w:r>
        <w:t>layout</w:t>
      </w:r>
    </w:p>
    <w:p w14:paraId="0ADD8761" w14:textId="379C1851" w:rsidR="00874041" w:rsidRDefault="00874041">
      <w:pPr>
        <w:pStyle w:val="ListParagraph"/>
        <w:numPr>
          <w:ilvl w:val="0"/>
          <w:numId w:val="8"/>
        </w:numPr>
        <w:pPrChange w:id="100" w:author="Microsoft account" w:date="2025-04-18T12:39:00Z">
          <w:pPr/>
        </w:pPrChange>
      </w:pPr>
      <w:r>
        <w:t>loaders</w:t>
      </w:r>
    </w:p>
    <w:p w14:paraId="4F7787A8" w14:textId="7498CA8F" w:rsidR="00874041" w:rsidRDefault="00874041">
      <w:pPr>
        <w:pStyle w:val="ListParagraph"/>
        <w:numPr>
          <w:ilvl w:val="0"/>
          <w:numId w:val="8"/>
        </w:numPr>
        <w:pPrChange w:id="101" w:author="Microsoft account" w:date="2025-04-18T12:39:00Z">
          <w:pPr/>
        </w:pPrChange>
      </w:pPr>
      <w:r>
        <w:t>messages</w:t>
      </w:r>
    </w:p>
    <w:p w14:paraId="7A5D9E8F" w14:textId="1F5AD870" w:rsidR="00874041" w:rsidRDefault="00874041">
      <w:pPr>
        <w:pStyle w:val="ListParagraph"/>
        <w:numPr>
          <w:ilvl w:val="0"/>
          <w:numId w:val="8"/>
        </w:numPr>
        <w:pPrChange w:id="102" w:author="Microsoft account" w:date="2025-04-18T12:39:00Z">
          <w:pPr/>
        </w:pPrChange>
      </w:pPr>
      <w:r>
        <w:t>pagination</w:t>
      </w:r>
    </w:p>
    <w:p w14:paraId="249FBE78" w14:textId="2FFC3E67" w:rsidR="00874041" w:rsidRDefault="00874041">
      <w:pPr>
        <w:pStyle w:val="ListParagraph"/>
        <w:numPr>
          <w:ilvl w:val="0"/>
          <w:numId w:val="8"/>
        </w:numPr>
        <w:pPrChange w:id="103" w:author="Microsoft account" w:date="2025-04-18T12:39:00Z">
          <w:pPr/>
        </w:pPrChange>
      </w:pPr>
      <w:r>
        <w:t>popups</w:t>
      </w:r>
    </w:p>
    <w:p w14:paraId="7B2E082A" w14:textId="4C0C566E" w:rsidR="00874041" w:rsidRDefault="00874041">
      <w:pPr>
        <w:pStyle w:val="ListParagraph"/>
        <w:numPr>
          <w:ilvl w:val="0"/>
          <w:numId w:val="8"/>
        </w:numPr>
        <w:pPrChange w:id="104" w:author="Microsoft account" w:date="2025-04-18T12:39:00Z">
          <w:pPr/>
        </w:pPrChange>
      </w:pPr>
      <w:r>
        <w:t xml:space="preserve">ratings </w:t>
      </w:r>
    </w:p>
    <w:p w14:paraId="7AF2B4BB" w14:textId="4AB5F01C" w:rsidR="00874041" w:rsidRDefault="00874041">
      <w:pPr>
        <w:pStyle w:val="ListParagraph"/>
        <w:numPr>
          <w:ilvl w:val="0"/>
          <w:numId w:val="8"/>
        </w:numPr>
        <w:pPrChange w:id="105" w:author="Microsoft account" w:date="2025-04-18T12:39:00Z">
          <w:pPr/>
        </w:pPrChange>
      </w:pPr>
      <w:r>
        <w:t>section-tabs and accordions</w:t>
      </w:r>
    </w:p>
    <w:p w14:paraId="105C9467" w14:textId="40C940F5" w:rsidR="00874041" w:rsidRDefault="00874041">
      <w:pPr>
        <w:pStyle w:val="ListParagraph"/>
        <w:numPr>
          <w:ilvl w:val="0"/>
          <w:numId w:val="8"/>
        </w:numPr>
        <w:pPrChange w:id="106" w:author="Microsoft account" w:date="2025-04-18T12:39:00Z">
          <w:pPr/>
        </w:pPrChange>
      </w:pPr>
      <w:r>
        <w:t xml:space="preserve">tables </w:t>
      </w:r>
    </w:p>
    <w:p w14:paraId="34AC47D6" w14:textId="282DD903" w:rsidR="00CE73A4" w:rsidRDefault="00CE73A4">
      <w:pPr>
        <w:pStyle w:val="ListParagraph"/>
        <w:numPr>
          <w:ilvl w:val="0"/>
          <w:numId w:val="8"/>
        </w:numPr>
        <w:pPrChange w:id="107" w:author="Microsoft account" w:date="2025-04-18T12:39:00Z">
          <w:pPr/>
        </w:pPrChange>
      </w:pPr>
      <w:r>
        <w:t>tooltips</w:t>
      </w:r>
    </w:p>
    <w:p w14:paraId="504CAA4B" w14:textId="323CD342" w:rsidR="00CE73A4" w:rsidRDefault="00CE73A4">
      <w:pPr>
        <w:pStyle w:val="ListParagraph"/>
        <w:numPr>
          <w:ilvl w:val="0"/>
          <w:numId w:val="8"/>
        </w:numPr>
        <w:pPrChange w:id="108" w:author="Microsoft account" w:date="2025-04-18T12:39:00Z">
          <w:pPr/>
        </w:pPrChange>
      </w:pPr>
      <w:r>
        <w:lastRenderedPageBreak/>
        <w:t>typography</w:t>
      </w:r>
    </w:p>
    <w:p w14:paraId="01EB12CC" w14:textId="628158D4" w:rsidR="00CE73A4" w:rsidRDefault="00CE73A4">
      <w:pPr>
        <w:pStyle w:val="ListParagraph"/>
        <w:numPr>
          <w:ilvl w:val="0"/>
          <w:numId w:val="8"/>
        </w:numPr>
        <w:pPrChange w:id="109" w:author="Microsoft account" w:date="2025-04-18T12:39:00Z">
          <w:pPr/>
        </w:pPrChange>
      </w:pPr>
      <w:r>
        <w:t>list of theme variables</w:t>
      </w:r>
    </w:p>
    <w:p w14:paraId="27B6572C" w14:textId="113DFB61" w:rsidR="005205D7" w:rsidRDefault="005205D7" w:rsidP="008D5B79">
      <w:r>
        <w:t xml:space="preserve">Bên dưới là hình minh hoạ để hiển thị chi tiết sản phẩm của cửa hàng chứa một vài thành phần đã được nhắc đến bên trên. </w:t>
      </w:r>
    </w:p>
    <w:p w14:paraId="109EC8E1" w14:textId="602F13BC" w:rsidR="00C86DDA" w:rsidRDefault="00C86DDA" w:rsidP="008D5B79">
      <w:r>
        <w:rPr>
          <w:noProof/>
        </w:rPr>
        <w:drawing>
          <wp:inline distT="0" distB="0" distL="0" distR="0" wp14:anchorId="0914EC8A" wp14:editId="5A4FB3AA">
            <wp:extent cx="4376770" cy="3233761"/>
            <wp:effectExtent l="0" t="0" r="508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2025-04-18 124307.png"/>
                    <pic:cNvPicPr/>
                  </pic:nvPicPr>
                  <pic:blipFill>
                    <a:blip r:embed="rId249">
                      <a:extLst>
                        <a:ext uri="{28A0092B-C50C-407E-A947-70E740481C1C}">
                          <a14:useLocalDpi xmlns:a14="http://schemas.microsoft.com/office/drawing/2010/main" val="0"/>
                        </a:ext>
                      </a:extLst>
                    </a:blip>
                    <a:stretch>
                      <a:fillRect/>
                    </a:stretch>
                  </pic:blipFill>
                  <pic:spPr>
                    <a:xfrm>
                      <a:off x="0" y="0"/>
                      <a:ext cx="4376770" cy="3233761"/>
                    </a:xfrm>
                    <a:prstGeom prst="rect">
                      <a:avLst/>
                    </a:prstGeom>
                  </pic:spPr>
                </pic:pic>
              </a:graphicData>
            </a:graphic>
          </wp:inline>
        </w:drawing>
      </w:r>
    </w:p>
    <w:p w14:paraId="12AB5BCC" w14:textId="77777777" w:rsidR="00FA6355" w:rsidRDefault="00FA6355" w:rsidP="008D5B79"/>
    <w:p w14:paraId="52ED625F" w14:textId="78EECC7D" w:rsidR="00FA6355" w:rsidRDefault="00FA6355" w:rsidP="008D5B79">
      <w:pPr>
        <w:pStyle w:val="Heading3"/>
      </w:pPr>
      <w:r>
        <w:t xml:space="preserve">10.2 Mixin location – Vị trí của các mixin </w:t>
      </w:r>
    </w:p>
    <w:p w14:paraId="557CB0B4" w14:textId="77777777" w:rsidR="000827ED" w:rsidRDefault="000827ED" w:rsidP="008D5B79"/>
    <w:p w14:paraId="28B48D76" w14:textId="77777777" w:rsidR="000827ED" w:rsidRDefault="000827ED" w:rsidP="008D5B79">
      <w:r>
        <w:t xml:space="preserve">Tìm hiểu Mixin là gì tại </w:t>
      </w:r>
      <w:hyperlink w:anchor="mixins_defined" w:history="1">
        <w:r w:rsidRPr="000827ED">
          <w:rPr>
            <w:rStyle w:val="Hyperlink"/>
          </w:rPr>
          <w:t>đây</w:t>
        </w:r>
      </w:hyperlink>
      <w:r>
        <w:t>.</w:t>
      </w:r>
    </w:p>
    <w:p w14:paraId="3D02AE73" w14:textId="77777777" w:rsidR="00A925B2" w:rsidRDefault="000827ED" w:rsidP="008D5B79">
      <w:r>
        <w:t xml:space="preserve">Chúng ta có thể tìm thấy UI Library dưới </w:t>
      </w:r>
      <w:r w:rsidRPr="008D5B79">
        <w:rPr>
          <w:b/>
        </w:rPr>
        <w:t>lib/web/css</w:t>
      </w:r>
      <w:r w:rsidR="00A925B2">
        <w:t xml:space="preserve"> trong thư mục của Magento 2. Mã nguồn của thư viện này được lưu dưới thư mục source, một file chứa mixins cho cấu hình cho các phần tử định trước, và trong hầu hết trường hợp thì các phần tử này trùng với tên file:</w:t>
      </w:r>
    </w:p>
    <w:tbl>
      <w:tblPr>
        <w:tblStyle w:val="TableGrid"/>
        <w:tblW w:w="0" w:type="auto"/>
        <w:tblLook w:val="04A0" w:firstRow="1" w:lastRow="0" w:firstColumn="1" w:lastColumn="0" w:noHBand="0" w:noVBand="1"/>
      </w:tblPr>
      <w:tblGrid>
        <w:gridCol w:w="9350"/>
      </w:tblGrid>
      <w:tr w:rsidR="00A925B2" w14:paraId="517D31C8" w14:textId="77777777" w:rsidTr="00A925B2">
        <w:tc>
          <w:tcPr>
            <w:tcW w:w="9350" w:type="dxa"/>
          </w:tcPr>
          <w:p w14:paraId="4E1504A4" w14:textId="77777777" w:rsidR="00A925B2" w:rsidRDefault="00A925B2" w:rsidP="00A925B2">
            <w:r>
              <w:t>lib/web</w:t>
            </w:r>
          </w:p>
          <w:p w14:paraId="175FE5C4" w14:textId="77777777" w:rsidR="00A925B2" w:rsidRDefault="00A925B2" w:rsidP="00A925B2">
            <w:r>
              <w:t xml:space="preserve">    ├── css/</w:t>
            </w:r>
          </w:p>
          <w:p w14:paraId="54FE500B" w14:textId="77777777" w:rsidR="00A925B2" w:rsidRDefault="00A925B2" w:rsidP="00A925B2">
            <w:r>
              <w:t xml:space="preserve">    │    ├── docs/ (Library documentation)</w:t>
            </w:r>
          </w:p>
          <w:p w14:paraId="3B51868B" w14:textId="77777777" w:rsidR="00A925B2" w:rsidRDefault="00A925B2" w:rsidP="00A925B2">
            <w:r>
              <w:t xml:space="preserve">    │    ├── source/</w:t>
            </w:r>
          </w:p>
          <w:p w14:paraId="41A36673" w14:textId="77777777" w:rsidR="00A925B2" w:rsidRDefault="00A925B2" w:rsidP="00A925B2">
            <w:r>
              <w:t xml:space="preserve">    │    │    ├── lib/ (Library source files)</w:t>
            </w:r>
          </w:p>
          <w:p w14:paraId="349E2F75" w14:textId="77777777" w:rsidR="00A925B2" w:rsidRDefault="00A925B2" w:rsidP="00A925B2">
            <w:r>
              <w:t xml:space="preserve">    |    |    |    ├── variables/ (Predefined variables for each mixin)</w:t>
            </w:r>
          </w:p>
          <w:p w14:paraId="338F61A3" w14:textId="77777777" w:rsidR="00A925B2" w:rsidRDefault="00A925B2" w:rsidP="00A925B2">
            <w:r>
              <w:t xml:space="preserve">    │    │    │    ├── _actions-toolbar.less</w:t>
            </w:r>
          </w:p>
          <w:p w14:paraId="1EA184A8" w14:textId="77777777" w:rsidR="00A925B2" w:rsidRDefault="00A925B2" w:rsidP="00A925B2">
            <w:r>
              <w:t xml:space="preserve">    │    │    │    ├── _breadcrumbs.less</w:t>
            </w:r>
          </w:p>
          <w:p w14:paraId="356ADDB9" w14:textId="77777777" w:rsidR="00A925B2" w:rsidRDefault="00A925B2" w:rsidP="00A925B2">
            <w:r>
              <w:t xml:space="preserve">    │    │    │    ├── _buttons.less</w:t>
            </w:r>
          </w:p>
          <w:p w14:paraId="5FC8E0FD" w14:textId="77777777" w:rsidR="00A925B2" w:rsidRDefault="00A925B2" w:rsidP="00A925B2">
            <w:r>
              <w:t xml:space="preserve">    │    │    │    ├── _dropdowns.less</w:t>
            </w:r>
          </w:p>
          <w:p w14:paraId="386C417F" w14:textId="77777777" w:rsidR="00A925B2" w:rsidRDefault="00A925B2" w:rsidP="00A925B2">
            <w:r>
              <w:t xml:space="preserve">    │    │    │    ├── _forms.less</w:t>
            </w:r>
          </w:p>
          <w:p w14:paraId="2C197B15" w14:textId="77777777" w:rsidR="00A925B2" w:rsidRDefault="00A925B2" w:rsidP="00A925B2">
            <w:r>
              <w:t xml:space="preserve">    |    |    |    ├── _grids.less</w:t>
            </w:r>
          </w:p>
          <w:p w14:paraId="68939537" w14:textId="77777777" w:rsidR="00A925B2" w:rsidRDefault="00A925B2" w:rsidP="00A925B2">
            <w:r>
              <w:lastRenderedPageBreak/>
              <w:t xml:space="preserve">    │    │    │    ├── _icons.less</w:t>
            </w:r>
          </w:p>
          <w:p w14:paraId="00D04EDA" w14:textId="77777777" w:rsidR="00A925B2" w:rsidRDefault="00A925B2" w:rsidP="00A925B2">
            <w:r>
              <w:t xml:space="preserve">    │    │    │    ├── _layout.less</w:t>
            </w:r>
          </w:p>
          <w:p w14:paraId="526DBBF0" w14:textId="77777777" w:rsidR="00A925B2" w:rsidRDefault="00A925B2" w:rsidP="00A925B2">
            <w:r>
              <w:t xml:space="preserve">    │    │    │    ├── _lib.less</w:t>
            </w:r>
          </w:p>
          <w:p w14:paraId="56CFCF9D" w14:textId="77777777" w:rsidR="00A925B2" w:rsidRDefault="00A925B2" w:rsidP="00A925B2">
            <w:r>
              <w:t xml:space="preserve">    │    │    │    ├── _loaders.less</w:t>
            </w:r>
          </w:p>
          <w:p w14:paraId="7D5C8EC7" w14:textId="77777777" w:rsidR="00A925B2" w:rsidRDefault="00A925B2" w:rsidP="00A925B2">
            <w:r>
              <w:t xml:space="preserve">    │    │    │    ├── _messages.less</w:t>
            </w:r>
          </w:p>
          <w:p w14:paraId="62DE52D7" w14:textId="77777777" w:rsidR="00A925B2" w:rsidRDefault="00A925B2" w:rsidP="00A925B2">
            <w:r>
              <w:t xml:space="preserve">    │    │    │    ├── _navigation.less</w:t>
            </w:r>
          </w:p>
          <w:p w14:paraId="061CE756" w14:textId="77777777" w:rsidR="00A925B2" w:rsidRDefault="00A925B2" w:rsidP="00A925B2">
            <w:r>
              <w:t xml:space="preserve">    │    │    │    ├── _pages.less</w:t>
            </w:r>
          </w:p>
          <w:p w14:paraId="1DE390EE" w14:textId="77777777" w:rsidR="00A925B2" w:rsidRDefault="00A925B2" w:rsidP="00A925B2">
            <w:r>
              <w:t xml:space="preserve">    │    │    │    ├── _popups.less</w:t>
            </w:r>
          </w:p>
          <w:p w14:paraId="3E3BC743" w14:textId="77777777" w:rsidR="00A925B2" w:rsidRDefault="00A925B2" w:rsidP="00A925B2">
            <w:r>
              <w:t xml:space="preserve">    │    │    │    ├── _rating.less</w:t>
            </w:r>
          </w:p>
          <w:p w14:paraId="16583626" w14:textId="77777777" w:rsidR="00A925B2" w:rsidRDefault="00A925B2" w:rsidP="00A925B2">
            <w:r>
              <w:t xml:space="preserve">    │    │    │    ├── _resets.less</w:t>
            </w:r>
          </w:p>
          <w:p w14:paraId="51221D5B" w14:textId="77777777" w:rsidR="00A925B2" w:rsidRDefault="00A925B2" w:rsidP="00A925B2">
            <w:r>
              <w:t xml:space="preserve">    │    │    │    ├── _responsive.less</w:t>
            </w:r>
          </w:p>
          <w:p w14:paraId="24CD05D3" w14:textId="77777777" w:rsidR="00A925B2" w:rsidRDefault="00A925B2" w:rsidP="00A925B2">
            <w:r>
              <w:t xml:space="preserve">    │    │    │    ├── _sections.less</w:t>
            </w:r>
          </w:p>
          <w:p w14:paraId="68653A5B" w14:textId="77777777" w:rsidR="00A925B2" w:rsidRDefault="00A925B2" w:rsidP="00A925B2">
            <w:r>
              <w:t xml:space="preserve">    │    │    │    ├── _tables.less</w:t>
            </w:r>
          </w:p>
          <w:p w14:paraId="0E7C9293" w14:textId="77777777" w:rsidR="00A925B2" w:rsidRDefault="00A925B2" w:rsidP="00A925B2">
            <w:r>
              <w:t xml:space="preserve">    │    │    │    ├── _tooltips.less</w:t>
            </w:r>
          </w:p>
          <w:p w14:paraId="5C0FB8E3" w14:textId="77777777" w:rsidR="00A925B2" w:rsidRDefault="00A925B2" w:rsidP="00A925B2">
            <w:r>
              <w:t xml:space="preserve">    │    │    │    ├── _typography.less</w:t>
            </w:r>
          </w:p>
          <w:p w14:paraId="6234D21A" w14:textId="77777777" w:rsidR="00A925B2" w:rsidRDefault="00A925B2" w:rsidP="00A925B2">
            <w:r>
              <w:t xml:space="preserve">    │    │    │    ├── _utilities.less</w:t>
            </w:r>
          </w:p>
          <w:p w14:paraId="1F6D1008" w14:textId="77777777" w:rsidR="00A925B2" w:rsidRDefault="00A925B2" w:rsidP="00A925B2">
            <w:r>
              <w:t xml:space="preserve">    │    │    │    └── _variables.less</w:t>
            </w:r>
          </w:p>
          <w:p w14:paraId="360CBB8E" w14:textId="77777777" w:rsidR="00A925B2" w:rsidRDefault="00A925B2" w:rsidP="00A925B2">
            <w:r>
              <w:t xml:space="preserve">    │    │    └── _email-variables.less</w:t>
            </w:r>
          </w:p>
          <w:p w14:paraId="2183F65A" w14:textId="77777777" w:rsidR="00A925B2" w:rsidRDefault="00A925B2" w:rsidP="00A925B2">
            <w:r>
              <w:t xml:space="preserve">    │    │    └── _extend.less</w:t>
            </w:r>
          </w:p>
          <w:p w14:paraId="5E8EA446" w14:textId="77777777" w:rsidR="00A925B2" w:rsidRDefault="00A925B2" w:rsidP="00A925B2">
            <w:r>
              <w:t xml:space="preserve">    │    │    └── _theme.less</w:t>
            </w:r>
          </w:p>
          <w:p w14:paraId="2140F982" w14:textId="77777777" w:rsidR="00A925B2" w:rsidRDefault="00A925B2" w:rsidP="00A925B2">
            <w:r>
              <w:t xml:space="preserve">    │    │    └── _variables.less</w:t>
            </w:r>
          </w:p>
          <w:p w14:paraId="54B0AF2A" w14:textId="77777777" w:rsidR="00A925B2" w:rsidRDefault="00A925B2" w:rsidP="00A925B2">
            <w:r>
              <w:t xml:space="preserve">    │    │    └── _widgets.less</w:t>
            </w:r>
          </w:p>
          <w:p w14:paraId="193CCE47" w14:textId="77777777" w:rsidR="00A925B2" w:rsidRDefault="00A925B2" w:rsidP="00A925B2">
            <w:r>
              <w:t xml:space="preserve">    │    └── styles.less</w:t>
            </w:r>
          </w:p>
          <w:p w14:paraId="4CC24279" w14:textId="77777777" w:rsidR="00A925B2" w:rsidRDefault="00A925B2" w:rsidP="00A925B2">
            <w:r>
              <w:t xml:space="preserve">    ├── fonts/</w:t>
            </w:r>
          </w:p>
          <w:p w14:paraId="537CFD23" w14:textId="77777777" w:rsidR="00A925B2" w:rsidRDefault="00A925B2" w:rsidP="00A925B2">
            <w:r>
              <w:t xml:space="preserve">    │    └── Blank-Theme-Icons/ (Library custom icons font)</w:t>
            </w:r>
          </w:p>
          <w:p w14:paraId="7D08181B" w14:textId="77777777" w:rsidR="00A925B2" w:rsidRDefault="00A925B2" w:rsidP="00A925B2">
            <w:r>
              <w:t xml:space="preserve">    ├── images/</w:t>
            </w:r>
          </w:p>
          <w:p w14:paraId="3A91AF55" w14:textId="77777777" w:rsidR="00A925B2" w:rsidRDefault="00A925B2" w:rsidP="00A925B2">
            <w:r>
              <w:t xml:space="preserve">    │    └── blank-theme-icons.png (Library icons sprite)</w:t>
            </w:r>
          </w:p>
          <w:p w14:paraId="7D76CC01" w14:textId="02001C89" w:rsidR="00A925B2" w:rsidRDefault="00A925B2" w:rsidP="00A925B2">
            <w:r>
              <w:t xml:space="preserve">    └── jquery/ (Library javascript files)</w:t>
            </w:r>
          </w:p>
        </w:tc>
      </w:tr>
    </w:tbl>
    <w:p w14:paraId="296DC164" w14:textId="77777777" w:rsidR="008D5B79" w:rsidRDefault="008D5B79" w:rsidP="008D5B79"/>
    <w:p w14:paraId="7C27E147" w14:textId="75719186" w:rsidR="00FA6355" w:rsidRDefault="008D5B79" w:rsidP="008D5B79">
      <w:pPr>
        <w:pStyle w:val="Heading3"/>
      </w:pPr>
      <w:r>
        <w:t xml:space="preserve">10.3 Predefined variables – Các biến được định nghĩa sẵn </w:t>
      </w:r>
    </w:p>
    <w:p w14:paraId="4F25BA86" w14:textId="77777777" w:rsidR="008D5B79" w:rsidRDefault="008D5B79" w:rsidP="008D5B79"/>
    <w:p w14:paraId="20E8C2A2" w14:textId="4953C206" w:rsidR="008D5B79" w:rsidRDefault="001C04A8" w:rsidP="008D5B79">
      <w:r>
        <w:t xml:space="preserve">Nếu theme của bạn kế thừa từ một theme nào đó – out of box theme, cho ví dụ Blank, bạn có thể dễ dàng tuỳ chỉnh các thành phần của trang cửa hàng với việc không phải thay đổi mã CSS hoặc template. Việc tuỳ chỉnh này có thể thực hiện một cách đơn giản bằng cách thay đổi giá trị của các biến được định nghĩa sẵn sử dụng trong UI Library hoặc các mixins của theme cha. </w:t>
      </w:r>
    </w:p>
    <w:p w14:paraId="6BFC4E46" w14:textId="53B6571C" w:rsidR="001C04A8" w:rsidRDefault="00054D8A" w:rsidP="008D5B79">
      <w:r>
        <w:t xml:space="preserve">Toàn bộ danh sách các biến và giá trị của chúng được lưu trữ trong </w:t>
      </w:r>
      <w:r w:rsidRPr="00054D8A">
        <w:rPr>
          <w:i/>
        </w:rPr>
        <w:t>lib/web/css/source/lib/variables</w:t>
      </w:r>
      <w:r>
        <w:t>. Đây là thư mục chứa một một tập hợp các files, phù hợp để thiết lập giá trị cho các thành phần UI Library cho giao diện người dùng, các biến để chỉnh sửa các thành phần giao diện nằm trong các file phù hợp. Cho ví dụ , /lib/web/css/source/variables/_breadcrumbs.less sẽ chứa các biến để sử dụng trong breadcrumbs() mixins</w:t>
      </w:r>
      <w:r w:rsidR="00E77305">
        <w:t>.</w:t>
      </w:r>
    </w:p>
    <w:p w14:paraId="6AAEEC91" w14:textId="6649C9B8" w:rsidR="00E77305" w:rsidRDefault="00E77305" w:rsidP="008D5B79">
      <w:r>
        <w:t xml:space="preserve">Để thay đổi các giá trị biến mặc định, </w:t>
      </w:r>
      <w:r w:rsidR="00A31280">
        <w:t xml:space="preserve">cụ thể các giá trị mới cho biến sẽ được thêm vào trong </w:t>
      </w:r>
      <w:r w:rsidR="00A31280" w:rsidRPr="00172A80">
        <w:rPr>
          <w:i/>
          <w:highlight w:val="yellow"/>
        </w:rPr>
        <w:t>&lt;theme_dir&gt;/web/css/source/_theme.less</w:t>
      </w:r>
      <w:r w:rsidR="00C42739">
        <w:t xml:space="preserve"> file. </w:t>
      </w:r>
    </w:p>
    <w:p w14:paraId="565D6FE7" w14:textId="77777777" w:rsidR="006B1D86" w:rsidRDefault="00172A80" w:rsidP="006B1D86">
      <w:pPr>
        <w:pStyle w:val="IntenseQuote"/>
      </w:pPr>
      <w:r>
        <w:lastRenderedPageBreak/>
        <w:t>Xin lưu ý rằng, để &lt;theme_dir&gt;/web/css/source/_theme.less file ghi đè _theme.less của theme cha (nếu theme của bạn có cha). Bởi vậy nếu bạn muốn kế thừa các giá trị biến của theme cha tới các thay đổi của bạn, thì theme cha cũng phải có _theme.less</w:t>
      </w:r>
      <w:r w:rsidR="006B1D86">
        <w:t>.</w:t>
      </w:r>
    </w:p>
    <w:p w14:paraId="2DF8CE95" w14:textId="18847F0C" w:rsidR="00172A80" w:rsidRDefault="006B1D86" w:rsidP="008D5B79">
      <w:r>
        <w:t>Theo hình dáng đã hiển thị trang sản phẩm trước đó trong chương này, sau một tuỳ chỉnh theme đã được áp dụng.Theme của chúng ta sẽ tuỳ chỉnh Blank Theme với việc chỉ định nghĩa lại giá trị biến – variables.</w:t>
      </w:r>
      <w:r w:rsidR="00D30E88">
        <w:softHyphen/>
      </w:r>
    </w:p>
    <w:p w14:paraId="2E0ABCD6" w14:textId="7B81ECF4" w:rsidR="00D30E88" w:rsidRDefault="00D30E88" w:rsidP="008D5B79">
      <w:r>
        <w:rPr>
          <w:noProof/>
        </w:rPr>
        <w:drawing>
          <wp:inline distT="0" distB="0" distL="0" distR="0" wp14:anchorId="426C5024" wp14:editId="33BFAEA2">
            <wp:extent cx="4781585" cy="4543458"/>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2025-04-18 134148.png"/>
                    <pic:cNvPicPr/>
                  </pic:nvPicPr>
                  <pic:blipFill>
                    <a:blip r:embed="rId250">
                      <a:extLst>
                        <a:ext uri="{28A0092B-C50C-407E-A947-70E740481C1C}">
                          <a14:useLocalDpi xmlns:a14="http://schemas.microsoft.com/office/drawing/2010/main" val="0"/>
                        </a:ext>
                      </a:extLst>
                    </a:blip>
                    <a:stretch>
                      <a:fillRect/>
                    </a:stretch>
                  </pic:blipFill>
                  <pic:spPr>
                    <a:xfrm>
                      <a:off x="0" y="0"/>
                      <a:ext cx="4781585" cy="4543458"/>
                    </a:xfrm>
                    <a:prstGeom prst="rect">
                      <a:avLst/>
                    </a:prstGeom>
                  </pic:spPr>
                </pic:pic>
              </a:graphicData>
            </a:graphic>
          </wp:inline>
        </w:drawing>
      </w:r>
    </w:p>
    <w:p w14:paraId="5B9B478E" w14:textId="77777777" w:rsidR="00D30E88" w:rsidRDefault="00D30E88" w:rsidP="008D5B79"/>
    <w:p w14:paraId="75C03B88" w14:textId="45E8257C" w:rsidR="00D30E88" w:rsidRDefault="00D30E88" w:rsidP="00D30E88">
      <w:pPr>
        <w:pStyle w:val="Heading3"/>
      </w:pPr>
      <w:r>
        <w:t xml:space="preserve">10.4 Sử dụng Mixins </w:t>
      </w:r>
    </w:p>
    <w:p w14:paraId="7EBD796C" w14:textId="77777777" w:rsidR="00D30E88" w:rsidRDefault="00D30E88" w:rsidP="008D5B79"/>
    <w:p w14:paraId="74F03E84" w14:textId="406070E7" w:rsidR="00D30E88" w:rsidRDefault="00D30E88" w:rsidP="008D5B79">
      <w:r>
        <w:t xml:space="preserve">Bạn có thể sử dụng một mixin với các giá trị biến mặc định, hoặc bạn có thể định nghĩa lại chúng khi gọi một mixin. Theo đoạn bên dưới miêu ta cả 2 cách để gọi một mixin. </w:t>
      </w:r>
    </w:p>
    <w:p w14:paraId="3F9B3581" w14:textId="742045ED" w:rsidR="00D30E88" w:rsidRDefault="00D82495" w:rsidP="00286B62">
      <w:pPr>
        <w:pStyle w:val="ListParagraph"/>
        <w:numPr>
          <w:ilvl w:val="0"/>
          <w:numId w:val="68"/>
        </w:numPr>
      </w:pPr>
      <w:r>
        <w:t xml:space="preserve">Để sử dụng một mixin với giá trị mặc định, gọi mixin với không có tham số cụ thể </w:t>
      </w:r>
    </w:p>
    <w:p w14:paraId="3ACCD5DD" w14:textId="77777777" w:rsidR="00714C3E" w:rsidRDefault="00714C3E" w:rsidP="00AF2CF9">
      <w:pPr>
        <w:pStyle w:val="ListParagraph"/>
      </w:pPr>
    </w:p>
    <w:tbl>
      <w:tblPr>
        <w:tblStyle w:val="TableGrid"/>
        <w:tblW w:w="0" w:type="auto"/>
        <w:tblLook w:val="04A0" w:firstRow="1" w:lastRow="0" w:firstColumn="1" w:lastColumn="0" w:noHBand="0" w:noVBand="1"/>
      </w:tblPr>
      <w:tblGrid>
        <w:gridCol w:w="9350"/>
      </w:tblGrid>
      <w:tr w:rsidR="00286B62" w14:paraId="5D0A7F29" w14:textId="77777777" w:rsidTr="00286B62">
        <w:tc>
          <w:tcPr>
            <w:tcW w:w="9350" w:type="dxa"/>
          </w:tcPr>
          <w:p w14:paraId="67484314" w14:textId="77777777" w:rsidR="00286B62" w:rsidRDefault="00286B62" w:rsidP="00EA6B1A">
            <w:pPr>
              <w:pStyle w:val="ListParagraph"/>
            </w:pPr>
            <w:r>
              <w:lastRenderedPageBreak/>
              <w:t>.breadcrumbs {</w:t>
            </w:r>
          </w:p>
          <w:p w14:paraId="5A423E57" w14:textId="77777777" w:rsidR="00286B62" w:rsidRDefault="00286B62" w:rsidP="00EA6B1A">
            <w:pPr>
              <w:pStyle w:val="ListParagraph"/>
            </w:pPr>
            <w:r>
              <w:t xml:space="preserve">    .lib-breadcrumbs();</w:t>
            </w:r>
          </w:p>
          <w:p w14:paraId="1CED7768" w14:textId="3A5E74E9" w:rsidR="00286B62" w:rsidRDefault="00286B62" w:rsidP="00EA6B1A">
            <w:pPr>
              <w:pStyle w:val="ListParagraph"/>
            </w:pPr>
            <w:r>
              <w:t>}</w:t>
            </w:r>
          </w:p>
        </w:tc>
      </w:tr>
    </w:tbl>
    <w:p w14:paraId="27654BF9" w14:textId="77777777" w:rsidR="00D82495" w:rsidRDefault="00D82495" w:rsidP="008D5B79"/>
    <w:p w14:paraId="0F966136" w14:textId="3BE3A2E1" w:rsidR="00513092" w:rsidRDefault="00513092" w:rsidP="00754599">
      <w:pPr>
        <w:pStyle w:val="ListParagraph"/>
        <w:numPr>
          <w:ilvl w:val="0"/>
          <w:numId w:val="68"/>
        </w:numPr>
      </w:pPr>
      <w:r>
        <w:t xml:space="preserve">Để gọi một mixin với </w:t>
      </w:r>
      <w:r w:rsidR="00754599">
        <w:t>các giá trị khác mặc định, thiết lập các giá trị khi gọi mixin, theo ví dụ bên dưới:</w:t>
      </w:r>
    </w:p>
    <w:p w14:paraId="1E48991F" w14:textId="77777777" w:rsidR="004E6C3C" w:rsidRDefault="004E6C3C" w:rsidP="004E6C3C">
      <w:pPr>
        <w:pStyle w:val="ListParagraph"/>
      </w:pPr>
    </w:p>
    <w:tbl>
      <w:tblPr>
        <w:tblStyle w:val="TableGrid"/>
        <w:tblW w:w="0" w:type="auto"/>
        <w:tblLook w:val="04A0" w:firstRow="1" w:lastRow="0" w:firstColumn="1" w:lastColumn="0" w:noHBand="0" w:noVBand="1"/>
      </w:tblPr>
      <w:tblGrid>
        <w:gridCol w:w="9350"/>
      </w:tblGrid>
      <w:tr w:rsidR="00754599" w14:paraId="7701F314" w14:textId="77777777" w:rsidTr="00754599">
        <w:tc>
          <w:tcPr>
            <w:tcW w:w="9350" w:type="dxa"/>
          </w:tcPr>
          <w:p w14:paraId="45EFDEF1" w14:textId="77777777" w:rsidR="004E6C3C" w:rsidRDefault="004E6C3C" w:rsidP="00754599">
            <w:pPr>
              <w:pStyle w:val="ListParagraph"/>
            </w:pPr>
          </w:p>
          <w:p w14:paraId="69B0C51C" w14:textId="77777777" w:rsidR="00754599" w:rsidRDefault="00754599" w:rsidP="00754599">
            <w:pPr>
              <w:pStyle w:val="ListParagraph"/>
            </w:pPr>
            <w:r>
              <w:t>.example-button {</w:t>
            </w:r>
          </w:p>
          <w:p w14:paraId="3D86BE94" w14:textId="77777777" w:rsidR="00754599" w:rsidRDefault="00754599" w:rsidP="00754599">
            <w:pPr>
              <w:pStyle w:val="ListParagraph"/>
            </w:pPr>
            <w:r>
              <w:t xml:space="preserve">    .lib-button(</w:t>
            </w:r>
          </w:p>
          <w:p w14:paraId="754A13D2" w14:textId="77777777" w:rsidR="00754599" w:rsidRDefault="00754599" w:rsidP="00754599">
            <w:pPr>
              <w:pStyle w:val="ListParagraph"/>
            </w:pPr>
            <w:r>
              <w:t xml:space="preserve">        @_button-padding: @button-padding,</w:t>
            </w:r>
          </w:p>
          <w:p w14:paraId="35E75A3F" w14:textId="77777777" w:rsidR="00754599" w:rsidRDefault="00754599" w:rsidP="00754599">
            <w:pPr>
              <w:pStyle w:val="ListParagraph"/>
            </w:pPr>
            <w:r>
              <w:t xml:space="preserve">        @_button-color: #fff,</w:t>
            </w:r>
          </w:p>
          <w:p w14:paraId="077DFF94" w14:textId="77777777" w:rsidR="00754599" w:rsidRDefault="00754599" w:rsidP="00754599">
            <w:pPr>
              <w:pStyle w:val="ListParagraph"/>
            </w:pPr>
            <w:r>
              <w:t xml:space="preserve">        @_button-color-hover: #ccc</w:t>
            </w:r>
          </w:p>
          <w:p w14:paraId="07C27855" w14:textId="77777777" w:rsidR="00754599" w:rsidRDefault="00754599" w:rsidP="00754599">
            <w:pPr>
              <w:pStyle w:val="ListParagraph"/>
            </w:pPr>
            <w:r>
              <w:t xml:space="preserve">    );</w:t>
            </w:r>
          </w:p>
          <w:p w14:paraId="150A446E" w14:textId="77777777" w:rsidR="00754599" w:rsidRDefault="00754599" w:rsidP="00754599">
            <w:pPr>
              <w:pStyle w:val="ListParagraph"/>
            </w:pPr>
            <w:r>
              <w:t>}</w:t>
            </w:r>
          </w:p>
          <w:p w14:paraId="7F518FAE" w14:textId="4A8F04C2" w:rsidR="004E6C3C" w:rsidRDefault="004E6C3C" w:rsidP="00754599">
            <w:pPr>
              <w:pStyle w:val="ListParagraph"/>
            </w:pPr>
          </w:p>
        </w:tc>
      </w:tr>
    </w:tbl>
    <w:p w14:paraId="3BF833AF" w14:textId="77777777" w:rsidR="00754599" w:rsidRDefault="00754599" w:rsidP="00754599"/>
    <w:p w14:paraId="32F4A1C1" w14:textId="53ADC0F0" w:rsidR="00094065" w:rsidRDefault="00F72ECB" w:rsidP="00754599">
      <w:r>
        <w:t xml:space="preserve">Các biến bắt đầu với @_ </w:t>
      </w:r>
      <w:r w:rsidR="00751479">
        <w:t>là một biến riêng</w:t>
      </w:r>
      <w:r w:rsidR="00562266">
        <w:t xml:space="preserve"> (private)</w:t>
      </w:r>
      <w:r w:rsidR="00751479">
        <w:t xml:space="preserve"> </w:t>
      </w:r>
      <w:r w:rsidR="00687C16">
        <w:t xml:space="preserve">chỉ sử dụng trong mixin này. </w:t>
      </w:r>
      <w:r w:rsidR="00AF679D">
        <w:t xml:space="preserve">Các biến bắt đầu với @ (không dấu _ underscore) là toàn cục, và nó được liệt kê trong </w:t>
      </w:r>
      <w:r w:rsidR="00AF679D" w:rsidRPr="00AF679D">
        <w:rPr>
          <w:i/>
        </w:rPr>
        <w:t>lib/web/css/source/lib/variables</w:t>
      </w:r>
      <w:r w:rsidR="00AF679D">
        <w:t xml:space="preserve">. </w:t>
      </w:r>
    </w:p>
    <w:p w14:paraId="5C69676B" w14:textId="77777777" w:rsidR="00AF679D" w:rsidRDefault="00AF679D" w:rsidP="00754599"/>
    <w:p w14:paraId="579E299C" w14:textId="69AF30E4" w:rsidR="00474DAD" w:rsidRDefault="00474DAD" w:rsidP="00474DAD">
      <w:pPr>
        <w:pStyle w:val="Heading3"/>
      </w:pPr>
      <w:r>
        <w:t xml:space="preserve">10.5 Tabs and accordions </w:t>
      </w:r>
    </w:p>
    <w:p w14:paraId="3AF156DD" w14:textId="77777777" w:rsidR="00474DAD" w:rsidRDefault="00474DAD" w:rsidP="00754599"/>
    <w:p w14:paraId="75378366" w14:textId="4BF2ED90" w:rsidR="009C682B" w:rsidRDefault="009C682B" w:rsidP="00754599">
      <w:r>
        <w:t xml:space="preserve">Sử dụng Accordion style </w:t>
      </w:r>
      <w:r w:rsidR="006602B4">
        <w:t xml:space="preserve">cho mobile và tab style cho desktop. </w:t>
      </w:r>
      <w:r w:rsidR="00C57BDC">
        <w:t>Để thiết lập tabs và accordion sử dụng breakpoint, xem trong ví dụ bên dưới:</w:t>
      </w:r>
    </w:p>
    <w:p w14:paraId="43250EFD" w14:textId="77777777" w:rsidR="00C57BDC" w:rsidRDefault="00C57BDC" w:rsidP="00754599"/>
    <w:tbl>
      <w:tblPr>
        <w:tblStyle w:val="TableGrid"/>
        <w:tblW w:w="0" w:type="auto"/>
        <w:tblLook w:val="04A0" w:firstRow="1" w:lastRow="0" w:firstColumn="1" w:lastColumn="0" w:noHBand="0" w:noVBand="1"/>
      </w:tblPr>
      <w:tblGrid>
        <w:gridCol w:w="9350"/>
      </w:tblGrid>
      <w:tr w:rsidR="00C57BDC" w14:paraId="43240F82" w14:textId="77777777" w:rsidTr="00C57BDC">
        <w:tc>
          <w:tcPr>
            <w:tcW w:w="9350" w:type="dxa"/>
          </w:tcPr>
          <w:p w14:paraId="2B8F36FA" w14:textId="77777777" w:rsidR="00C57BDC" w:rsidRDefault="00C57BDC" w:rsidP="00C57BDC">
            <w:r>
              <w:t>//</w:t>
            </w:r>
          </w:p>
          <w:p w14:paraId="303CDDF4" w14:textId="77777777" w:rsidR="00C57BDC" w:rsidRDefault="00C57BDC" w:rsidP="00C57BDC">
            <w:r>
              <w:t>//  Mobile + Desktop</w:t>
            </w:r>
          </w:p>
          <w:p w14:paraId="2A1B97E8" w14:textId="77777777" w:rsidR="00C57BDC" w:rsidRDefault="00C57BDC" w:rsidP="00C57BDC">
            <w:r>
              <w:t>//  _____________________________________________</w:t>
            </w:r>
          </w:p>
          <w:p w14:paraId="7F9F76F2" w14:textId="77777777" w:rsidR="00C57BDC" w:rsidRDefault="00C57BDC" w:rsidP="00C57BDC"/>
          <w:p w14:paraId="23A30FB0" w14:textId="77777777" w:rsidR="00C57BDC" w:rsidRDefault="00C57BDC" w:rsidP="00C57BDC">
            <w:r>
              <w:t>&amp; when (@media-common = true) {</w:t>
            </w:r>
          </w:p>
          <w:p w14:paraId="419D8A76" w14:textId="77777777" w:rsidR="00C57BDC" w:rsidRDefault="00C57BDC" w:rsidP="00C57BDC">
            <w:r>
              <w:t xml:space="preserve">    .product.data.items {</w:t>
            </w:r>
          </w:p>
          <w:p w14:paraId="53D59B32" w14:textId="77777777" w:rsidR="00C57BDC" w:rsidRDefault="00C57BDC" w:rsidP="00C57BDC">
            <w:r>
              <w:t xml:space="preserve">        .lib-data-accordion();</w:t>
            </w:r>
          </w:p>
          <w:p w14:paraId="44AFAE32" w14:textId="77777777" w:rsidR="00C57BDC" w:rsidRDefault="00C57BDC" w:rsidP="00C57BDC">
            <w:r>
              <w:t xml:space="preserve">    }</w:t>
            </w:r>
          </w:p>
          <w:p w14:paraId="22BA969F" w14:textId="77777777" w:rsidR="00C57BDC" w:rsidRDefault="00C57BDC" w:rsidP="00C57BDC">
            <w:r>
              <w:t>}</w:t>
            </w:r>
          </w:p>
          <w:p w14:paraId="6B311F29" w14:textId="77777777" w:rsidR="00C57BDC" w:rsidRDefault="00C57BDC" w:rsidP="00C57BDC"/>
          <w:p w14:paraId="56855A16" w14:textId="77777777" w:rsidR="00C57BDC" w:rsidRDefault="00C57BDC" w:rsidP="00C57BDC">
            <w:r>
              <w:t>//</w:t>
            </w:r>
          </w:p>
          <w:p w14:paraId="54DDD0F0" w14:textId="77777777" w:rsidR="00C57BDC" w:rsidRDefault="00C57BDC" w:rsidP="00C57BDC">
            <w:r>
              <w:t>//  Desktop</w:t>
            </w:r>
          </w:p>
          <w:p w14:paraId="5CA563F3" w14:textId="77777777" w:rsidR="00C57BDC" w:rsidRDefault="00C57BDC" w:rsidP="00C57BDC">
            <w:r>
              <w:t>//  _____________________________________________</w:t>
            </w:r>
          </w:p>
          <w:p w14:paraId="4FF8362C" w14:textId="77777777" w:rsidR="00C57BDC" w:rsidRDefault="00C57BDC" w:rsidP="00C57BDC"/>
          <w:p w14:paraId="0043081C" w14:textId="77777777" w:rsidR="00C57BDC" w:rsidRDefault="00C57BDC" w:rsidP="00C57BDC">
            <w:r>
              <w:lastRenderedPageBreak/>
              <w:t>.media-width(@extremum, @break) when (@extremum = 'min') and (@break = @screen__m) {</w:t>
            </w:r>
          </w:p>
          <w:p w14:paraId="269AD0A6" w14:textId="77777777" w:rsidR="00C57BDC" w:rsidRDefault="00C57BDC" w:rsidP="00C57BDC">
            <w:r>
              <w:t xml:space="preserve">    .product.data.items {</w:t>
            </w:r>
          </w:p>
          <w:p w14:paraId="1C4325CF" w14:textId="77777777" w:rsidR="00C57BDC" w:rsidRDefault="00C57BDC" w:rsidP="00C57BDC">
            <w:r>
              <w:t xml:space="preserve">        .lib-data-tabs();</w:t>
            </w:r>
          </w:p>
          <w:p w14:paraId="570E2C39" w14:textId="77777777" w:rsidR="00C57BDC" w:rsidRDefault="00C57BDC" w:rsidP="00C57BDC">
            <w:r>
              <w:t xml:space="preserve">    }</w:t>
            </w:r>
          </w:p>
          <w:p w14:paraId="35316608" w14:textId="55C35F1F" w:rsidR="00C57BDC" w:rsidRDefault="00C57BDC" w:rsidP="00C57BDC">
            <w:r>
              <w:t>}</w:t>
            </w:r>
          </w:p>
        </w:tc>
      </w:tr>
    </w:tbl>
    <w:p w14:paraId="7C2C562D" w14:textId="77777777" w:rsidR="00C57BDC" w:rsidRDefault="00C57BDC" w:rsidP="00754599"/>
    <w:p w14:paraId="5158E033" w14:textId="77777777" w:rsidR="00474DAD" w:rsidRDefault="00474DAD" w:rsidP="00754599"/>
    <w:p w14:paraId="3313C71B" w14:textId="225F3E9A" w:rsidR="00474DAD" w:rsidRDefault="00474DAD" w:rsidP="00474DAD">
      <w:pPr>
        <w:pStyle w:val="Heading3"/>
      </w:pPr>
      <w:r>
        <w:t xml:space="preserve">10.6 Navigation – Thanh điều hướng </w:t>
      </w:r>
    </w:p>
    <w:p w14:paraId="2B2AF7E5" w14:textId="77777777" w:rsidR="00474DAD" w:rsidRDefault="00474DAD" w:rsidP="00754599"/>
    <w:p w14:paraId="79950554" w14:textId="403CEDB1" w:rsidR="00570A0E" w:rsidRDefault="00570A0E" w:rsidP="00754599">
      <w:r>
        <w:t xml:space="preserve">Sử dụng Navigation Style cho Mobile và tab style cho desktop. </w:t>
      </w:r>
    </w:p>
    <w:p w14:paraId="750AF3EE" w14:textId="0F60A0E4" w:rsidR="00570A0E" w:rsidRDefault="00570A0E" w:rsidP="00754599">
      <w:r>
        <w:t>Để thiết lập navigation sử dụng breakpoints, xem theo ví dụ:</w:t>
      </w:r>
    </w:p>
    <w:tbl>
      <w:tblPr>
        <w:tblStyle w:val="TableGrid"/>
        <w:tblW w:w="0" w:type="auto"/>
        <w:tblLook w:val="04A0" w:firstRow="1" w:lastRow="0" w:firstColumn="1" w:lastColumn="0" w:noHBand="0" w:noVBand="1"/>
      </w:tblPr>
      <w:tblGrid>
        <w:gridCol w:w="9350"/>
      </w:tblGrid>
      <w:tr w:rsidR="00570A0E" w14:paraId="6523DA70" w14:textId="77777777" w:rsidTr="00570A0E">
        <w:tc>
          <w:tcPr>
            <w:tcW w:w="9350" w:type="dxa"/>
          </w:tcPr>
          <w:p w14:paraId="485B1BAA" w14:textId="77777777" w:rsidR="00570A0E" w:rsidRDefault="00570A0E" w:rsidP="00570A0E">
            <w:r>
              <w:t>//</w:t>
            </w:r>
          </w:p>
          <w:p w14:paraId="6A4122E5" w14:textId="77777777" w:rsidR="00570A0E" w:rsidRDefault="00570A0E" w:rsidP="00570A0E">
            <w:r>
              <w:t>//  Mobile</w:t>
            </w:r>
          </w:p>
          <w:p w14:paraId="5FE498BC" w14:textId="77777777" w:rsidR="00570A0E" w:rsidRDefault="00570A0E" w:rsidP="00570A0E">
            <w:r>
              <w:t>//  _____________________________________________</w:t>
            </w:r>
          </w:p>
          <w:p w14:paraId="5FC45390" w14:textId="77777777" w:rsidR="00570A0E" w:rsidRDefault="00570A0E" w:rsidP="00570A0E"/>
          <w:p w14:paraId="09C6B167" w14:textId="77777777" w:rsidR="00570A0E" w:rsidRDefault="00570A0E" w:rsidP="00570A0E">
            <w:r>
              <w:t>.media-width(@extremum, @break) when (@extremum = 'max') and (@break = @screen__m) {</w:t>
            </w:r>
          </w:p>
          <w:p w14:paraId="26907A16" w14:textId="77777777" w:rsidR="00570A0E" w:rsidRDefault="00570A0E" w:rsidP="00570A0E">
            <w:r>
              <w:t xml:space="preserve">    .lib-main-navigation();</w:t>
            </w:r>
          </w:p>
          <w:p w14:paraId="0FA86447" w14:textId="77777777" w:rsidR="00570A0E" w:rsidRDefault="00570A0E" w:rsidP="00570A0E">
            <w:r>
              <w:t>}</w:t>
            </w:r>
          </w:p>
          <w:p w14:paraId="4A1BB9CE" w14:textId="77777777" w:rsidR="00570A0E" w:rsidRDefault="00570A0E" w:rsidP="00570A0E"/>
          <w:p w14:paraId="24B3EEA7" w14:textId="77777777" w:rsidR="00570A0E" w:rsidRDefault="00570A0E" w:rsidP="00570A0E">
            <w:r>
              <w:t>//</w:t>
            </w:r>
          </w:p>
          <w:p w14:paraId="25D735D7" w14:textId="77777777" w:rsidR="00570A0E" w:rsidRDefault="00570A0E" w:rsidP="00570A0E">
            <w:r>
              <w:t>//  Desktop</w:t>
            </w:r>
          </w:p>
          <w:p w14:paraId="4C394349" w14:textId="77777777" w:rsidR="00570A0E" w:rsidRDefault="00570A0E" w:rsidP="00570A0E">
            <w:r>
              <w:t>//  _____________________________________________</w:t>
            </w:r>
          </w:p>
          <w:p w14:paraId="4BD71A9D" w14:textId="77777777" w:rsidR="00570A0E" w:rsidRDefault="00570A0E" w:rsidP="00570A0E"/>
          <w:p w14:paraId="1624E3BC" w14:textId="77777777" w:rsidR="00570A0E" w:rsidRDefault="00570A0E" w:rsidP="00570A0E">
            <w:r>
              <w:t>.media-width(@extremum, @break) when (@extremum = 'min') and (@break = @screen__m) {</w:t>
            </w:r>
          </w:p>
          <w:p w14:paraId="20416FF3" w14:textId="77777777" w:rsidR="00570A0E" w:rsidRDefault="00570A0E" w:rsidP="00570A0E">
            <w:r>
              <w:t xml:space="preserve">    .lib-main-navigation-desktop();</w:t>
            </w:r>
          </w:p>
          <w:p w14:paraId="7EC83BC5" w14:textId="77777777" w:rsidR="00570A0E" w:rsidRDefault="00570A0E" w:rsidP="00570A0E">
            <w:r>
              <w:t>}</w:t>
            </w:r>
          </w:p>
          <w:p w14:paraId="52320CDA" w14:textId="09709027" w:rsidR="00192B2C" w:rsidRDefault="00192B2C" w:rsidP="00570A0E"/>
        </w:tc>
      </w:tr>
    </w:tbl>
    <w:p w14:paraId="7C777F6E" w14:textId="77777777" w:rsidR="00570A0E" w:rsidRDefault="00570A0E" w:rsidP="00754599"/>
    <w:p w14:paraId="06CE2C1F" w14:textId="0C3ECBD1" w:rsidR="00EA3391" w:rsidRDefault="00EA3391" w:rsidP="00EA3391">
      <w:pPr>
        <w:pStyle w:val="Heading3"/>
      </w:pPr>
      <w:r>
        <w:t xml:space="preserve">10.7 Tooltips – Chú giải </w:t>
      </w:r>
    </w:p>
    <w:p w14:paraId="2E7F44DB" w14:textId="77777777" w:rsidR="00EA3391" w:rsidRDefault="00EA3391" w:rsidP="00754599"/>
    <w:p w14:paraId="601DBDF5" w14:textId="421BB392" w:rsidR="00EA3391" w:rsidRDefault="00EA3391" w:rsidP="00754599">
      <w:r>
        <w:t xml:space="preserve">Để tạo một thành phần tooltip, sử dụng </w:t>
      </w:r>
      <w:r w:rsidRPr="006E69CC">
        <w:rPr>
          <w:i/>
          <w:highlight w:val="yellow"/>
        </w:rPr>
        <w:t>.lib-tooltip()</w:t>
      </w:r>
      <w:r>
        <w:t xml:space="preserve"> mixin. </w:t>
      </w:r>
    </w:p>
    <w:tbl>
      <w:tblPr>
        <w:tblStyle w:val="GridTable4-Accent3"/>
        <w:tblW w:w="0" w:type="auto"/>
        <w:tblLook w:val="04A0" w:firstRow="1" w:lastRow="0" w:firstColumn="1" w:lastColumn="0" w:noHBand="0" w:noVBand="1"/>
      </w:tblPr>
      <w:tblGrid>
        <w:gridCol w:w="4675"/>
        <w:gridCol w:w="4675"/>
      </w:tblGrid>
      <w:tr w:rsidR="006E69CC" w14:paraId="791526FA" w14:textId="77777777" w:rsidTr="006E69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1E9EF0" w14:textId="73B93066" w:rsidR="006E69CC" w:rsidRDefault="006E69CC" w:rsidP="00754599">
            <w:r>
              <w:t>OPTION</w:t>
            </w:r>
          </w:p>
        </w:tc>
        <w:tc>
          <w:tcPr>
            <w:tcW w:w="4675" w:type="dxa"/>
          </w:tcPr>
          <w:p w14:paraId="79C44197" w14:textId="22829F8F" w:rsidR="006E69CC" w:rsidRDefault="006E69CC" w:rsidP="00754599">
            <w:pPr>
              <w:cnfStyle w:val="100000000000" w:firstRow="1" w:lastRow="0" w:firstColumn="0" w:lastColumn="0" w:oddVBand="0" w:evenVBand="0" w:oddHBand="0" w:evenHBand="0" w:firstRowFirstColumn="0" w:firstRowLastColumn="0" w:lastRowFirstColumn="0" w:lastRowLastColumn="0"/>
            </w:pPr>
            <w:r>
              <w:t>DEFAULT</w:t>
            </w:r>
          </w:p>
        </w:tc>
      </w:tr>
      <w:tr w:rsidR="006E69CC" w14:paraId="1CE8F534" w14:textId="77777777" w:rsidTr="006E69CC">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675" w:type="dxa"/>
          </w:tcPr>
          <w:p w14:paraId="3B853F07" w14:textId="36E78098" w:rsidR="006E69CC" w:rsidRDefault="006E69CC" w:rsidP="00754599">
            <w:r>
              <w:t>position</w:t>
            </w:r>
          </w:p>
        </w:tc>
        <w:tc>
          <w:tcPr>
            <w:tcW w:w="4675" w:type="dxa"/>
          </w:tcPr>
          <w:p w14:paraId="01CFD347" w14:textId="5B27C9C7" w:rsidR="006E69CC" w:rsidRDefault="006E69CC" w:rsidP="00754599">
            <w:pPr>
              <w:cnfStyle w:val="000000100000" w:firstRow="0" w:lastRow="0" w:firstColumn="0" w:lastColumn="0" w:oddVBand="0" w:evenVBand="0" w:oddHBand="1" w:evenHBand="0" w:firstRowFirstColumn="0" w:firstRowLastColumn="0" w:lastRowFirstColumn="0" w:lastRowLastColumn="0"/>
            </w:pPr>
            <w:r>
              <w:t xml:space="preserve">top </w:t>
            </w:r>
          </w:p>
        </w:tc>
      </w:tr>
      <w:tr w:rsidR="006E69CC" w14:paraId="309FAAB6" w14:textId="77777777" w:rsidTr="006E69CC">
        <w:trPr>
          <w:trHeight w:val="569"/>
        </w:trPr>
        <w:tc>
          <w:tcPr>
            <w:cnfStyle w:val="001000000000" w:firstRow="0" w:lastRow="0" w:firstColumn="1" w:lastColumn="0" w:oddVBand="0" w:evenVBand="0" w:oddHBand="0" w:evenHBand="0" w:firstRowFirstColumn="0" w:firstRowLastColumn="0" w:lastRowFirstColumn="0" w:lastRowLastColumn="0"/>
            <w:tcW w:w="4675" w:type="dxa"/>
          </w:tcPr>
          <w:p w14:paraId="30139E64" w14:textId="56A436E2" w:rsidR="006E69CC" w:rsidRDefault="006E69CC" w:rsidP="00754599">
            <w:r>
              <w:t>selector-toogle</w:t>
            </w:r>
          </w:p>
        </w:tc>
        <w:tc>
          <w:tcPr>
            <w:tcW w:w="4675" w:type="dxa"/>
          </w:tcPr>
          <w:p w14:paraId="7BB02C47" w14:textId="74DA6DC4" w:rsidR="006E69CC" w:rsidRDefault="006E69CC" w:rsidP="00754599">
            <w:pPr>
              <w:cnfStyle w:val="000000000000" w:firstRow="0" w:lastRow="0" w:firstColumn="0" w:lastColumn="0" w:oddVBand="0" w:evenVBand="0" w:oddHBand="0" w:evenHBand="0" w:firstRowFirstColumn="0" w:firstRowLastColumn="0" w:lastRowFirstColumn="0" w:lastRowLastColumn="0"/>
            </w:pPr>
            <w:r>
              <w:t>.tooltip-toggle</w:t>
            </w:r>
          </w:p>
        </w:tc>
      </w:tr>
      <w:tr w:rsidR="006E69CC" w14:paraId="05A53483" w14:textId="77777777" w:rsidTr="006E69CC">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4675" w:type="dxa"/>
          </w:tcPr>
          <w:p w14:paraId="7864D8F6" w14:textId="1446FDD8" w:rsidR="006E69CC" w:rsidRDefault="006E69CC" w:rsidP="00754599">
            <w:r>
              <w:t>selector-content</w:t>
            </w:r>
          </w:p>
        </w:tc>
        <w:tc>
          <w:tcPr>
            <w:tcW w:w="4675" w:type="dxa"/>
          </w:tcPr>
          <w:p w14:paraId="4FE45532" w14:textId="028511E0" w:rsidR="006E69CC" w:rsidRDefault="006E69CC" w:rsidP="00754599">
            <w:pPr>
              <w:cnfStyle w:val="000000100000" w:firstRow="0" w:lastRow="0" w:firstColumn="0" w:lastColumn="0" w:oddVBand="0" w:evenVBand="0" w:oddHBand="1" w:evenHBand="0" w:firstRowFirstColumn="0" w:firstRowLastColumn="0" w:lastRowFirstColumn="0" w:lastRowLastColumn="0"/>
            </w:pPr>
            <w:r>
              <w:t>.tooltip-content</w:t>
            </w:r>
          </w:p>
        </w:tc>
      </w:tr>
    </w:tbl>
    <w:p w14:paraId="15BDA9E2" w14:textId="437CCC86" w:rsidR="00454B32" w:rsidRDefault="00454B32" w:rsidP="00754599"/>
    <w:tbl>
      <w:tblPr>
        <w:tblStyle w:val="TableGrid"/>
        <w:tblW w:w="0" w:type="auto"/>
        <w:tblLook w:val="04A0" w:firstRow="1" w:lastRow="0" w:firstColumn="1" w:lastColumn="0" w:noHBand="0" w:noVBand="1"/>
      </w:tblPr>
      <w:tblGrid>
        <w:gridCol w:w="9350"/>
      </w:tblGrid>
      <w:tr w:rsidR="00454B32" w14:paraId="000C5500" w14:textId="77777777" w:rsidTr="00454B32">
        <w:tc>
          <w:tcPr>
            <w:tcW w:w="9350" w:type="dxa"/>
          </w:tcPr>
          <w:p w14:paraId="2A0F6401" w14:textId="77777777" w:rsidR="00454B32" w:rsidRDefault="00454B32" w:rsidP="00454B32"/>
          <w:p w14:paraId="47E15704" w14:textId="77777777" w:rsidR="00454B32" w:rsidRDefault="00454B32" w:rsidP="00454B32">
            <w:r>
              <w:t>&lt;span class="my-tooltip"&gt;</w:t>
            </w:r>
          </w:p>
          <w:p w14:paraId="2AD41AA8" w14:textId="77777777" w:rsidR="00454B32" w:rsidRDefault="00454B32" w:rsidP="00454B32">
            <w:r>
              <w:t xml:space="preserve">    &lt;a href="#" class="tooltip-toggle"&gt;Hover me&lt;/a&gt;</w:t>
            </w:r>
          </w:p>
          <w:p w14:paraId="260F6F95" w14:textId="77777777" w:rsidR="00454B32" w:rsidRDefault="00454B32" w:rsidP="00454B32">
            <w:r>
              <w:t xml:space="preserve">    &lt;span class="tooltip-content"&gt;Details here&lt;/span&gt;</w:t>
            </w:r>
          </w:p>
          <w:p w14:paraId="25BEF6D1" w14:textId="77777777" w:rsidR="00454B32" w:rsidRDefault="00454B32" w:rsidP="00454B32">
            <w:r>
              <w:t>&lt;/span&gt;</w:t>
            </w:r>
          </w:p>
          <w:p w14:paraId="12090B8A" w14:textId="393864B9" w:rsidR="00454B32" w:rsidRDefault="00454B32" w:rsidP="00454B32"/>
        </w:tc>
      </w:tr>
    </w:tbl>
    <w:p w14:paraId="0436C39A" w14:textId="2599BB92" w:rsidR="006E69CC" w:rsidRDefault="006E69CC" w:rsidP="00754599"/>
    <w:tbl>
      <w:tblPr>
        <w:tblStyle w:val="TableGrid"/>
        <w:tblW w:w="0" w:type="auto"/>
        <w:tblLook w:val="04A0" w:firstRow="1" w:lastRow="0" w:firstColumn="1" w:lastColumn="0" w:noHBand="0" w:noVBand="1"/>
      </w:tblPr>
      <w:tblGrid>
        <w:gridCol w:w="9350"/>
      </w:tblGrid>
      <w:tr w:rsidR="006543CE" w14:paraId="0C4FBB77" w14:textId="77777777" w:rsidTr="006543CE">
        <w:tc>
          <w:tcPr>
            <w:tcW w:w="9350" w:type="dxa"/>
          </w:tcPr>
          <w:p w14:paraId="69D76F2A" w14:textId="77777777" w:rsidR="006543CE" w:rsidRDefault="006543CE" w:rsidP="00754599"/>
          <w:p w14:paraId="5F5942E9" w14:textId="77777777" w:rsidR="006543CE" w:rsidRDefault="006543CE" w:rsidP="006543CE">
            <w:r>
              <w:t>.my-tooltip {</w:t>
            </w:r>
          </w:p>
          <w:p w14:paraId="7E68C081" w14:textId="77777777" w:rsidR="006543CE" w:rsidRDefault="006543CE" w:rsidP="006543CE">
            <w:r>
              <w:t xml:space="preserve">    .lib-tooltip(right);</w:t>
            </w:r>
          </w:p>
          <w:p w14:paraId="08D07B2C" w14:textId="13AE093B" w:rsidR="006543CE" w:rsidRDefault="006543CE" w:rsidP="006543CE">
            <w:r>
              <w:t>}</w:t>
            </w:r>
          </w:p>
          <w:p w14:paraId="4BB57B80" w14:textId="77777777" w:rsidR="006543CE" w:rsidRDefault="006543CE" w:rsidP="00754599"/>
        </w:tc>
      </w:tr>
    </w:tbl>
    <w:p w14:paraId="64F1EB2D" w14:textId="77777777" w:rsidR="006E69CC" w:rsidRDefault="006E69CC" w:rsidP="00754599"/>
    <w:p w14:paraId="16A4D35C" w14:textId="4738D6C9" w:rsidR="006543CE" w:rsidRDefault="006543CE" w:rsidP="00754599">
      <w:r>
        <w:t xml:space="preserve">Kết quả, tooltip được đặt vào phía bên phải. </w:t>
      </w:r>
    </w:p>
    <w:p w14:paraId="4C4D295E" w14:textId="670F7DE4" w:rsidR="006543CE" w:rsidRDefault="006543CE" w:rsidP="00754599">
      <w:r>
        <w:rPr>
          <w:noProof/>
        </w:rPr>
        <w:drawing>
          <wp:inline distT="0" distB="0" distL="0" distR="0" wp14:anchorId="585D9168" wp14:editId="53EF34FB">
            <wp:extent cx="5181638" cy="10906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2025-04-18 170140.png"/>
                    <pic:cNvPicPr/>
                  </pic:nvPicPr>
                  <pic:blipFill>
                    <a:blip r:embed="rId251">
                      <a:extLst>
                        <a:ext uri="{28A0092B-C50C-407E-A947-70E740481C1C}">
                          <a14:useLocalDpi xmlns:a14="http://schemas.microsoft.com/office/drawing/2010/main" val="0"/>
                        </a:ext>
                      </a:extLst>
                    </a:blip>
                    <a:stretch>
                      <a:fillRect/>
                    </a:stretch>
                  </pic:blipFill>
                  <pic:spPr>
                    <a:xfrm>
                      <a:off x="0" y="0"/>
                      <a:ext cx="5181638" cy="1090620"/>
                    </a:xfrm>
                    <a:prstGeom prst="rect">
                      <a:avLst/>
                    </a:prstGeom>
                  </pic:spPr>
                </pic:pic>
              </a:graphicData>
            </a:graphic>
          </wp:inline>
        </w:drawing>
      </w:r>
    </w:p>
    <w:p w14:paraId="1AD068AA" w14:textId="2903A544" w:rsidR="006543CE" w:rsidRDefault="00C95858" w:rsidP="00C95858">
      <w:pPr>
        <w:pStyle w:val="Heading3"/>
      </w:pPr>
      <w:r>
        <w:t xml:space="preserve">10.8 Embedded documention </w:t>
      </w:r>
    </w:p>
    <w:p w14:paraId="66D23337" w14:textId="77777777" w:rsidR="00C95858" w:rsidRDefault="00C95858" w:rsidP="00754599"/>
    <w:p w14:paraId="2EDBEBDA" w14:textId="48A53149" w:rsidR="00433C3A" w:rsidRDefault="00433C3A" w:rsidP="00754599">
      <w:r>
        <w:t>Chi tiết thông tin về UI Library được nhúng trong kho mã nguồn:</w:t>
      </w:r>
    </w:p>
    <w:p w14:paraId="394935E4" w14:textId="7256E6C9" w:rsidR="00433C3A" w:rsidRDefault="00EA61E1" w:rsidP="00EA61E1">
      <w:pPr>
        <w:pStyle w:val="ListParagraph"/>
        <w:numPr>
          <w:ilvl w:val="0"/>
          <w:numId w:val="68"/>
        </w:numPr>
      </w:pPr>
      <w:r>
        <w:t>lib/web/css/docs/source/</w:t>
      </w:r>
      <w:r w:rsidRPr="0069363C">
        <w:rPr>
          <w:b/>
        </w:rPr>
        <w:t>README.md</w:t>
      </w:r>
      <w:r>
        <w:t xml:space="preserve"> miêu tả cấu trúc của UI Library, naming convention và code style (phong cách viết mã)</w:t>
      </w:r>
    </w:p>
    <w:p w14:paraId="68AEE9EE" w14:textId="5D957382" w:rsidR="0069363C" w:rsidRDefault="0069363C" w:rsidP="00EA61E1">
      <w:pPr>
        <w:pStyle w:val="ListParagraph"/>
        <w:numPr>
          <w:ilvl w:val="0"/>
          <w:numId w:val="68"/>
        </w:numPr>
      </w:pPr>
      <w:r>
        <w:t xml:space="preserve">lib/web/css/docs chứa tập hợp của các file </w:t>
      </w:r>
      <w:r w:rsidRPr="000C3843">
        <w:rPr>
          <w:b/>
        </w:rPr>
        <w:t>.html</w:t>
      </w:r>
      <w:r>
        <w:t xml:space="preserve"> với thông tin chi tiết về thư viện mixins.</w:t>
      </w:r>
    </w:p>
    <w:p w14:paraId="19514374" w14:textId="4D11F56C" w:rsidR="0069363C" w:rsidRDefault="0069363C" w:rsidP="0069363C">
      <w:r>
        <w:t xml:space="preserve">Mỗi file có một tên sau mixin được miêu ta, và chứa chi tiết miêu tả mixin và bộ điều khiển điều hướng để truy cập tới các mixins. </w:t>
      </w:r>
      <w:r w:rsidR="00BA55B9">
        <w:t>Tài liệu được sinh ra cho UI library nó được cung cấp để dễ dàng xem trong định dạng HTML. Nó có sẵn trong vị trí được bạn cài đặt:</w:t>
      </w:r>
    </w:p>
    <w:tbl>
      <w:tblPr>
        <w:tblStyle w:val="TableGrid"/>
        <w:tblW w:w="0" w:type="auto"/>
        <w:tblLook w:val="04A0" w:firstRow="1" w:lastRow="0" w:firstColumn="1" w:lastColumn="0" w:noHBand="0" w:noVBand="1"/>
      </w:tblPr>
      <w:tblGrid>
        <w:gridCol w:w="9350"/>
      </w:tblGrid>
      <w:tr w:rsidR="00BA55B9" w14:paraId="222A2047" w14:textId="77777777" w:rsidTr="00BA55B9">
        <w:tc>
          <w:tcPr>
            <w:tcW w:w="9350" w:type="dxa"/>
          </w:tcPr>
          <w:p w14:paraId="10E0FBD7" w14:textId="45250DF9" w:rsidR="00BA55B9" w:rsidRDefault="00BA55B9" w:rsidP="0069363C">
            <w:r>
              <w:t>&lt;your_instance&gt;/pub/static/frontend/Magento/blank/en_US/css/docs/index.html</w:t>
            </w:r>
          </w:p>
        </w:tc>
      </w:tr>
    </w:tbl>
    <w:p w14:paraId="7334D666" w14:textId="77777777" w:rsidR="00BA55B9" w:rsidRDefault="00BA55B9" w:rsidP="0069363C"/>
    <w:p w14:paraId="49A3993E" w14:textId="243AB4F2" w:rsidR="00D73638" w:rsidRDefault="00D73638" w:rsidP="0069363C">
      <w:r>
        <w:t xml:space="preserve">Ta có thể xem nó với trình duyệt web. </w:t>
      </w:r>
    </w:p>
    <w:p w14:paraId="4FE39815" w14:textId="77777777" w:rsidR="002C10E1" w:rsidRDefault="002C10E1" w:rsidP="00754599"/>
    <w:p w14:paraId="520C5724" w14:textId="778215F9" w:rsidR="00C95858" w:rsidRDefault="002C10E1" w:rsidP="002C10E1">
      <w:pPr>
        <w:pStyle w:val="Heading3"/>
      </w:pPr>
      <w:r>
        <w:t xml:space="preserve">10.9 jQuery UI styles </w:t>
      </w:r>
    </w:p>
    <w:p w14:paraId="694E2F86" w14:textId="77777777" w:rsidR="002C10E1" w:rsidRDefault="002C10E1" w:rsidP="00754599"/>
    <w:p w14:paraId="3DEA926D" w14:textId="6328D3B3" w:rsidR="002C10E1" w:rsidRDefault="002C10E1" w:rsidP="00754599">
      <w:r>
        <w:t xml:space="preserve">Trong phần này cung cấp tổng quan cách jQuery UI style được sử dụng và làm thế nào bạn có thể sử dụng chúng trong theme tuỳ chỉnh. </w:t>
      </w:r>
    </w:p>
    <w:p w14:paraId="7F9A7288" w14:textId="77F8E5E8" w:rsidR="002C10E1" w:rsidRDefault="00F3201A" w:rsidP="00F3201A">
      <w:pPr>
        <w:pStyle w:val="Heading4"/>
      </w:pPr>
      <w:r>
        <w:lastRenderedPageBreak/>
        <w:t xml:space="preserve">Styles sử dụng trên storefront – cửa hàng </w:t>
      </w:r>
    </w:p>
    <w:p w14:paraId="24F8CDB9" w14:textId="77777777" w:rsidR="00F3201A" w:rsidRDefault="00F3201A" w:rsidP="00754599"/>
    <w:p w14:paraId="146BA6DC" w14:textId="088D86C9" w:rsidR="002300D5" w:rsidRDefault="002300D5" w:rsidP="00754599">
      <w:r>
        <w:t>Bởi mặc định, chắc chắn các thành phần của storefront được cài đặt sử dụng jQuery UI Widgets (giống như navigation menu, mini shopping cart và hơn thế)</w:t>
      </w:r>
      <w:r w:rsidR="00D707EB">
        <w:t xml:space="preserve">, với các class jQuery mặc định được gán. Nhưng ứng dụng sẽ không chứa jQuery UI Style trong code base. Các Style của jQuery UI Class được định nghĩa mặc định (nó là mặc định trong storefront và Admin Themes). Mặt khác các jQuery UI Classes styles không được định nghĩa. </w:t>
      </w:r>
    </w:p>
    <w:p w14:paraId="019CE3B3" w14:textId="4D07F9CF" w:rsidR="00E270E3" w:rsidRDefault="00E270E3" w:rsidP="00754599">
      <w:r>
        <w:t xml:space="preserve">Chúng tôi không khuyến nghị download jQuery UI styles như vậy, bởi chúng sẽ ghi đè định nghĩa theme và phá vỡ thiết kế mặc định. </w:t>
      </w:r>
    </w:p>
    <w:p w14:paraId="7AD80A16" w14:textId="23944545" w:rsidR="00E270E3" w:rsidRDefault="00E270E3" w:rsidP="00754599">
      <w:r>
        <w:t xml:space="preserve">Để sử dụng jQuery styles, bạn cần để định nghĩa chúng, thứ mà bạn cần trong việc tuỳ chính stylesheet nằm trong </w:t>
      </w:r>
      <w:r w:rsidRPr="00A92A53">
        <w:rPr>
          <w:highlight w:val="yellow"/>
        </w:rPr>
        <w:t>&lt;your_custom_theme&gt;/web/css/directory</w:t>
      </w:r>
      <w:r>
        <w:t xml:space="preserve">. </w:t>
      </w:r>
    </w:p>
    <w:p w14:paraId="2298DBDC" w14:textId="77777777" w:rsidR="00F3201A" w:rsidRDefault="00F3201A" w:rsidP="00754599"/>
    <w:p w14:paraId="63C239F1" w14:textId="002BBE1B" w:rsidR="00A92A53" w:rsidRDefault="00A92A53" w:rsidP="00A92A53">
      <w:pPr>
        <w:pStyle w:val="Heading3"/>
      </w:pPr>
      <w:r>
        <w:t xml:space="preserve">10.10 Practive customizing styles </w:t>
      </w:r>
    </w:p>
    <w:p w14:paraId="2D35B349" w14:textId="77777777" w:rsidR="00A92A53" w:rsidRDefault="00A92A53" w:rsidP="00754599"/>
    <w:p w14:paraId="2928C955" w14:textId="625A973A" w:rsidR="00A92A53" w:rsidRDefault="00A92A53" w:rsidP="00754599">
      <w:r>
        <w:t xml:space="preserve">Trong phần này chúng ta sẽ tìm hiểu các bước minh hoạ để thay đổi màu của một cơ chế theme scheme sử dụng UI Library. </w:t>
      </w:r>
    </w:p>
    <w:tbl>
      <w:tblPr>
        <w:tblStyle w:val="TableGrid"/>
        <w:tblW w:w="0" w:type="auto"/>
        <w:tblLook w:val="04A0" w:firstRow="1" w:lastRow="0" w:firstColumn="1" w:lastColumn="0" w:noHBand="0" w:noVBand="1"/>
      </w:tblPr>
      <w:tblGrid>
        <w:gridCol w:w="9350"/>
      </w:tblGrid>
      <w:tr w:rsidR="00021F26" w14:paraId="5AAF0E4C" w14:textId="77777777" w:rsidTr="00021F26">
        <w:tc>
          <w:tcPr>
            <w:tcW w:w="9350" w:type="dxa"/>
          </w:tcPr>
          <w:p w14:paraId="0EC29A88" w14:textId="7A477A1A" w:rsidR="00021F26" w:rsidRDefault="00AF7872" w:rsidP="00754599">
            <w:hyperlink r:id="rId252" w:history="1">
              <w:r w:rsidR="00021F26" w:rsidRPr="0094299A">
                <w:rPr>
                  <w:rStyle w:val="Hyperlink"/>
                </w:rPr>
                <w:t>https://developer.adobe.com/commerce/frontend-core/guide/css/practice/</w:t>
              </w:r>
            </w:hyperlink>
            <w:r w:rsidR="00021F26">
              <w:t xml:space="preserve"> </w:t>
            </w:r>
          </w:p>
        </w:tc>
      </w:tr>
    </w:tbl>
    <w:p w14:paraId="3985F025" w14:textId="77777777" w:rsidR="00A92A53" w:rsidRDefault="00A92A53" w:rsidP="00754599"/>
    <w:p w14:paraId="23242870" w14:textId="0DA361FF" w:rsidR="00021F26" w:rsidRDefault="00021F26" w:rsidP="00021F26">
      <w:pPr>
        <w:pStyle w:val="Heading4"/>
      </w:pPr>
      <w:r>
        <w:t>Chuyển cơ chế màu – color scheme của theme</w:t>
      </w:r>
    </w:p>
    <w:p w14:paraId="413DDBD5" w14:textId="77777777" w:rsidR="00021F26" w:rsidRDefault="00021F26" w:rsidP="00021F26"/>
    <w:p w14:paraId="7D2741DB" w14:textId="4C1C54F9" w:rsidR="00021F26" w:rsidRDefault="00021F26" w:rsidP="00021F26">
      <w:r>
        <w:t xml:space="preserve">ExampleCorp là một custom theme kế thừa từ Blank Theme. Theo hình ảnh minh hoạ trang cửa hàng được hiển thị khi blank theme được áp dụng. </w:t>
      </w:r>
    </w:p>
    <w:p w14:paraId="6373944A" w14:textId="5A971FAC" w:rsidR="00FB3D00" w:rsidRDefault="00FB3D00" w:rsidP="00021F26">
      <w:r>
        <w:rPr>
          <w:noProof/>
        </w:rPr>
        <w:drawing>
          <wp:inline distT="0" distB="0" distL="0" distR="0" wp14:anchorId="72A70138" wp14:editId="7FC9BE34">
            <wp:extent cx="3767138" cy="2923545"/>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2025-04-19 012758.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775061" cy="2929694"/>
                    </a:xfrm>
                    <a:prstGeom prst="rect">
                      <a:avLst/>
                    </a:prstGeom>
                  </pic:spPr>
                </pic:pic>
              </a:graphicData>
            </a:graphic>
          </wp:inline>
        </w:drawing>
      </w:r>
    </w:p>
    <w:p w14:paraId="7992CED8" w14:textId="77777777" w:rsidR="00FB3D00" w:rsidRDefault="00FB3D00" w:rsidP="00021F26"/>
    <w:p w14:paraId="75F7F446" w14:textId="3FAB7148" w:rsidR="00CA68F6" w:rsidRDefault="00CA68F6" w:rsidP="00021F26">
      <w:r>
        <w:lastRenderedPageBreak/>
        <w:t xml:space="preserve">Trong Grey Theme của họ, ExampleCorp muốn thay đổi cơ chế màu – color scheme từ trắng sang đen. Thư mục Theme Grey là </w:t>
      </w:r>
      <w:r w:rsidRPr="008D21DC">
        <w:rPr>
          <w:i/>
        </w:rPr>
        <w:t>app/d</w:t>
      </w:r>
      <w:r w:rsidR="008D21DC" w:rsidRPr="008D21DC">
        <w:rPr>
          <w:i/>
        </w:rPr>
        <w:t>esign/frontend/ExampleCorp/grey</w:t>
      </w:r>
      <w:r w:rsidR="008D21DC">
        <w:t xml:space="preserve">. </w:t>
      </w:r>
    </w:p>
    <w:p w14:paraId="37A3B3D7" w14:textId="6B7E3495" w:rsidR="008D21DC" w:rsidRDefault="00976963" w:rsidP="00021F26">
      <w:r>
        <w:t xml:space="preserve">ExampleCorp quyết định sử dụng UI Library, bởi vyaj để thay đổi color scheme, họ cần để định nghĩa giá trị mới cho cho các biến less mặc định. Để làm điều này, họ thêm file _theme.less trong </w:t>
      </w:r>
      <w:r w:rsidRPr="00976963">
        <w:rPr>
          <w:highlight w:val="yellow"/>
        </w:rPr>
        <w:t>/app/design/ExampleCorp/grey/web/css/source/</w:t>
      </w:r>
      <w:r>
        <w:t xml:space="preserve"> với nội dung như sau:</w:t>
      </w:r>
    </w:p>
    <w:tbl>
      <w:tblPr>
        <w:tblStyle w:val="TableGrid"/>
        <w:tblW w:w="0" w:type="auto"/>
        <w:tblLook w:val="04A0" w:firstRow="1" w:lastRow="0" w:firstColumn="1" w:lastColumn="0" w:noHBand="0" w:noVBand="1"/>
      </w:tblPr>
      <w:tblGrid>
        <w:gridCol w:w="9350"/>
      </w:tblGrid>
      <w:tr w:rsidR="00976963" w14:paraId="297041D8" w14:textId="77777777" w:rsidTr="00976963">
        <w:tc>
          <w:tcPr>
            <w:tcW w:w="9350" w:type="dxa"/>
          </w:tcPr>
          <w:p w14:paraId="1EC6FA1D" w14:textId="77777777" w:rsidR="00976963" w:rsidRDefault="00976963" w:rsidP="00976963">
            <w:r>
              <w:t>//  Color nesting</w:t>
            </w:r>
          </w:p>
          <w:p w14:paraId="5276002D" w14:textId="77777777" w:rsidR="00976963" w:rsidRDefault="00976963" w:rsidP="00976963">
            <w:r>
              <w:t>@page__background-color: @color-gray20;</w:t>
            </w:r>
          </w:p>
          <w:p w14:paraId="13F1AFCB" w14:textId="77777777" w:rsidR="00976963" w:rsidRDefault="00976963" w:rsidP="00976963">
            <w:r>
              <w:t>@sidebar__background-color: @color-gray40;</w:t>
            </w:r>
          </w:p>
          <w:p w14:paraId="39F1B25F" w14:textId="77777777" w:rsidR="00976963" w:rsidRDefault="00976963" w:rsidP="00976963">
            <w:r>
              <w:t>@primary__color: @color-gray80;</w:t>
            </w:r>
          </w:p>
          <w:p w14:paraId="0854C620" w14:textId="77777777" w:rsidR="00976963" w:rsidRDefault="00976963" w:rsidP="00976963">
            <w:r>
              <w:t>@border-color__base: @color-gray76;</w:t>
            </w:r>
          </w:p>
          <w:p w14:paraId="37416469" w14:textId="77777777" w:rsidR="00976963" w:rsidRDefault="00976963" w:rsidP="00976963"/>
          <w:p w14:paraId="62B5DF1E" w14:textId="77777777" w:rsidR="00976963" w:rsidRDefault="00976963" w:rsidP="00976963">
            <w:r>
              <w:t>@link__color: @color-gray56;</w:t>
            </w:r>
          </w:p>
          <w:p w14:paraId="763D6CF8" w14:textId="77777777" w:rsidR="00976963" w:rsidRDefault="00976963" w:rsidP="00976963">
            <w:r>
              <w:t>@link__hover__color: @color-gray60;</w:t>
            </w:r>
          </w:p>
          <w:p w14:paraId="2D8A5597" w14:textId="77777777" w:rsidR="00976963" w:rsidRDefault="00976963" w:rsidP="00976963"/>
          <w:p w14:paraId="2F02401F" w14:textId="77777777" w:rsidR="00976963" w:rsidRDefault="00976963" w:rsidP="00976963">
            <w:r>
              <w:t>//  Buttons</w:t>
            </w:r>
          </w:p>
          <w:p w14:paraId="0462BCEF" w14:textId="77777777" w:rsidR="00976963" w:rsidRDefault="00976963" w:rsidP="00976963">
            <w:r>
              <w:t>@button__color: @color-gray20;</w:t>
            </w:r>
          </w:p>
          <w:p w14:paraId="5AF6BDDE" w14:textId="77777777" w:rsidR="00976963" w:rsidRDefault="00976963" w:rsidP="00976963">
            <w:r>
              <w:t>@button__background: @color-gray80;</w:t>
            </w:r>
          </w:p>
          <w:p w14:paraId="46DECB75" w14:textId="77777777" w:rsidR="00976963" w:rsidRDefault="00976963" w:rsidP="00976963">
            <w:r>
              <w:t>@button__border: 1px solid @border-color__base;</w:t>
            </w:r>
          </w:p>
          <w:p w14:paraId="6C30313A" w14:textId="77777777" w:rsidR="00976963" w:rsidRDefault="00976963" w:rsidP="00976963"/>
          <w:p w14:paraId="0FDD633A" w14:textId="77777777" w:rsidR="00976963" w:rsidRDefault="00976963" w:rsidP="00976963">
            <w:r>
              <w:t>//  Primary button</w:t>
            </w:r>
          </w:p>
          <w:p w14:paraId="3B3463F0" w14:textId="77777777" w:rsidR="00976963" w:rsidRDefault="00976963" w:rsidP="00976963">
            <w:r>
              <w:t>@button-primary__background: @color-orange-red1;</w:t>
            </w:r>
          </w:p>
          <w:p w14:paraId="63EACD0B" w14:textId="77777777" w:rsidR="00976963" w:rsidRDefault="00976963" w:rsidP="00976963">
            <w:r>
              <w:t>@button-primary__border: 1px solid @color-orange-red2;</w:t>
            </w:r>
          </w:p>
          <w:p w14:paraId="41C91D8D" w14:textId="77777777" w:rsidR="00976963" w:rsidRDefault="00976963" w:rsidP="00976963">
            <w:r>
              <w:t>@button-primary__color: @color-white;</w:t>
            </w:r>
          </w:p>
          <w:p w14:paraId="5B7F7C0B" w14:textId="77777777" w:rsidR="00976963" w:rsidRDefault="00976963" w:rsidP="00976963">
            <w:r>
              <w:t>@button-primary__hover__background: darken(@color-orange-red1, 5%);</w:t>
            </w:r>
          </w:p>
          <w:p w14:paraId="44C69952" w14:textId="77777777" w:rsidR="00976963" w:rsidRDefault="00976963" w:rsidP="00976963">
            <w:r>
              <w:t>@button-primary__hover__border: 1px solid @color-orange-red2;</w:t>
            </w:r>
          </w:p>
          <w:p w14:paraId="11F4CB23" w14:textId="77777777" w:rsidR="00976963" w:rsidRDefault="00976963" w:rsidP="00976963">
            <w:r>
              <w:t>@button-primary__hover__color: @color-white;</w:t>
            </w:r>
          </w:p>
          <w:p w14:paraId="7721CA37" w14:textId="77777777" w:rsidR="00976963" w:rsidRDefault="00976963" w:rsidP="00976963"/>
          <w:p w14:paraId="66578B47" w14:textId="77777777" w:rsidR="00976963" w:rsidRDefault="00976963" w:rsidP="00976963">
            <w:r>
              <w:t>//  Navigation</w:t>
            </w:r>
          </w:p>
          <w:p w14:paraId="478700D4" w14:textId="77777777" w:rsidR="00976963" w:rsidRDefault="00976963" w:rsidP="00976963">
            <w:r>
              <w:t>@navigation-level0-item__color: @color-gray80;</w:t>
            </w:r>
          </w:p>
          <w:p w14:paraId="21379D49" w14:textId="77777777" w:rsidR="00976963" w:rsidRDefault="00976963" w:rsidP="00976963">
            <w:r>
              <w:t>@submenu-item__color: @color-gray80;</w:t>
            </w:r>
          </w:p>
          <w:p w14:paraId="6D99ABF2" w14:textId="77777777" w:rsidR="00976963" w:rsidRDefault="00976963" w:rsidP="00976963"/>
          <w:p w14:paraId="3B66461F" w14:textId="77777777" w:rsidR="00976963" w:rsidRDefault="00976963" w:rsidP="00976963">
            <w:r>
              <w:t>@navigation__background: @color-gray40;</w:t>
            </w:r>
          </w:p>
          <w:p w14:paraId="5D9CD99E" w14:textId="77777777" w:rsidR="00976963" w:rsidRDefault="00976963" w:rsidP="00976963">
            <w:r>
              <w:t>@navigation-desktop-level0-item__color: @color-gray80;</w:t>
            </w:r>
          </w:p>
          <w:p w14:paraId="655571BD" w14:textId="77777777" w:rsidR="00976963" w:rsidRDefault="00976963" w:rsidP="00976963">
            <w:r>
              <w:t>@navigation-desktop-level0-item__hover__color: @color-gray34;</w:t>
            </w:r>
          </w:p>
          <w:p w14:paraId="19F95CB8" w14:textId="77777777" w:rsidR="00976963" w:rsidRDefault="00976963" w:rsidP="00976963">
            <w:r>
              <w:t>@navigation-desktop-level0-item__active__color: @navigation-desktop-level0-item__color;</w:t>
            </w:r>
          </w:p>
          <w:p w14:paraId="0E66B864" w14:textId="77777777" w:rsidR="00976963" w:rsidRDefault="00976963" w:rsidP="00976963"/>
          <w:p w14:paraId="15BC9AFD" w14:textId="77777777" w:rsidR="00976963" w:rsidRDefault="00976963" w:rsidP="00976963">
            <w:r>
              <w:t>//  Tabs</w:t>
            </w:r>
          </w:p>
          <w:p w14:paraId="7F929A66" w14:textId="77777777" w:rsidR="00976963" w:rsidRDefault="00976963" w:rsidP="00976963">
            <w:r>
              <w:t>@tab-control__background-color: @page__background-color;</w:t>
            </w:r>
          </w:p>
          <w:p w14:paraId="363A27A0" w14:textId="77777777" w:rsidR="00976963" w:rsidRDefault="00976963" w:rsidP="00976963"/>
          <w:p w14:paraId="700F069B" w14:textId="77777777" w:rsidR="00976963" w:rsidRDefault="00976963" w:rsidP="00976963">
            <w:r>
              <w:t>//  Forms</w:t>
            </w:r>
          </w:p>
          <w:p w14:paraId="0B7D4E37" w14:textId="77777777" w:rsidR="00976963" w:rsidRDefault="00976963" w:rsidP="00976963">
            <w:r>
              <w:t>@form-element-input__background: @color-gray89;</w:t>
            </w:r>
          </w:p>
          <w:p w14:paraId="612E48A7" w14:textId="77777777" w:rsidR="00976963" w:rsidRDefault="00976963" w:rsidP="00976963">
            <w:r>
              <w:t>@form-element-input-placeholder__color: @color-gray60;</w:t>
            </w:r>
          </w:p>
          <w:p w14:paraId="47A6231B" w14:textId="77777777" w:rsidR="00976963" w:rsidRDefault="00976963" w:rsidP="00976963"/>
          <w:p w14:paraId="4B9DA6FD" w14:textId="77777777" w:rsidR="00976963" w:rsidRDefault="00976963" w:rsidP="00976963">
            <w:r>
              <w:t>//  Header icons</w:t>
            </w:r>
          </w:p>
          <w:p w14:paraId="7A1C0C20" w14:textId="77777777" w:rsidR="00976963" w:rsidRDefault="00976963" w:rsidP="00976963">
            <w:r>
              <w:t>@header-icons-color: @color-gray89;</w:t>
            </w:r>
          </w:p>
          <w:p w14:paraId="50A01C73" w14:textId="210A2E20" w:rsidR="00976963" w:rsidRDefault="00976963" w:rsidP="00976963">
            <w:r>
              <w:lastRenderedPageBreak/>
              <w:t>@header-icons-color-hover: @color-gray60;</w:t>
            </w:r>
          </w:p>
        </w:tc>
      </w:tr>
    </w:tbl>
    <w:p w14:paraId="4E77F852" w14:textId="77777777" w:rsidR="00976963" w:rsidRDefault="00976963" w:rsidP="00021F26"/>
    <w:p w14:paraId="1E9836E7" w14:textId="318A5DAA" w:rsidR="00976963" w:rsidRDefault="00976963" w:rsidP="00021F26">
      <w:r>
        <w:t>Sau khi mà Grey theme được áp dụng thì store page sẽ trông như thế này:</w:t>
      </w:r>
    </w:p>
    <w:p w14:paraId="507EF503" w14:textId="17494FC8" w:rsidR="00976963" w:rsidRDefault="00976963" w:rsidP="00021F26">
      <w:r>
        <w:rPr>
          <w:noProof/>
        </w:rPr>
        <w:drawing>
          <wp:inline distT="0" distB="0" distL="0" distR="0" wp14:anchorId="72867BD4" wp14:editId="7D5484CA">
            <wp:extent cx="5114962" cy="4624421"/>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2025-04-19 013407.png"/>
                    <pic:cNvPicPr/>
                  </pic:nvPicPr>
                  <pic:blipFill>
                    <a:blip r:embed="rId254">
                      <a:extLst>
                        <a:ext uri="{28A0092B-C50C-407E-A947-70E740481C1C}">
                          <a14:useLocalDpi xmlns:a14="http://schemas.microsoft.com/office/drawing/2010/main" val="0"/>
                        </a:ext>
                      </a:extLst>
                    </a:blip>
                    <a:stretch>
                      <a:fillRect/>
                    </a:stretch>
                  </pic:blipFill>
                  <pic:spPr>
                    <a:xfrm>
                      <a:off x="0" y="0"/>
                      <a:ext cx="5114962" cy="4624421"/>
                    </a:xfrm>
                    <a:prstGeom prst="rect">
                      <a:avLst/>
                    </a:prstGeom>
                  </pic:spPr>
                </pic:pic>
              </a:graphicData>
            </a:graphic>
          </wp:inline>
        </w:drawing>
      </w:r>
    </w:p>
    <w:p w14:paraId="2E7747AC" w14:textId="77777777" w:rsidR="00976963" w:rsidRDefault="00976963" w:rsidP="00021F26"/>
    <w:p w14:paraId="2DC133E0" w14:textId="77286EE3" w:rsidR="000F0306" w:rsidRDefault="000F0306" w:rsidP="000F0306">
      <w:pPr>
        <w:pStyle w:val="Heading2"/>
      </w:pPr>
      <w:r>
        <w:t xml:space="preserve">Chương 11: Custom Font và CSS critical path </w:t>
      </w:r>
    </w:p>
    <w:p w14:paraId="6532ED67" w14:textId="77777777" w:rsidR="000F0306" w:rsidRDefault="000F0306" w:rsidP="000F0306"/>
    <w:p w14:paraId="6DCA7AD5" w14:textId="57BC18FB" w:rsidR="000F0306" w:rsidRDefault="000F0306" w:rsidP="000F0306">
      <w:pPr>
        <w:pStyle w:val="Heading3"/>
      </w:pPr>
      <w:r>
        <w:t xml:space="preserve">11.1 Custom font </w:t>
      </w:r>
    </w:p>
    <w:p w14:paraId="0BD7253C" w14:textId="77777777" w:rsidR="000F0306" w:rsidRDefault="000F0306" w:rsidP="000F0306"/>
    <w:p w14:paraId="3312161B" w14:textId="2E6BA513" w:rsidR="006B7513" w:rsidRDefault="006B7513" w:rsidP="000F0306">
      <w:r>
        <w:t xml:space="preserve">Ứng dụng chứa một tập hợp các fonts được tích hợp, nhưng bạn có thể dễ dàng tuỳ chính các fonts này. Trong topic này miêu tả làm thế nào để sử dụng custom font được lưu trữ trong theme của bạn. </w:t>
      </w:r>
    </w:p>
    <w:p w14:paraId="0D33584E" w14:textId="7EDF8DC8" w:rsidR="003C6E48" w:rsidRDefault="003C6E48" w:rsidP="000F0306">
      <w:r>
        <w:t>Ngoài ra bạn có thể tham khảo thêm thông tin tại:</w:t>
      </w:r>
    </w:p>
    <w:tbl>
      <w:tblPr>
        <w:tblStyle w:val="TableGrid"/>
        <w:tblW w:w="0" w:type="auto"/>
        <w:tblLook w:val="04A0" w:firstRow="1" w:lastRow="0" w:firstColumn="1" w:lastColumn="0" w:noHBand="0" w:noVBand="1"/>
      </w:tblPr>
      <w:tblGrid>
        <w:gridCol w:w="9350"/>
      </w:tblGrid>
      <w:tr w:rsidR="003C6E48" w14:paraId="7A949034" w14:textId="77777777" w:rsidTr="003C6E48">
        <w:tc>
          <w:tcPr>
            <w:tcW w:w="9350" w:type="dxa"/>
          </w:tcPr>
          <w:p w14:paraId="11335B30" w14:textId="77777777" w:rsidR="00565BBD" w:rsidRDefault="00565BBD" w:rsidP="000F0306"/>
          <w:p w14:paraId="2C8BFB45" w14:textId="77777777" w:rsidR="003C6E48" w:rsidRDefault="00AF7872" w:rsidP="000F0306">
            <w:hyperlink r:id="rId255" w:history="1">
              <w:r w:rsidR="003C6E48" w:rsidRPr="0094299A">
                <w:rPr>
                  <w:rStyle w:val="Hyperlink"/>
                </w:rPr>
                <w:t>https://developer.adobe.com/commerce/frontend-core/guide/css/themes/</w:t>
              </w:r>
            </w:hyperlink>
            <w:r w:rsidR="003C6E48">
              <w:t xml:space="preserve"> </w:t>
            </w:r>
          </w:p>
          <w:p w14:paraId="3369BD6B" w14:textId="6901CC7E" w:rsidR="00565BBD" w:rsidRDefault="00565BBD" w:rsidP="000F0306"/>
        </w:tc>
      </w:tr>
    </w:tbl>
    <w:p w14:paraId="05CF5AEB" w14:textId="77777777" w:rsidR="003C6E48" w:rsidRDefault="003C6E48" w:rsidP="000F0306"/>
    <w:p w14:paraId="050EECAC" w14:textId="54664E10" w:rsidR="003C6E48" w:rsidRDefault="003C6E48" w:rsidP="000F0306">
      <w:r>
        <w:t xml:space="preserve">Để chắc chắn sự ổn định của việc tuỳ chỉnh của bạn và tránh các cập nhật từ ghi đè vào trong các tuỳ chỉnh của bạn, đừng thay đổi các theme files mặc định.  Bạn sẽ thêm custom font vào trong theme’s Stylesheet. </w:t>
      </w:r>
    </w:p>
    <w:p w14:paraId="25006D47" w14:textId="2B0EF09F" w:rsidR="000F0306" w:rsidRDefault="00A26E18" w:rsidP="00A26E18">
      <w:pPr>
        <w:pStyle w:val="ListParagraph"/>
        <w:numPr>
          <w:ilvl w:val="0"/>
          <w:numId w:val="69"/>
        </w:numPr>
      </w:pPr>
      <w:r>
        <w:t xml:space="preserve">Thêm các files font tới thư mục cục bộ của theme của bạn. Cho ví dụ, </w:t>
      </w:r>
      <w:r w:rsidRPr="00082F6B">
        <w:rPr>
          <w:highlight w:val="yellow"/>
        </w:rPr>
        <w:t>/app/design/frontend/&lt;your_vendor_name&gt;/&lt;your_theme_name&gt;/web/fonts</w:t>
      </w:r>
      <w:r w:rsidR="00755F62">
        <w:br/>
        <w:t xml:space="preserve">Để thêm external fonts, thêm font tham chiếu tới file cấu hình trang thì được miêu tả trong phần thêm các nguồn tài nguyên bên ngoài tại (Javascript, css, fonts) </w:t>
      </w:r>
      <w:hyperlink r:id="rId256" w:anchor="include-static-resources-javascript-css-fonts" w:history="1">
        <w:r w:rsidR="00755F62" w:rsidRPr="00755F62">
          <w:rPr>
            <w:rStyle w:val="Hyperlink"/>
          </w:rPr>
          <w:t>đây</w:t>
        </w:r>
      </w:hyperlink>
      <w:r w:rsidR="00755F62">
        <w:t xml:space="preserve">. </w:t>
      </w:r>
    </w:p>
    <w:p w14:paraId="0A540195" w14:textId="11186C8A" w:rsidR="002A0199" w:rsidRDefault="002A0199" w:rsidP="00A26E18">
      <w:pPr>
        <w:pStyle w:val="ListParagraph"/>
        <w:numPr>
          <w:ilvl w:val="0"/>
          <w:numId w:val="69"/>
        </w:numPr>
      </w:pPr>
      <w:r>
        <w:t xml:space="preserve">Nếu bạn xây dựng một theme đang sử dụng UI Library, khai bao custom font bằng cách thêm nó tới mixin </w:t>
      </w:r>
      <w:r w:rsidRPr="002A0199">
        <w:rPr>
          <w:b/>
        </w:rPr>
        <w:t>.lib-font-face</w:t>
      </w:r>
      <w:r w:rsidR="00CD79FC">
        <w:rPr>
          <w:b/>
        </w:rPr>
        <w:t xml:space="preserve"> </w:t>
      </w:r>
      <w:r w:rsidR="00CD79FC">
        <w:t>tại app/design/frontend/</w:t>
      </w:r>
      <w:r w:rsidR="0078785D">
        <w:t>&lt;your_vendor_name&gt;/&lt;your_theme_name&gt;/web/css/source/</w:t>
      </w:r>
      <w:r w:rsidR="000A0334">
        <w:t>_typography.less với nội dung</w:t>
      </w:r>
    </w:p>
    <w:tbl>
      <w:tblPr>
        <w:tblStyle w:val="TableGrid"/>
        <w:tblW w:w="0" w:type="auto"/>
        <w:tblLook w:val="04A0" w:firstRow="1" w:lastRow="0" w:firstColumn="1" w:lastColumn="0" w:noHBand="0" w:noVBand="1"/>
      </w:tblPr>
      <w:tblGrid>
        <w:gridCol w:w="9350"/>
      </w:tblGrid>
      <w:tr w:rsidR="000A0334" w14:paraId="08FB0623" w14:textId="77777777" w:rsidTr="000A0334">
        <w:tc>
          <w:tcPr>
            <w:tcW w:w="9350" w:type="dxa"/>
          </w:tcPr>
          <w:p w14:paraId="26086586" w14:textId="77777777" w:rsidR="000A0334" w:rsidRDefault="000A0334" w:rsidP="000F0306"/>
          <w:p w14:paraId="5512B54B" w14:textId="77777777" w:rsidR="000A0334" w:rsidRDefault="000A0334" w:rsidP="000A0334">
            <w:r>
              <w:t>.lib-font-face(</w:t>
            </w:r>
          </w:p>
          <w:p w14:paraId="49C1D311" w14:textId="77777777" w:rsidR="000A0334" w:rsidRDefault="000A0334" w:rsidP="000A0334">
            <w:r>
              <w:t xml:space="preserve">    @family-name:'&lt;custom_font_name&gt;',</w:t>
            </w:r>
          </w:p>
          <w:p w14:paraId="2BCAFE55" w14:textId="77777777" w:rsidR="000A0334" w:rsidRDefault="000A0334" w:rsidP="000A0334">
            <w:r>
              <w:t xml:space="preserve">    @font-path: '@{baseDir}fonts/&lt;path_to_font_file&gt;',</w:t>
            </w:r>
          </w:p>
          <w:p w14:paraId="258BBD7A" w14:textId="77777777" w:rsidR="000A0334" w:rsidRDefault="000A0334" w:rsidP="000A0334">
            <w:r>
              <w:t xml:space="preserve">    @font-weight: &lt;font_weight&gt;,</w:t>
            </w:r>
          </w:p>
          <w:p w14:paraId="7CF0A671" w14:textId="77777777" w:rsidR="000A0334" w:rsidRDefault="000A0334" w:rsidP="000A0334">
            <w:r>
              <w:t xml:space="preserve">    @font-style: &lt;font_style&gt;,</w:t>
            </w:r>
          </w:p>
          <w:p w14:paraId="372E34F0" w14:textId="77777777" w:rsidR="000A0334" w:rsidRDefault="000A0334" w:rsidP="000A0334">
            <w:r>
              <w:t xml:space="preserve">    @font-display: &lt;auto|block|fallback|optional|swap&gt;</w:t>
            </w:r>
          </w:p>
          <w:p w14:paraId="7452B80B" w14:textId="77777777" w:rsidR="000A0334" w:rsidRDefault="000A0334" w:rsidP="000A0334">
            <w:r>
              <w:t>);</w:t>
            </w:r>
          </w:p>
          <w:p w14:paraId="4C342EFA" w14:textId="02B1A6A5" w:rsidR="000A0334" w:rsidRDefault="000A0334" w:rsidP="000A0334"/>
        </w:tc>
      </w:tr>
    </w:tbl>
    <w:p w14:paraId="68B5DABF" w14:textId="77777777" w:rsidR="00A26E18" w:rsidRDefault="00A26E18" w:rsidP="000F0306"/>
    <w:p w14:paraId="2395B6EB" w14:textId="324F3590" w:rsidR="00A26E18" w:rsidRDefault="00082F6B" w:rsidP="000F0306">
      <w:r>
        <w:t>Được giải thích như sau:</w:t>
      </w:r>
    </w:p>
    <w:p w14:paraId="4BE1D903" w14:textId="706EF21D" w:rsidR="00082F6B" w:rsidRDefault="00082F6B" w:rsidP="00082F6B">
      <w:pPr>
        <w:pStyle w:val="ListParagraph"/>
        <w:numPr>
          <w:ilvl w:val="0"/>
          <w:numId w:val="70"/>
        </w:numPr>
      </w:pPr>
      <w:r w:rsidRPr="00D34453">
        <w:rPr>
          <w:b/>
          <w:i/>
        </w:rPr>
        <w:t>@{baseDir}</w:t>
      </w:r>
      <w:r>
        <w:t xml:space="preserve"> đại diện cho</w:t>
      </w:r>
      <w:r w:rsidR="00B667EC">
        <w:t xml:space="preserve"> thư mục</w:t>
      </w:r>
      <w:r>
        <w:t xml:space="preserve"> app/design/frontend/&lt;your_vendor_name&gt;/&lt;your_theme_name&gt;/web</w:t>
      </w:r>
      <w:r w:rsidR="00D34453">
        <w:t xml:space="preserve"> </w:t>
      </w:r>
    </w:p>
    <w:p w14:paraId="5ECCC358" w14:textId="2DFB5030" w:rsidR="00D34453" w:rsidRDefault="00D34453" w:rsidP="00082F6B">
      <w:pPr>
        <w:pStyle w:val="ListParagraph"/>
        <w:numPr>
          <w:ilvl w:val="0"/>
          <w:numId w:val="70"/>
        </w:numPr>
      </w:pPr>
      <w:r>
        <w:rPr>
          <w:b/>
          <w:i/>
        </w:rPr>
        <w:t xml:space="preserve">&lt;path_to_font_file&gt; </w:t>
      </w:r>
      <w:r>
        <w:t xml:space="preserve">thêm tên font nhưng không sử dụng phần mở rộng. Cho ví dụ, @font-path: ‘@{baseDir}fonts/Luma-Icons’ cho font được lưu trữ trong web/fonts/Luma-Icons.woff </w:t>
      </w:r>
    </w:p>
    <w:p w14:paraId="41970D91" w14:textId="022F7303" w:rsidR="00A26E18" w:rsidRDefault="007954D8" w:rsidP="000F0306">
      <w:r>
        <w:t>Mixin sinh ra CSS, để thêm font. Theo ví dụ dưới đây là CSS được sinh ra cho Open Sans font trong Blank theme:</w:t>
      </w:r>
    </w:p>
    <w:tbl>
      <w:tblPr>
        <w:tblStyle w:val="TableGrid"/>
        <w:tblW w:w="0" w:type="auto"/>
        <w:tblLook w:val="04A0" w:firstRow="1" w:lastRow="0" w:firstColumn="1" w:lastColumn="0" w:noHBand="0" w:noVBand="1"/>
      </w:tblPr>
      <w:tblGrid>
        <w:gridCol w:w="9350"/>
      </w:tblGrid>
      <w:tr w:rsidR="007954D8" w14:paraId="63F77942" w14:textId="77777777" w:rsidTr="007954D8">
        <w:tc>
          <w:tcPr>
            <w:tcW w:w="9350" w:type="dxa"/>
          </w:tcPr>
          <w:p w14:paraId="3C594156" w14:textId="77777777" w:rsidR="007954D8" w:rsidRDefault="007954D8" w:rsidP="007954D8">
            <w:r>
              <w:t>@font-face {</w:t>
            </w:r>
          </w:p>
          <w:p w14:paraId="472C41BB" w14:textId="77777777" w:rsidR="007954D8" w:rsidRDefault="007954D8" w:rsidP="007954D8">
            <w:r>
              <w:t xml:space="preserve">  font-family: 'Open Sans';</w:t>
            </w:r>
          </w:p>
          <w:p w14:paraId="07E27356" w14:textId="77777777" w:rsidR="007954D8" w:rsidRDefault="007954D8" w:rsidP="007954D8">
            <w:r>
              <w:t xml:space="preserve">       src: url('../fonts/opensans/light/opensans-300.eot');</w:t>
            </w:r>
          </w:p>
          <w:p w14:paraId="156F59E6" w14:textId="77777777" w:rsidR="007954D8" w:rsidRDefault="007954D8" w:rsidP="007954D8">
            <w:r>
              <w:t xml:space="preserve">       src: url('../fonts/opensans/light/opensans-300.eot?#iefix') format('embedded-opentype'), url('../fonts/opensans/light/opensans-300.woff2') format('woff2'), url('../fonts/opensans/light/opensans-300.woff') format('woff'), url('../fonts/opensans/light/opensans-300.ttf') format('truetype'), url('../fonts/opensans/light/opensans-300.svg#Open Sans') format('svg');</w:t>
            </w:r>
          </w:p>
          <w:p w14:paraId="6BD8941C" w14:textId="77777777" w:rsidR="007954D8" w:rsidRDefault="007954D8" w:rsidP="007954D8">
            <w:r>
              <w:t xml:space="preserve">   font-weight: 300;</w:t>
            </w:r>
          </w:p>
          <w:p w14:paraId="6EB6E1EB" w14:textId="77777777" w:rsidR="007954D8" w:rsidRDefault="007954D8" w:rsidP="007954D8">
            <w:r>
              <w:t xml:space="preserve">   font-style: normal;</w:t>
            </w:r>
          </w:p>
          <w:p w14:paraId="7905D600" w14:textId="77777777" w:rsidR="007954D8" w:rsidRDefault="007954D8" w:rsidP="007954D8">
            <w:r>
              <w:t xml:space="preserve">   font-display: swap;</w:t>
            </w:r>
          </w:p>
          <w:p w14:paraId="01924897" w14:textId="00305195" w:rsidR="007954D8" w:rsidRDefault="007954D8" w:rsidP="007954D8">
            <w:r>
              <w:t xml:space="preserve">   }</w:t>
            </w:r>
          </w:p>
        </w:tc>
      </w:tr>
    </w:tbl>
    <w:p w14:paraId="1AFD4AE8" w14:textId="77777777" w:rsidR="007954D8" w:rsidRDefault="007954D8" w:rsidP="000F0306"/>
    <w:p w14:paraId="58B67B1F" w14:textId="6BD7B0A1" w:rsidR="007954D8" w:rsidRDefault="007954D8" w:rsidP="000F0306">
      <w:r>
        <w:t>@font-format và @font-type là không bắt buộc (optional) nhưng chúng có liên quan đến nhau. Nếu bạn cần một định dạng cụ thể thì bao quanh nó với một dấu nháy đơn. Cho ví dụ @font-format: ‘ttf’ với @font-type:’truetype’ cho TrueType Fonts. Các kiểu có sẵn đó là “woff”, “woff2”, “ttf”,”eot”, “otf”</w:t>
      </w:r>
      <w:r w:rsidR="005A6758">
        <w:t xml:space="preserve">, và “svg”. </w:t>
      </w:r>
    </w:p>
    <w:tbl>
      <w:tblPr>
        <w:tblStyle w:val="TableGrid"/>
        <w:tblW w:w="0" w:type="auto"/>
        <w:tblLook w:val="04A0" w:firstRow="1" w:lastRow="0" w:firstColumn="1" w:lastColumn="0" w:noHBand="0" w:noVBand="1"/>
      </w:tblPr>
      <w:tblGrid>
        <w:gridCol w:w="9350"/>
      </w:tblGrid>
      <w:tr w:rsidR="00742A66" w14:paraId="5464546B" w14:textId="77777777" w:rsidTr="00742A66">
        <w:tc>
          <w:tcPr>
            <w:tcW w:w="9350" w:type="dxa"/>
          </w:tcPr>
          <w:p w14:paraId="28076F1B" w14:textId="77777777" w:rsidR="00742A66" w:rsidRDefault="00742A66" w:rsidP="000F0306"/>
          <w:p w14:paraId="1392DB78" w14:textId="77777777" w:rsidR="00742A66" w:rsidRDefault="00742A66" w:rsidP="00742A66">
            <w:r>
              <w:t>.lib-font-face(</w:t>
            </w:r>
          </w:p>
          <w:p w14:paraId="03FA56CD" w14:textId="77777777" w:rsidR="00742A66" w:rsidRDefault="00742A66" w:rsidP="00742A66">
            <w:r>
              <w:t xml:space="preserve">   @family-name:'&lt;custom_font_name&gt;',</w:t>
            </w:r>
          </w:p>
          <w:p w14:paraId="35E09F89" w14:textId="77777777" w:rsidR="00742A66" w:rsidRDefault="00742A66" w:rsidP="00742A66">
            <w:r>
              <w:t xml:space="preserve">   @font-path: '@{baseDir}fonts/&lt;path_to_font_file&gt;',</w:t>
            </w:r>
          </w:p>
          <w:p w14:paraId="055512EE" w14:textId="77777777" w:rsidR="00742A66" w:rsidRDefault="00742A66" w:rsidP="00742A66">
            <w:r>
              <w:t xml:space="preserve">   @font-format: '&lt;ttf|woff|woff2|eot|otf|svg&gt;',</w:t>
            </w:r>
          </w:p>
          <w:p w14:paraId="2BC3E4DE" w14:textId="77777777" w:rsidR="00742A66" w:rsidRDefault="00742A66" w:rsidP="00742A66">
            <w:r>
              <w:t xml:space="preserve">   @font-weight: &lt;font_weight&gt;,</w:t>
            </w:r>
          </w:p>
          <w:p w14:paraId="152FD92A" w14:textId="77777777" w:rsidR="00742A66" w:rsidRDefault="00742A66" w:rsidP="00742A66">
            <w:r>
              <w:t xml:space="preserve">   @font-style: &lt;font_style&gt;,</w:t>
            </w:r>
          </w:p>
          <w:p w14:paraId="67AAE2CB" w14:textId="77777777" w:rsidR="00742A66" w:rsidRDefault="00742A66" w:rsidP="00742A66">
            <w:r>
              <w:t xml:space="preserve">   @font-display: &lt;auto|block|fallback|optional|swap&gt;,</w:t>
            </w:r>
          </w:p>
          <w:p w14:paraId="21CB6AFA" w14:textId="77777777" w:rsidR="00742A66" w:rsidRDefault="00742A66" w:rsidP="00742A66">
            <w:r>
              <w:t xml:space="preserve">   @font-type: &lt;font_type&gt;</w:t>
            </w:r>
          </w:p>
          <w:p w14:paraId="3CCD3707" w14:textId="77777777" w:rsidR="00742A66" w:rsidRDefault="00742A66" w:rsidP="00742A66">
            <w:r>
              <w:t>);</w:t>
            </w:r>
          </w:p>
          <w:p w14:paraId="78D311F1" w14:textId="13D3BB82" w:rsidR="00742A66" w:rsidRDefault="00742A66" w:rsidP="00742A66"/>
        </w:tc>
      </w:tr>
    </w:tbl>
    <w:p w14:paraId="612F3A2D" w14:textId="77777777" w:rsidR="005A6758" w:rsidRDefault="005A6758" w:rsidP="000F0306"/>
    <w:p w14:paraId="27C4E85A" w14:textId="4812923F" w:rsidR="00742A66" w:rsidRDefault="00742A66" w:rsidP="000F0306">
      <w:r>
        <w:t xml:space="preserve">@font-display: swap đây là khai báo mặc định cho Blank theme nằm trong app/design/frontend/Magento/blank/web/css/source/_typography.less. </w:t>
      </w:r>
    </w:p>
    <w:p w14:paraId="3E1ADD4A" w14:textId="74412AAF" w:rsidR="000421D9" w:rsidRDefault="00C93A79" w:rsidP="000F0306">
      <w:r>
        <w:t xml:space="preserve">Dự phòng (fallback) web fonts sử dụng mặc định được đặt tại lib/web/css/source/lib/variables/_typography.less. Cho việc thêm các thông tin về font-face, nó được nhắc đến trong bài viết này. </w:t>
      </w:r>
    </w:p>
    <w:tbl>
      <w:tblPr>
        <w:tblStyle w:val="TableGrid"/>
        <w:tblW w:w="0" w:type="auto"/>
        <w:tblLook w:val="04A0" w:firstRow="1" w:lastRow="0" w:firstColumn="1" w:lastColumn="0" w:noHBand="0" w:noVBand="1"/>
      </w:tblPr>
      <w:tblGrid>
        <w:gridCol w:w="9350"/>
      </w:tblGrid>
      <w:tr w:rsidR="00C93A79" w14:paraId="25D3EEA0" w14:textId="77777777" w:rsidTr="00C93A79">
        <w:tc>
          <w:tcPr>
            <w:tcW w:w="9350" w:type="dxa"/>
          </w:tcPr>
          <w:p w14:paraId="4614C4EF" w14:textId="7352A1F1" w:rsidR="00C93A79" w:rsidRDefault="00AF7872" w:rsidP="00B45386">
            <w:hyperlink r:id="rId257" w:history="1">
              <w:r w:rsidR="00C93A79" w:rsidRPr="008D4543">
                <w:rPr>
                  <w:rStyle w:val="Hyperlink"/>
                  <w:rFonts w:ascii="Segoe UI" w:hAnsi="Segoe UI" w:cs="Segoe UI"/>
                  <w:shd w:val="clear" w:color="auto" w:fill="FFFFFF"/>
                </w:rPr>
                <w:t>https://developer.mozilla.org/en-US/docs/Web/CSS/@font-face</w:t>
              </w:r>
            </w:hyperlink>
            <w:r w:rsidR="00C93A79">
              <w:rPr>
                <w:shd w:val="clear" w:color="auto" w:fill="FFFFFF"/>
              </w:rPr>
              <w:t xml:space="preserve"> </w:t>
            </w:r>
          </w:p>
        </w:tc>
      </w:tr>
    </w:tbl>
    <w:p w14:paraId="2678682C" w14:textId="77777777" w:rsidR="00C93A79" w:rsidRDefault="00C93A79" w:rsidP="000F0306"/>
    <w:p w14:paraId="08CCF5FB" w14:textId="5D828F49" w:rsidR="001E6F44" w:rsidRDefault="00B45386" w:rsidP="00B45386">
      <w:pPr>
        <w:pStyle w:val="Heading4"/>
      </w:pPr>
      <w:r>
        <w:t xml:space="preserve">&lt;font&gt; head type </w:t>
      </w:r>
    </w:p>
    <w:p w14:paraId="2B9B93CB" w14:textId="77777777" w:rsidR="00B45386" w:rsidRDefault="00B45386" w:rsidP="001E6F44"/>
    <w:p w14:paraId="30D29EE8" w14:textId="1033AD43" w:rsidR="00B45386" w:rsidRDefault="00B45386" w:rsidP="001E6F44">
      <w:r>
        <w:t xml:space="preserve">Một &lt;font&gt; node được thêm tới HTML &lt;head&gt; bố cục nằm trong </w:t>
      </w:r>
      <w:r w:rsidRPr="00B20CCC">
        <w:rPr>
          <w:i/>
          <w:highlight w:val="yellow"/>
        </w:rPr>
        <w:t>lib/internal/Magento/Framework/View/Layout/etc/head.</w:t>
      </w:r>
      <w:r w:rsidRPr="00B20CCC">
        <w:rPr>
          <w:highlight w:val="yellow"/>
        </w:rPr>
        <w:t>xsd</w:t>
      </w:r>
      <w:r>
        <w:t xml:space="preserve"> . Tất cả các nguồn tài nguyên đươc thêm với &lt;font&gt; node sẽ được download thuộc tính </w:t>
      </w:r>
      <w:r w:rsidR="0075092B">
        <w:t xml:space="preserve">của html </w:t>
      </w:r>
      <w:r w:rsidRPr="0075092B">
        <w:rPr>
          <w:i/>
        </w:rPr>
        <w:t>preload</w:t>
      </w:r>
      <w:r w:rsidR="00887444">
        <w:t xml:space="preserve"> (tải trước)</w:t>
      </w:r>
      <w:r>
        <w:t xml:space="preserve">. </w:t>
      </w:r>
    </w:p>
    <w:p w14:paraId="1B27004D" w14:textId="77777777" w:rsidR="00B45386" w:rsidRDefault="00B45386" w:rsidP="001E6F44"/>
    <w:p w14:paraId="74BFCC31" w14:textId="6D470C75" w:rsidR="00B45386" w:rsidRDefault="00B45386" w:rsidP="00B45386">
      <w:pPr>
        <w:pStyle w:val="Heading4"/>
      </w:pPr>
      <w:r>
        <w:t xml:space="preserve">Icon CSS </w:t>
      </w:r>
    </w:p>
    <w:p w14:paraId="7D096A7C" w14:textId="77777777" w:rsidR="00B45386" w:rsidRDefault="00B45386" w:rsidP="001E6F44"/>
    <w:p w14:paraId="298AA3DB" w14:textId="3E9A2803" w:rsidR="00B50414" w:rsidRDefault="00185D9F" w:rsidP="001E6F44">
      <w:r>
        <w:t xml:space="preserve">Ngoài việc thêm vào custom fonts trong blank theme của bạn. </w:t>
      </w:r>
      <w:r w:rsidR="00581429">
        <w:t xml:space="preserve">Các icon font files của blank theme được đặt tại </w:t>
      </w:r>
      <w:r w:rsidR="00EB7827">
        <w:t xml:space="preserve">thư mục </w:t>
      </w:r>
      <w:r w:rsidR="00E67C77">
        <w:t>/lib/web/fonts/Blank-theme-Icons</w:t>
      </w:r>
      <w:r w:rsidR="00003678">
        <w:t>. lib/web/css/source/lib/variables/_typography.less định nghĩa đường dẫn đến font icon và tên của icons và web/css/source/_icons.less files được sử dụng font face của chính nó, nó nên được sử dụng trong tất cả khai báo CSS.</w:t>
      </w:r>
    </w:p>
    <w:p w14:paraId="621444A4" w14:textId="71C5AC86" w:rsidR="00003678" w:rsidRDefault="00003678" w:rsidP="001E6F44">
      <w:r>
        <w:t>Các ký tự Unicode sẽ tạo ra các biểu tưởng font chính xác cho mỗi icon được định nghĩa trong /lib/web/css/source/lib/variables/_icons.less.</w:t>
      </w:r>
    </w:p>
    <w:p w14:paraId="2AB80C89" w14:textId="76FA51C8" w:rsidR="00003678" w:rsidRDefault="00003678" w:rsidP="001E6F44">
      <w:r>
        <w:lastRenderedPageBreak/>
        <w:t xml:space="preserve">Bằng cách gọi lib-icon-font mixin, bạn có thể áp dụng icon font và các biến chữ được </w:t>
      </w:r>
      <w:r w:rsidR="00323337">
        <w:t xml:space="preserve">nằm ở khắp các theme less code. </w:t>
      </w:r>
    </w:p>
    <w:tbl>
      <w:tblPr>
        <w:tblStyle w:val="TableGrid"/>
        <w:tblW w:w="0" w:type="auto"/>
        <w:tblLook w:val="04A0" w:firstRow="1" w:lastRow="0" w:firstColumn="1" w:lastColumn="0" w:noHBand="0" w:noVBand="1"/>
      </w:tblPr>
      <w:tblGrid>
        <w:gridCol w:w="9350"/>
      </w:tblGrid>
      <w:tr w:rsidR="00000EFA" w14:paraId="085A9747" w14:textId="77777777" w:rsidTr="00000EFA">
        <w:tc>
          <w:tcPr>
            <w:tcW w:w="9350" w:type="dxa"/>
          </w:tcPr>
          <w:p w14:paraId="166A3AF7" w14:textId="77777777" w:rsidR="00000EFA" w:rsidRDefault="00000EFA" w:rsidP="001E6F44">
            <w:pPr>
              <w:rPr>
                <w:vertAlign w:val="superscript"/>
              </w:rPr>
            </w:pPr>
          </w:p>
          <w:p w14:paraId="27217F84" w14:textId="77777777" w:rsidR="00000EFA" w:rsidRPr="00686B16" w:rsidRDefault="00000EFA" w:rsidP="00000EFA">
            <w:r w:rsidRPr="00686B16">
              <w:t>.icon-calendar {</w:t>
            </w:r>
          </w:p>
          <w:p w14:paraId="4B25BCDA" w14:textId="77777777" w:rsidR="00000EFA" w:rsidRPr="00686B16" w:rsidRDefault="00000EFA" w:rsidP="00000EFA">
            <w:r w:rsidRPr="00686B16">
              <w:t xml:space="preserve">    .lib-icon-font(</w:t>
            </w:r>
          </w:p>
          <w:p w14:paraId="01CACD84" w14:textId="77777777" w:rsidR="00000EFA" w:rsidRPr="00686B16" w:rsidRDefault="00000EFA" w:rsidP="00000EFA">
            <w:r w:rsidRPr="00686B16">
              <w:t xml:space="preserve">        @icon-calendar,</w:t>
            </w:r>
          </w:p>
          <w:p w14:paraId="5C3AFE05" w14:textId="77777777" w:rsidR="00000EFA" w:rsidRPr="00686B16" w:rsidRDefault="00000EFA" w:rsidP="00000EFA">
            <w:r w:rsidRPr="00686B16">
              <w:t xml:space="preserve">        @_icon-font-size: 28px</w:t>
            </w:r>
          </w:p>
          <w:p w14:paraId="5E2FE114" w14:textId="77777777" w:rsidR="00000EFA" w:rsidRPr="00686B16" w:rsidRDefault="00000EFA" w:rsidP="00000EFA">
            <w:r w:rsidRPr="00686B16">
              <w:t xml:space="preserve">   );</w:t>
            </w:r>
          </w:p>
          <w:p w14:paraId="1B5AE046" w14:textId="6DDAB63F" w:rsidR="00000EFA" w:rsidRDefault="00000EFA" w:rsidP="00000EFA">
            <w:pPr>
              <w:rPr>
                <w:vertAlign w:val="superscript"/>
              </w:rPr>
            </w:pPr>
            <w:r w:rsidRPr="00686B16">
              <w:t>}</w:t>
            </w:r>
          </w:p>
        </w:tc>
      </w:tr>
    </w:tbl>
    <w:p w14:paraId="3A15891C" w14:textId="77777777" w:rsidR="00000EFA" w:rsidRDefault="00000EFA" w:rsidP="001E6F44">
      <w:pPr>
        <w:rPr>
          <w:vertAlign w:val="superscript"/>
        </w:rPr>
      </w:pPr>
    </w:p>
    <w:tbl>
      <w:tblPr>
        <w:tblStyle w:val="TableGrid"/>
        <w:tblW w:w="0" w:type="auto"/>
        <w:tblLook w:val="04A0" w:firstRow="1" w:lastRow="0" w:firstColumn="1" w:lastColumn="0" w:noHBand="0" w:noVBand="1"/>
      </w:tblPr>
      <w:tblGrid>
        <w:gridCol w:w="9350"/>
      </w:tblGrid>
      <w:tr w:rsidR="00253A81" w14:paraId="2168D26C" w14:textId="77777777" w:rsidTr="00253A81">
        <w:tc>
          <w:tcPr>
            <w:tcW w:w="9350" w:type="dxa"/>
          </w:tcPr>
          <w:p w14:paraId="3D3B2EAF" w14:textId="77777777" w:rsidR="00F9276A" w:rsidRDefault="00F9276A" w:rsidP="00253A81"/>
          <w:p w14:paraId="4C2952E2" w14:textId="64662235" w:rsidR="00253A81" w:rsidRDefault="00AF7872" w:rsidP="00253A81">
            <w:hyperlink r:id="rId258" w:anchor="/select" w:history="1">
              <w:r w:rsidR="00253A81" w:rsidRPr="008D4543">
                <w:rPr>
                  <w:rStyle w:val="Hyperlink"/>
                </w:rPr>
                <w:t>https://icomoon.io/app/#/select</w:t>
              </w:r>
            </w:hyperlink>
            <w:r w:rsidR="00253A81">
              <w:t xml:space="preserve"> </w:t>
            </w:r>
          </w:p>
          <w:p w14:paraId="685D7533" w14:textId="77777777" w:rsidR="00F9276A" w:rsidRDefault="00F9276A" w:rsidP="00253A81">
            <w:r>
              <w:t xml:space="preserve">Chúng ta có mua Nucleo là một app rất tốt về Icon để có thể tìm và sử dụng các icon tốt cho các dự án thương mại. </w:t>
            </w:r>
          </w:p>
          <w:p w14:paraId="09358BAD" w14:textId="77777777" w:rsidR="00F9276A" w:rsidRDefault="00AF7872" w:rsidP="00253A81">
            <w:hyperlink r:id="rId259" w:history="1">
              <w:r w:rsidR="00F9276A" w:rsidRPr="008D4543">
                <w:rPr>
                  <w:rStyle w:val="Hyperlink"/>
                </w:rPr>
                <w:t>https://nucleoapp.com/</w:t>
              </w:r>
            </w:hyperlink>
            <w:r w:rsidR="00F9276A">
              <w:t xml:space="preserve"> </w:t>
            </w:r>
          </w:p>
          <w:p w14:paraId="34F12017" w14:textId="6C335AF6" w:rsidR="00F9276A" w:rsidRPr="00253A81" w:rsidRDefault="00F9276A" w:rsidP="00253A81"/>
        </w:tc>
      </w:tr>
    </w:tbl>
    <w:p w14:paraId="5F5E8A1F" w14:textId="77777777" w:rsidR="00253A81" w:rsidRDefault="00253A81" w:rsidP="001E6F44">
      <w:pPr>
        <w:rPr>
          <w:vertAlign w:val="superscript"/>
        </w:rPr>
      </w:pPr>
    </w:p>
    <w:p w14:paraId="319B4492" w14:textId="77777777" w:rsidR="00686B16" w:rsidRDefault="006A43DD" w:rsidP="001E6F44">
      <w:r w:rsidRPr="006A43DD">
        <w:t xml:space="preserve">Để tuỳ chỉnh một font </w:t>
      </w:r>
      <w:r w:rsidR="00253A81">
        <w:t xml:space="preserve">mà bạn nhập khẩu, xem xét sử dụng </w:t>
      </w:r>
      <w:hyperlink r:id="rId260" w:anchor="/select" w:history="1">
        <w:r w:rsidR="00253A81" w:rsidRPr="00CF30FE">
          <w:rPr>
            <w:rStyle w:val="Hyperlink"/>
          </w:rPr>
          <w:t>IcoMoon</w:t>
        </w:r>
      </w:hyperlink>
      <w:r w:rsidR="00253A81">
        <w:t xml:space="preserve">. </w:t>
      </w:r>
      <w:r w:rsidR="00CF30FE">
        <w:t>Để ghi đè Luma hoặc Blank theme Icon fonts chúng ta sẽ thay đổi đường dẫn font nằm trong _theme.less</w:t>
      </w:r>
      <w:r w:rsidR="00686B16">
        <w:t>. Cho ví dụ:</w:t>
      </w:r>
    </w:p>
    <w:p w14:paraId="6C5C983D" w14:textId="77777777" w:rsidR="00686B16" w:rsidRDefault="00686B16" w:rsidP="001E6F44"/>
    <w:tbl>
      <w:tblPr>
        <w:tblStyle w:val="TableGrid"/>
        <w:tblW w:w="0" w:type="auto"/>
        <w:tblLook w:val="04A0" w:firstRow="1" w:lastRow="0" w:firstColumn="1" w:lastColumn="0" w:noHBand="0" w:noVBand="1"/>
      </w:tblPr>
      <w:tblGrid>
        <w:gridCol w:w="9350"/>
      </w:tblGrid>
      <w:tr w:rsidR="00686B16" w14:paraId="5BB341A6" w14:textId="77777777" w:rsidTr="00686B16">
        <w:tc>
          <w:tcPr>
            <w:tcW w:w="9350" w:type="dxa"/>
          </w:tcPr>
          <w:p w14:paraId="30517770" w14:textId="77777777" w:rsidR="00EE594A" w:rsidRDefault="00EE594A" w:rsidP="00686B16"/>
          <w:p w14:paraId="2C1BCE5A" w14:textId="77777777" w:rsidR="00686B16" w:rsidRDefault="00686B16" w:rsidP="00686B16">
            <w:r>
              <w:t>//  Fonts</w:t>
            </w:r>
          </w:p>
          <w:p w14:paraId="41C8298A" w14:textId="77777777" w:rsidR="00686B16" w:rsidRDefault="00686B16" w:rsidP="00686B16">
            <w:r>
              <w:t>@icons__font-path: '@{baseDir}fonts/Theme-Icons'; //  Add you fonts in your-theme/web/fonts</w:t>
            </w:r>
          </w:p>
          <w:p w14:paraId="46471730" w14:textId="77777777" w:rsidR="00686B16" w:rsidRDefault="00686B16" w:rsidP="00686B16">
            <w:r>
              <w:t>@icons__font-name: 'Theme-Icons';</w:t>
            </w:r>
          </w:p>
          <w:p w14:paraId="57D9DAFF" w14:textId="36EE5A9E" w:rsidR="00EE594A" w:rsidRDefault="00EE594A" w:rsidP="00686B16"/>
        </w:tc>
      </w:tr>
    </w:tbl>
    <w:p w14:paraId="7A8E83FF" w14:textId="2CA2607E" w:rsidR="00000EFA" w:rsidRDefault="00686B16" w:rsidP="001E6F44">
      <w:r>
        <w:t xml:space="preserve"> </w:t>
      </w:r>
      <w:r w:rsidR="00CF30FE">
        <w:t xml:space="preserve"> </w:t>
      </w:r>
    </w:p>
    <w:p w14:paraId="17B1D05D" w14:textId="7579D928" w:rsidR="00A819C7" w:rsidRPr="006A43DD" w:rsidRDefault="00A819C7" w:rsidP="001E6F44">
      <w:r>
        <w:t>Với việc upload icon từ IconMoon, một “404 error woff2 file icon not fount” có thể xảy ra vấn đề này trong console. Đây chính là việc woff2 file bị thiếu trong IconMoon Package. Bạn chỉ cần copy woff file thành woff2 file.</w:t>
      </w:r>
    </w:p>
    <w:p w14:paraId="46BCCB18" w14:textId="77777777" w:rsidR="00B50414" w:rsidRDefault="00B50414" w:rsidP="001E6F44"/>
    <w:p w14:paraId="031B7C92" w14:textId="77777777" w:rsidR="00972C77" w:rsidRDefault="00972C77" w:rsidP="00972C77">
      <w:pPr>
        <w:pStyle w:val="Quote"/>
      </w:pPr>
      <w:r>
        <w:t xml:space="preserve">Nếu theme của bạn không sử dụng UI Library, thêm font trong trong các file CSS sử dụng @font-face của CSS. </w:t>
      </w:r>
    </w:p>
    <w:p w14:paraId="53C83CF2" w14:textId="77777777" w:rsidR="00B50414" w:rsidRDefault="00B50414" w:rsidP="001E6F44"/>
    <w:p w14:paraId="43D6F8F7" w14:textId="77777777" w:rsidR="00B50414" w:rsidRPr="001E6F44" w:rsidRDefault="00B50414" w:rsidP="001E6F44"/>
    <w:p w14:paraId="66173923" w14:textId="180A5FA0" w:rsidR="000F0306" w:rsidRDefault="000F0306" w:rsidP="000F0306">
      <w:pPr>
        <w:pStyle w:val="Heading3"/>
      </w:pPr>
      <w:r>
        <w:t xml:space="preserve">11.2 CSS critical path </w:t>
      </w:r>
      <w:r w:rsidR="00E20C95">
        <w:t>– CSS đường dẫn quan trọng</w:t>
      </w:r>
    </w:p>
    <w:p w14:paraId="765BBDD2" w14:textId="77777777" w:rsidR="000F0306" w:rsidRDefault="000F0306" w:rsidP="000F0306"/>
    <w:p w14:paraId="177ADFF9" w14:textId="2591C92C" w:rsidR="005E2906" w:rsidRPr="000F0306" w:rsidRDefault="005E2906" w:rsidP="000F0306">
      <w:r>
        <w:t xml:space="preserve">Tất cả CSS Style được load từ file bên ngoài bị xem nhưng là chặn hiển thị. Đó chính là việc trang web sẽ không được hiển thị cho đến khi các file này được load. Bằng cách sử dụng ‘CSS </w:t>
      </w:r>
      <w:r>
        <w:lastRenderedPageBreak/>
        <w:t xml:space="preserve">Critical path’ thì chúng ta sẽ cung cấp các CSS quan trọng được thu nhỏ trực tiếp trong &lt;head&gt; và hoãn lại tất cả các style không quan trọng để tải bất đồng bộ. Bởi vậy </w:t>
      </w:r>
      <w:r w:rsidRPr="009E1896">
        <w:rPr>
          <w:color w:val="FF0000"/>
        </w:rPr>
        <w:t>chúng ta có thể cải tiến đáng kể thời gian nạp lần đầu trang của chúng ta</w:t>
      </w:r>
      <w:r>
        <w:t xml:space="preserve">. </w:t>
      </w:r>
    </w:p>
    <w:p w14:paraId="67EFD76D" w14:textId="39880F66" w:rsidR="000F0306" w:rsidRDefault="009E1896" w:rsidP="009E1896">
      <w:pPr>
        <w:pStyle w:val="Heading4"/>
      </w:pPr>
      <w:r>
        <w:t xml:space="preserve">Enable critical path </w:t>
      </w:r>
      <w:r w:rsidR="001B6A24">
        <w:t>– Cách bật critical path trong Magento 2</w:t>
      </w:r>
    </w:p>
    <w:p w14:paraId="72226E3C" w14:textId="77777777" w:rsidR="009E1896" w:rsidRDefault="009E1896" w:rsidP="00021F26"/>
    <w:p w14:paraId="208FC6EF" w14:textId="5F080681" w:rsidR="00257444" w:rsidRDefault="009E1896" w:rsidP="00021F26">
      <w:r>
        <w:t xml:space="preserve">Để cấu hình CSS Critical path nó sẽ nằm ở vị trí </w:t>
      </w:r>
      <w:r w:rsidRPr="00682BF3">
        <w:rPr>
          <w:highlight w:val="lightGray"/>
        </w:rPr>
        <w:t>Stores &gt; Settings &gt; Configuration &gt; Advanced &gt; Developer</w:t>
      </w:r>
      <w:r>
        <w:t xml:space="preserve"> tab. </w:t>
      </w:r>
      <w:r w:rsidR="00C613D5">
        <w:t xml:space="preserve">Tuy nhiên thì Developer tab sẽ </w:t>
      </w:r>
      <w:r w:rsidR="00C613D5" w:rsidRPr="00275F8B">
        <w:rPr>
          <w:color w:val="FF0000"/>
        </w:rPr>
        <w:t>ẩn trong production mode</w:t>
      </w:r>
      <w:r w:rsidR="00C613D5">
        <w:t xml:space="preserve">. Ở chế độ production mode, CSS Critical path chỉ có thể được bật với </w:t>
      </w:r>
      <w:r w:rsidR="00C613D5" w:rsidRPr="00275F8B">
        <w:rPr>
          <w:color w:val="FF0000"/>
        </w:rPr>
        <w:t>CLI</w:t>
      </w:r>
      <w:r w:rsidR="00C613D5">
        <w:t xml:space="preserve">. </w:t>
      </w:r>
    </w:p>
    <w:p w14:paraId="46CF8FAC" w14:textId="58BAFE50" w:rsidR="00257444" w:rsidRDefault="00257444" w:rsidP="00021F26">
      <w:r>
        <w:t>Để bật CSS Critical path:</w:t>
      </w:r>
    </w:p>
    <w:tbl>
      <w:tblPr>
        <w:tblStyle w:val="TableGrid"/>
        <w:tblW w:w="0" w:type="auto"/>
        <w:tblLook w:val="04A0" w:firstRow="1" w:lastRow="0" w:firstColumn="1" w:lastColumn="0" w:noHBand="0" w:noVBand="1"/>
      </w:tblPr>
      <w:tblGrid>
        <w:gridCol w:w="9350"/>
      </w:tblGrid>
      <w:tr w:rsidR="00F2532E" w14:paraId="3A82C965" w14:textId="77777777" w:rsidTr="00F2532E">
        <w:tc>
          <w:tcPr>
            <w:tcW w:w="9350" w:type="dxa"/>
          </w:tcPr>
          <w:p w14:paraId="44104CE7" w14:textId="77777777" w:rsidR="00DB049E" w:rsidRDefault="00DB049E" w:rsidP="00021F26"/>
          <w:p w14:paraId="51EE7521" w14:textId="77777777" w:rsidR="00F2532E" w:rsidRDefault="007E19F7" w:rsidP="00021F26">
            <w:r>
              <w:t xml:space="preserve">php </w:t>
            </w:r>
            <w:r w:rsidR="00F2532E" w:rsidRPr="00F2532E">
              <w:t>bin/magento config:set dev/css/use_css_critical_path 1</w:t>
            </w:r>
            <w:r w:rsidR="00F2532E">
              <w:t xml:space="preserve"> </w:t>
            </w:r>
          </w:p>
          <w:p w14:paraId="628F9CE4" w14:textId="16B01534" w:rsidR="00DB049E" w:rsidRDefault="00DB049E" w:rsidP="00021F26"/>
        </w:tc>
      </w:tr>
    </w:tbl>
    <w:p w14:paraId="5D45C59D" w14:textId="77777777" w:rsidR="00257444" w:rsidRDefault="00257444" w:rsidP="00021F26"/>
    <w:p w14:paraId="4063128F" w14:textId="2C8CABF2" w:rsidR="00DB049E" w:rsidRDefault="00DB049E" w:rsidP="00021F26">
      <w:r>
        <w:t xml:space="preserve">Chắc chắn đó là critical.css file có trong theme của bạn. Các tiệp CSS mà không phải critical CSS sẽ được nạp bất đồng bộ. </w:t>
      </w:r>
    </w:p>
    <w:p w14:paraId="241BDC86" w14:textId="77777777" w:rsidR="00275F8B" w:rsidRDefault="00275F8B" w:rsidP="00021F26"/>
    <w:p w14:paraId="5BE7CC6E" w14:textId="51B88CDB" w:rsidR="00275F8B" w:rsidRDefault="00275F8B" w:rsidP="00275F8B">
      <w:pPr>
        <w:pStyle w:val="Heading4"/>
      </w:pPr>
      <w:r>
        <w:t>Critical CSS được đặt ở đâu ?</w:t>
      </w:r>
    </w:p>
    <w:p w14:paraId="669A8A4D" w14:textId="77777777" w:rsidR="00275F8B" w:rsidRDefault="00275F8B" w:rsidP="00021F26"/>
    <w:p w14:paraId="57C7CBB9" w14:textId="606127C5" w:rsidR="00275F8B" w:rsidRDefault="00275F8B" w:rsidP="00021F26">
      <w:r>
        <w:t>Critical CSS nên được đặt tại:</w:t>
      </w:r>
    </w:p>
    <w:tbl>
      <w:tblPr>
        <w:tblStyle w:val="TableGrid"/>
        <w:tblW w:w="0" w:type="auto"/>
        <w:tblLook w:val="04A0" w:firstRow="1" w:lastRow="0" w:firstColumn="1" w:lastColumn="0" w:noHBand="0" w:noVBand="1"/>
      </w:tblPr>
      <w:tblGrid>
        <w:gridCol w:w="9350"/>
      </w:tblGrid>
      <w:tr w:rsidR="00275F8B" w14:paraId="440E0F04" w14:textId="77777777" w:rsidTr="00275F8B">
        <w:tc>
          <w:tcPr>
            <w:tcW w:w="9350" w:type="dxa"/>
          </w:tcPr>
          <w:p w14:paraId="44DBD582" w14:textId="77777777" w:rsidR="00275F8B" w:rsidRDefault="00275F8B" w:rsidP="00021F26"/>
          <w:p w14:paraId="5FD9E2BA" w14:textId="77777777" w:rsidR="00275F8B" w:rsidRDefault="00275F8B" w:rsidP="00021F26">
            <w:r>
              <w:t>app/design/frontend/&lt;your_vendor_name&gt;/&lt;your_theme_name&gt;/web/css/critical.css</w:t>
            </w:r>
          </w:p>
          <w:p w14:paraId="70AD511F" w14:textId="12DA6824" w:rsidR="00275F8B" w:rsidRDefault="00275F8B" w:rsidP="00021F26"/>
        </w:tc>
      </w:tr>
    </w:tbl>
    <w:p w14:paraId="451C1D90" w14:textId="77777777" w:rsidR="00275F8B" w:rsidRDefault="00275F8B" w:rsidP="00021F26"/>
    <w:p w14:paraId="7CB2F63C" w14:textId="4877E7B8" w:rsidR="00275F8B" w:rsidRDefault="00815B14" w:rsidP="00021F26">
      <w:r>
        <w:t xml:space="preserve">Bởi mặc định thì Luma Theme critical CSS được đặt tại: </w:t>
      </w:r>
    </w:p>
    <w:p w14:paraId="52E2A196" w14:textId="6DB4253D" w:rsidR="00815B14" w:rsidRDefault="00815B14" w:rsidP="00815B14">
      <w:r>
        <w:t>app/design/frontend/Magento/luma/web/css/critical.css</w:t>
      </w:r>
      <w:r w:rsidR="003F7AAA">
        <w:t xml:space="preserve">. Nếu không có critical.css file cho custom theme, nhưng nếu đó là một Luma theme, thì </w:t>
      </w:r>
      <w:r w:rsidR="003F7AAA" w:rsidRPr="003F7AAA">
        <w:rPr>
          <w:color w:val="FF0000"/>
        </w:rPr>
        <w:t xml:space="preserve">critical.css </w:t>
      </w:r>
      <w:r w:rsidR="003F7AAA">
        <w:t xml:space="preserve">của Luma sẽ được sử dụng. Đường dẫn file critical.css được cấu hình tại </w:t>
      </w:r>
      <w:r w:rsidR="003F7AAA" w:rsidRPr="003F7AAA">
        <w:rPr>
          <w:i/>
          <w:color w:val="FF0000"/>
        </w:rPr>
        <w:t>di.xml</w:t>
      </w:r>
      <w:r w:rsidR="003F7AAA" w:rsidRPr="003F7AAA">
        <w:rPr>
          <w:color w:val="FF0000"/>
        </w:rPr>
        <w:t xml:space="preserve"> </w:t>
      </w:r>
      <w:r w:rsidR="003F7AAA">
        <w:t>như một tham số của hàm tạo filePath trong Magento\Theme\Block\Html\Header\CriticalCss block.</w:t>
      </w:r>
    </w:p>
    <w:p w14:paraId="449D9D9B" w14:textId="67F28C3E" w:rsidR="003F7AAA" w:rsidRDefault="00A03822" w:rsidP="00815B14">
      <w:r>
        <w:t xml:space="preserve">Để sinh ra một critical CSS cho theme của bạn, chúng ta sử dụng bộ sinh critical path CSS giống như </w:t>
      </w:r>
      <w:hyperlink r:id="rId261" w:history="1">
        <w:r w:rsidRPr="002128C3">
          <w:rPr>
            <w:rStyle w:val="Hyperlink"/>
          </w:rPr>
          <w:t>Penthouse</w:t>
        </w:r>
      </w:hyperlink>
      <w:r>
        <w:t xml:space="preserve"> hoặc </w:t>
      </w:r>
      <w:hyperlink r:id="rId262" w:history="1">
        <w:r w:rsidRPr="002128C3">
          <w:rPr>
            <w:rStyle w:val="Hyperlink"/>
          </w:rPr>
          <w:t>Critical</w:t>
        </w:r>
      </w:hyperlink>
      <w:r>
        <w:t xml:space="preserve"> có thể sử dụng, hoặc bạn có thể tạo ra nó cho bản thân mình. Khi tạo critical CSS hãy tuân thủ các nguyên tắc:</w:t>
      </w:r>
    </w:p>
    <w:p w14:paraId="6B3713EB" w14:textId="7B483A98" w:rsidR="00A03822" w:rsidRDefault="00A03822" w:rsidP="00A03822">
      <w:pPr>
        <w:pStyle w:val="ListParagraph"/>
        <w:numPr>
          <w:ilvl w:val="0"/>
          <w:numId w:val="71"/>
        </w:numPr>
      </w:pPr>
      <w:r>
        <w:t xml:space="preserve">Tối thiểu hoá critical.css để giảm kích cỡ </w:t>
      </w:r>
    </w:p>
    <w:p w14:paraId="4BF46EB7" w14:textId="2FE800B7" w:rsidR="00A03822" w:rsidRDefault="00A03822" w:rsidP="00A03822">
      <w:pPr>
        <w:pStyle w:val="ListParagraph"/>
        <w:numPr>
          <w:ilvl w:val="0"/>
          <w:numId w:val="71"/>
        </w:numPr>
      </w:pPr>
      <w:r>
        <w:t>Đừng trùng lặp styles trong critical.css và các stylesheet không quan trọng.</w:t>
      </w:r>
    </w:p>
    <w:p w14:paraId="2C616838" w14:textId="5E90E708" w:rsidR="00A03822" w:rsidRDefault="00A03822" w:rsidP="00A03822">
      <w:pPr>
        <w:pStyle w:val="ListParagraph"/>
        <w:numPr>
          <w:ilvl w:val="0"/>
          <w:numId w:val="71"/>
        </w:numPr>
      </w:pPr>
      <w:r>
        <w:t xml:space="preserve">Đừng làm các style mới trong </w:t>
      </w:r>
      <w:r w:rsidRPr="007C7001">
        <w:rPr>
          <w:color w:val="FF0000"/>
        </w:rPr>
        <w:t xml:space="preserve">critical.css </w:t>
      </w:r>
      <w:r>
        <w:t xml:space="preserve">đó là không xuất hiện trong non-critical stylesheets. Các quy tắc CSS từ non-critical stylesheet nên được </w:t>
      </w:r>
      <w:r w:rsidR="007C7001">
        <w:t>ghi đè các quy tắc CSS quan trọng.</w:t>
      </w:r>
      <w:r w:rsidR="007C7001" w:rsidRPr="007C7001">
        <w:rPr>
          <w:i/>
        </w:rPr>
        <w:t>Nếu không các styles của bạn có thể bị vỡ</w:t>
      </w:r>
      <w:r w:rsidR="007C7001">
        <w:t xml:space="preserve">. </w:t>
      </w:r>
    </w:p>
    <w:tbl>
      <w:tblPr>
        <w:tblStyle w:val="TableGrid"/>
        <w:tblW w:w="0" w:type="auto"/>
        <w:tblInd w:w="360" w:type="dxa"/>
        <w:tblLook w:val="04A0" w:firstRow="1" w:lastRow="0" w:firstColumn="1" w:lastColumn="0" w:noHBand="0" w:noVBand="1"/>
      </w:tblPr>
      <w:tblGrid>
        <w:gridCol w:w="8990"/>
      </w:tblGrid>
      <w:tr w:rsidR="002128C3" w14:paraId="26103D23" w14:textId="77777777" w:rsidTr="002128C3">
        <w:tc>
          <w:tcPr>
            <w:tcW w:w="9350" w:type="dxa"/>
          </w:tcPr>
          <w:p w14:paraId="2B6D9595" w14:textId="3ECEA485" w:rsidR="002128C3" w:rsidRDefault="00AF7872" w:rsidP="007C7001">
            <w:hyperlink r:id="rId263" w:history="1">
              <w:r w:rsidR="002128C3" w:rsidRPr="008D4543">
                <w:rPr>
                  <w:rStyle w:val="Hyperlink"/>
                </w:rPr>
                <w:t>https://www.npmjs.com/package/penthouse</w:t>
              </w:r>
            </w:hyperlink>
            <w:r w:rsidR="002128C3">
              <w:t xml:space="preserve"> </w:t>
            </w:r>
          </w:p>
        </w:tc>
      </w:tr>
      <w:tr w:rsidR="002128C3" w14:paraId="0081339E" w14:textId="77777777" w:rsidTr="002128C3">
        <w:tc>
          <w:tcPr>
            <w:tcW w:w="9350" w:type="dxa"/>
          </w:tcPr>
          <w:p w14:paraId="5806308B" w14:textId="246BD6FF" w:rsidR="002128C3" w:rsidRDefault="00AF7872" w:rsidP="007C7001">
            <w:hyperlink r:id="rId264" w:history="1">
              <w:r w:rsidR="002128C3" w:rsidRPr="008D4543">
                <w:rPr>
                  <w:rStyle w:val="Hyperlink"/>
                </w:rPr>
                <w:t>https://www.npmjs.com/package/critical</w:t>
              </w:r>
            </w:hyperlink>
            <w:r w:rsidR="002128C3">
              <w:t xml:space="preserve"> </w:t>
            </w:r>
          </w:p>
        </w:tc>
      </w:tr>
      <w:tr w:rsidR="00AF1177" w14:paraId="0C5FEE78" w14:textId="77777777" w:rsidTr="002128C3">
        <w:tc>
          <w:tcPr>
            <w:tcW w:w="9350" w:type="dxa"/>
          </w:tcPr>
          <w:p w14:paraId="11D3FB64" w14:textId="246A8C5A" w:rsidR="00AF1177" w:rsidRDefault="00AF7872" w:rsidP="007C7001">
            <w:hyperlink r:id="rId265" w:history="1">
              <w:r w:rsidR="00AF1177" w:rsidRPr="008D4543">
                <w:rPr>
                  <w:rStyle w:val="Hyperlink"/>
                </w:rPr>
                <w:t>https://magento.stackexchange.com/questions/290202/how-to-auto-generate-critical-path-css-using-penthouse-or-critical-for-magento-2</w:t>
              </w:r>
            </w:hyperlink>
            <w:r w:rsidR="00AF1177">
              <w:t xml:space="preserve"> </w:t>
            </w:r>
          </w:p>
        </w:tc>
      </w:tr>
      <w:tr w:rsidR="00AF1177" w14:paraId="0ADB5630" w14:textId="77777777" w:rsidTr="002128C3">
        <w:tc>
          <w:tcPr>
            <w:tcW w:w="9350" w:type="dxa"/>
          </w:tcPr>
          <w:p w14:paraId="0F249E58" w14:textId="155B6F05" w:rsidR="00AF1177" w:rsidRDefault="00AF7872" w:rsidP="007C7001">
            <w:hyperlink r:id="rId266" w:history="1">
              <w:r w:rsidR="00AF1177" w:rsidRPr="008D4543">
                <w:rPr>
                  <w:rStyle w:val="Hyperlink"/>
                </w:rPr>
                <w:t>https://www.npmjs.com/package/grunt-penthouse</w:t>
              </w:r>
            </w:hyperlink>
            <w:r w:rsidR="00AF1177">
              <w:t xml:space="preserve"> </w:t>
            </w:r>
          </w:p>
        </w:tc>
      </w:tr>
    </w:tbl>
    <w:p w14:paraId="558EE8C2" w14:textId="77777777" w:rsidR="00A03822" w:rsidRDefault="00A03822" w:rsidP="007C7001">
      <w:pPr>
        <w:ind w:left="360"/>
      </w:pPr>
    </w:p>
    <w:p w14:paraId="7A26F698" w14:textId="7DE3E614" w:rsidR="007C7001" w:rsidRDefault="007C7001" w:rsidP="007C7001">
      <w:pPr>
        <w:pStyle w:val="Heading5"/>
      </w:pPr>
      <w:r>
        <w:t>Critical CSS loader</w:t>
      </w:r>
    </w:p>
    <w:p w14:paraId="43CF2C51" w14:textId="77777777" w:rsidR="007C7001" w:rsidRDefault="007C7001" w:rsidP="007C7001"/>
    <w:p w14:paraId="3D1FC5C3" w14:textId="41A0D67D" w:rsidR="007C7001" w:rsidRDefault="007C7001" w:rsidP="007C7001">
      <w:r>
        <w:t xml:space="preserve">Nếu ‘CSS critical path’ có thể bật trong cấu hình, một preloading spinner sẽ được sử dụng. Nó được thêm trong Magento/Theme/view/frontend/layout/default.xml. Sau khi non-critical CSS được nạp và áp dụng thì spinner biến mất. Spiner sẽ tự động biến mất nếu bạn có CSS Style từ Blank theme CSS.  Nếu bạn có quy tắc CSS riêng của bản thân bạn, bạn nên ản preload bằng cách sử dụng thuộc tính data-role=”main-css-loader”  </w:t>
      </w:r>
    </w:p>
    <w:p w14:paraId="3D6B27CC" w14:textId="77777777" w:rsidR="00815B14" w:rsidRDefault="00815B14" w:rsidP="00021F26"/>
    <w:p w14:paraId="4EC09FD9" w14:textId="60724975" w:rsidR="009542E0" w:rsidRDefault="009542E0" w:rsidP="009542E0">
      <w:pPr>
        <w:pStyle w:val="Heading4"/>
      </w:pPr>
      <w:r>
        <w:t xml:space="preserve">Critical CSS performance improvements </w:t>
      </w:r>
    </w:p>
    <w:p w14:paraId="4EC115E8" w14:textId="77777777" w:rsidR="009542E0" w:rsidRDefault="009542E0" w:rsidP="00021F26"/>
    <w:p w14:paraId="3B68EB30" w14:textId="541F14B7" w:rsidR="009542E0" w:rsidRDefault="009542E0" w:rsidP="00021F26">
      <w:r>
        <w:t>Giới thiệu sử dụng một critical path CSS dẫn đến cải tiến hiệu suất nạp trang</w:t>
      </w:r>
      <w:r w:rsidR="003A35B6">
        <w:t>:</w:t>
      </w:r>
    </w:p>
    <w:p w14:paraId="476A91F6" w14:textId="3A5EEA98" w:rsidR="003A35B6" w:rsidRDefault="003A35B6" w:rsidP="003A35B6">
      <w:pPr>
        <w:pStyle w:val="ListParagraph"/>
        <w:numPr>
          <w:ilvl w:val="0"/>
          <w:numId w:val="72"/>
        </w:numPr>
      </w:pPr>
      <w:r>
        <w:t>Loại bỏ các tài nguyên chặn hiển thị tài nguyên CSS. Như là kết quả, thời gian để nạp</w:t>
      </w:r>
      <w:r w:rsidR="00092F71">
        <w:t xml:space="preserve"> các tài nguyên chặn hiển thị được giảm đáng kể.</w:t>
      </w:r>
    </w:p>
    <w:p w14:paraId="665A9FD5" w14:textId="303C5F8D" w:rsidR="00092F71" w:rsidRDefault="00092F71" w:rsidP="00092F71">
      <w:r>
        <w:rPr>
          <w:noProof/>
        </w:rPr>
        <w:drawing>
          <wp:inline distT="0" distB="0" distL="0" distR="0" wp14:anchorId="172A828F" wp14:editId="6990FE14">
            <wp:extent cx="4967324" cy="771531"/>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025-04-20 045440.png"/>
                    <pic:cNvPicPr/>
                  </pic:nvPicPr>
                  <pic:blipFill>
                    <a:blip r:embed="rId267">
                      <a:extLst>
                        <a:ext uri="{28A0092B-C50C-407E-A947-70E740481C1C}">
                          <a14:useLocalDpi xmlns:a14="http://schemas.microsoft.com/office/drawing/2010/main" val="0"/>
                        </a:ext>
                      </a:extLst>
                    </a:blip>
                    <a:stretch>
                      <a:fillRect/>
                    </a:stretch>
                  </pic:blipFill>
                  <pic:spPr>
                    <a:xfrm>
                      <a:off x="0" y="0"/>
                      <a:ext cx="4967324" cy="771531"/>
                    </a:xfrm>
                    <a:prstGeom prst="rect">
                      <a:avLst/>
                    </a:prstGeom>
                  </pic:spPr>
                </pic:pic>
              </a:graphicData>
            </a:graphic>
          </wp:inline>
        </w:drawing>
      </w:r>
    </w:p>
    <w:p w14:paraId="7A7023E6" w14:textId="61520EF2" w:rsidR="00092F71" w:rsidRDefault="00092F71" w:rsidP="00092F71">
      <w:pPr>
        <w:pStyle w:val="ListParagraph"/>
        <w:numPr>
          <w:ilvl w:val="0"/>
          <w:numId w:val="72"/>
        </w:numPr>
      </w:pPr>
      <w:r>
        <w:t>Thời gian để vẽ ra khung đầu tiên của website từ 3.5s thành 2.3s</w:t>
      </w:r>
    </w:p>
    <w:p w14:paraId="24143CF9" w14:textId="42C6694E" w:rsidR="00092F71" w:rsidRDefault="00092F71" w:rsidP="00092F71">
      <w:r>
        <w:rPr>
          <w:noProof/>
        </w:rPr>
        <w:drawing>
          <wp:inline distT="0" distB="0" distL="0" distR="0" wp14:anchorId="50C2B34C" wp14:editId="3EB81031">
            <wp:extent cx="4938749" cy="108585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2025-04-20 045636.png"/>
                    <pic:cNvPicPr/>
                  </pic:nvPicPr>
                  <pic:blipFill>
                    <a:blip r:embed="rId268">
                      <a:extLst>
                        <a:ext uri="{28A0092B-C50C-407E-A947-70E740481C1C}">
                          <a14:useLocalDpi xmlns:a14="http://schemas.microsoft.com/office/drawing/2010/main" val="0"/>
                        </a:ext>
                      </a:extLst>
                    </a:blip>
                    <a:stretch>
                      <a:fillRect/>
                    </a:stretch>
                  </pic:blipFill>
                  <pic:spPr>
                    <a:xfrm>
                      <a:off x="0" y="0"/>
                      <a:ext cx="4938749" cy="1085858"/>
                    </a:xfrm>
                    <a:prstGeom prst="rect">
                      <a:avLst/>
                    </a:prstGeom>
                  </pic:spPr>
                </pic:pic>
              </a:graphicData>
            </a:graphic>
          </wp:inline>
        </w:drawing>
      </w:r>
    </w:p>
    <w:p w14:paraId="36520AA2" w14:textId="4194CAAD" w:rsidR="00092F71" w:rsidRDefault="00092F71" w:rsidP="00092F71">
      <w:pPr>
        <w:pStyle w:val="ListParagraph"/>
        <w:numPr>
          <w:ilvl w:val="0"/>
          <w:numId w:val="72"/>
        </w:numPr>
      </w:pPr>
      <w:r>
        <w:t xml:space="preserve">Chỉ số tốc độ tăng 0.8s </w:t>
      </w:r>
    </w:p>
    <w:p w14:paraId="06A6A1AB" w14:textId="4429229E" w:rsidR="00092F71" w:rsidRDefault="00092F71" w:rsidP="00092F71">
      <w:r>
        <w:rPr>
          <w:noProof/>
        </w:rPr>
        <w:drawing>
          <wp:inline distT="0" distB="0" distL="0" distR="0" wp14:anchorId="7921EDD2" wp14:editId="572FAB99">
            <wp:extent cx="5000662" cy="1133483"/>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2025-04-20 045825.png"/>
                    <pic:cNvPicPr/>
                  </pic:nvPicPr>
                  <pic:blipFill>
                    <a:blip r:embed="rId269">
                      <a:extLst>
                        <a:ext uri="{28A0092B-C50C-407E-A947-70E740481C1C}">
                          <a14:useLocalDpi xmlns:a14="http://schemas.microsoft.com/office/drawing/2010/main" val="0"/>
                        </a:ext>
                      </a:extLst>
                    </a:blip>
                    <a:stretch>
                      <a:fillRect/>
                    </a:stretch>
                  </pic:blipFill>
                  <pic:spPr>
                    <a:xfrm>
                      <a:off x="0" y="0"/>
                      <a:ext cx="5000662" cy="1133483"/>
                    </a:xfrm>
                    <a:prstGeom prst="rect">
                      <a:avLst/>
                    </a:prstGeom>
                  </pic:spPr>
                </pic:pic>
              </a:graphicData>
            </a:graphic>
          </wp:inline>
        </w:drawing>
      </w:r>
    </w:p>
    <w:p w14:paraId="5AD6E645" w14:textId="241B79D1" w:rsidR="00092F71" w:rsidRDefault="00092F71" w:rsidP="00092F71">
      <w:r>
        <w:t>Như là kết quả,Google PageSpeed Insights cải tiến được 5 điểm.</w:t>
      </w:r>
    </w:p>
    <w:tbl>
      <w:tblPr>
        <w:tblStyle w:val="TableGrid"/>
        <w:tblW w:w="0" w:type="auto"/>
        <w:tblLook w:val="04A0" w:firstRow="1" w:lastRow="0" w:firstColumn="1" w:lastColumn="0" w:noHBand="0" w:noVBand="1"/>
      </w:tblPr>
      <w:tblGrid>
        <w:gridCol w:w="9350"/>
      </w:tblGrid>
      <w:tr w:rsidR="00092F71" w14:paraId="0C445C59" w14:textId="77777777" w:rsidTr="00092F71">
        <w:tc>
          <w:tcPr>
            <w:tcW w:w="9350" w:type="dxa"/>
          </w:tcPr>
          <w:p w14:paraId="517EE5D7" w14:textId="2C0C81A9" w:rsidR="00223DD7" w:rsidRDefault="00AF7872" w:rsidP="00092F71">
            <w:hyperlink r:id="rId270" w:history="1">
              <w:r w:rsidR="00092F71" w:rsidRPr="008D4543">
                <w:rPr>
                  <w:rStyle w:val="Hyperlink"/>
                </w:rPr>
                <w:t>https://pagespeed.web.dev/?utm_source=psi&amp;utm_medium=redirect</w:t>
              </w:r>
            </w:hyperlink>
            <w:r w:rsidR="00092F71">
              <w:t xml:space="preserve"> </w:t>
            </w:r>
          </w:p>
        </w:tc>
      </w:tr>
    </w:tbl>
    <w:p w14:paraId="07BFB161" w14:textId="641E9423" w:rsidR="00223DD7" w:rsidRDefault="0049402A" w:rsidP="00223DD7">
      <w:pPr>
        <w:pStyle w:val="Heading3"/>
      </w:pPr>
      <w:r>
        <w:lastRenderedPageBreak/>
        <w:t>11.3 CSS and Less Preprocessing</w:t>
      </w:r>
    </w:p>
    <w:p w14:paraId="583791E5" w14:textId="77777777" w:rsidR="00223DD7" w:rsidRDefault="00223DD7" w:rsidP="00223DD7"/>
    <w:p w14:paraId="468B42BF" w14:textId="130D593D" w:rsidR="00223DD7" w:rsidRDefault="00223DD7" w:rsidP="00223DD7">
      <w:r>
        <w:t xml:space="preserve">Chủ đề này miêu tả cách mà stylesheets được xử lý trước và biên dịch tới CSS trong ứng dụng. Nó cung cấp </w:t>
      </w:r>
      <w:r w:rsidR="00776F6A">
        <w:t xml:space="preserve">cho bạn lý thuyết về việc người làm frontend cần để có thể bắt lỗi stylesheets hiệu quả. </w:t>
      </w:r>
    </w:p>
    <w:p w14:paraId="1E0EFE6E" w14:textId="77777777" w:rsidR="00D710F1" w:rsidRDefault="00D710F1" w:rsidP="00223DD7"/>
    <w:tbl>
      <w:tblPr>
        <w:tblStyle w:val="TableGrid"/>
        <w:tblW w:w="0" w:type="auto"/>
        <w:tblLook w:val="04A0" w:firstRow="1" w:lastRow="0" w:firstColumn="1" w:lastColumn="0" w:noHBand="0" w:noVBand="1"/>
      </w:tblPr>
      <w:tblGrid>
        <w:gridCol w:w="9350"/>
      </w:tblGrid>
      <w:tr w:rsidR="00D710F1" w14:paraId="39AF1169" w14:textId="77777777" w:rsidTr="00D710F1">
        <w:tc>
          <w:tcPr>
            <w:tcW w:w="9350" w:type="dxa"/>
          </w:tcPr>
          <w:p w14:paraId="137BA236" w14:textId="77777777" w:rsidR="00D710F1" w:rsidRDefault="00D710F1" w:rsidP="00223DD7"/>
          <w:p w14:paraId="46B7C7DF" w14:textId="77777777" w:rsidR="00D710F1" w:rsidRDefault="00AF7872" w:rsidP="00223DD7">
            <w:hyperlink r:id="rId271" w:history="1">
              <w:r w:rsidR="00D710F1" w:rsidRPr="00890C53">
                <w:rPr>
                  <w:rStyle w:val="Hyperlink"/>
                </w:rPr>
                <w:t>https://developer.adobe.com/commerce/frontend-core/guide/css/preprocess/</w:t>
              </w:r>
            </w:hyperlink>
            <w:r w:rsidR="00D710F1">
              <w:t xml:space="preserve"> </w:t>
            </w:r>
          </w:p>
          <w:p w14:paraId="10DAEC7C" w14:textId="4719E01E" w:rsidR="00D710F1" w:rsidRDefault="00D710F1" w:rsidP="00223DD7"/>
        </w:tc>
      </w:tr>
    </w:tbl>
    <w:p w14:paraId="40437B35" w14:textId="77777777" w:rsidR="00D710F1" w:rsidRDefault="00D710F1" w:rsidP="00223DD7"/>
    <w:p w14:paraId="7A546756" w14:textId="5B6EF7A8" w:rsidR="00776F6A" w:rsidRDefault="0024209F" w:rsidP="0024209F">
      <w:pPr>
        <w:pStyle w:val="Heading4"/>
      </w:pPr>
      <w:r>
        <w:t>Điều khoản sử dụng</w:t>
      </w:r>
    </w:p>
    <w:p w14:paraId="468B5CD8" w14:textId="77777777" w:rsidR="00EE67EE" w:rsidRDefault="00EE67EE" w:rsidP="00223DD7"/>
    <w:p w14:paraId="3B3AD7A0" w14:textId="62D5FE58" w:rsidR="0024209F" w:rsidRDefault="00EE67EE" w:rsidP="001B075F">
      <w:pPr>
        <w:pStyle w:val="Heading5"/>
      </w:pPr>
      <w:r>
        <w:t xml:space="preserve">Các nguồn gốc – root source files </w:t>
      </w:r>
    </w:p>
    <w:p w14:paraId="6B82D323" w14:textId="77777777" w:rsidR="001B075F" w:rsidRDefault="001B075F" w:rsidP="00223DD7"/>
    <w:p w14:paraId="100FF903" w14:textId="4CDDD8FB" w:rsidR="00EE67EE" w:rsidRDefault="00EE67EE" w:rsidP="00223DD7">
      <w:r>
        <w:t xml:space="preserve">Các file </w:t>
      </w:r>
      <w:r w:rsidRPr="00EE67EE">
        <w:rPr>
          <w:highlight w:val="lightGray"/>
        </w:rPr>
        <w:t>.less</w:t>
      </w:r>
      <w:r>
        <w:t xml:space="preserve"> mà từ đó các files </w:t>
      </w:r>
      <w:r w:rsidRPr="00EE67EE">
        <w:rPr>
          <w:highlight w:val="lightGray"/>
        </w:rPr>
        <w:t>.css</w:t>
      </w:r>
      <w:r>
        <w:t xml:space="preserve"> được chèn trong bố cục được biên dịch. Cho ví dụ, trong 1 trong các layout files của Blank Theme, các files </w:t>
      </w:r>
      <w:r w:rsidRPr="00EE67EE">
        <w:rPr>
          <w:highlight w:val="lightGray"/>
        </w:rPr>
        <w:t>.css</w:t>
      </w:r>
      <w:r>
        <w:t xml:space="preserve"> sau sẽ được chèn vào </w:t>
      </w:r>
      <w:r w:rsidRPr="00EE67EE">
        <w:rPr>
          <w:highlight w:val="lightGray"/>
        </w:rPr>
        <w:t>head</w:t>
      </w:r>
      <w:r>
        <w:t>:</w:t>
      </w:r>
    </w:p>
    <w:tbl>
      <w:tblPr>
        <w:tblStyle w:val="TableGrid"/>
        <w:tblW w:w="0" w:type="auto"/>
        <w:tblLook w:val="04A0" w:firstRow="1" w:lastRow="0" w:firstColumn="1" w:lastColumn="0" w:noHBand="0" w:noVBand="1"/>
      </w:tblPr>
      <w:tblGrid>
        <w:gridCol w:w="9350"/>
      </w:tblGrid>
      <w:tr w:rsidR="0024209F" w14:paraId="61047A5B" w14:textId="77777777" w:rsidTr="0024209F">
        <w:tc>
          <w:tcPr>
            <w:tcW w:w="9350" w:type="dxa"/>
          </w:tcPr>
          <w:p w14:paraId="0610542B" w14:textId="77777777" w:rsidR="0024209F" w:rsidRDefault="0024209F" w:rsidP="0024209F"/>
          <w:p w14:paraId="69B2AD4E" w14:textId="77777777" w:rsidR="0024209F" w:rsidRDefault="0024209F" w:rsidP="0024209F">
            <w:r>
              <w:t>&lt;head&gt;</w:t>
            </w:r>
          </w:p>
          <w:p w14:paraId="06AF6ECB" w14:textId="77777777" w:rsidR="0024209F" w:rsidRDefault="0024209F" w:rsidP="0024209F">
            <w:r>
              <w:t xml:space="preserve">   &lt;css src="css/styles-m.css"/&gt;</w:t>
            </w:r>
          </w:p>
          <w:p w14:paraId="133A12FA" w14:textId="77777777" w:rsidR="0024209F" w:rsidRDefault="0024209F" w:rsidP="0024209F">
            <w:r>
              <w:t xml:space="preserve">   &lt;css src="css/styles-l.css" media="screen and (min-width: 768px)"/&gt;</w:t>
            </w:r>
          </w:p>
          <w:p w14:paraId="35F6C142" w14:textId="77777777" w:rsidR="0024209F" w:rsidRDefault="0024209F" w:rsidP="0024209F">
            <w:r>
              <w:t xml:space="preserve">   &lt;css src="css/print.css" media="print"/&gt;</w:t>
            </w:r>
          </w:p>
          <w:p w14:paraId="5DEDC7A1" w14:textId="77777777" w:rsidR="0024209F" w:rsidRDefault="0024209F" w:rsidP="0024209F">
            <w:r>
              <w:t>&lt;/head&gt;</w:t>
            </w:r>
          </w:p>
          <w:p w14:paraId="480ACA6C" w14:textId="5660E2E8" w:rsidR="0024209F" w:rsidRDefault="0024209F" w:rsidP="0024209F"/>
        </w:tc>
      </w:tr>
    </w:tbl>
    <w:p w14:paraId="23681B91" w14:textId="77777777" w:rsidR="0024209F" w:rsidRDefault="0024209F" w:rsidP="00223DD7"/>
    <w:p w14:paraId="3AC6FA60" w14:textId="71D894E0" w:rsidR="00EE67EE" w:rsidRDefault="00EE67EE" w:rsidP="00223DD7">
      <w:r>
        <w:t>Các files nguồn gốc củ</w:t>
      </w:r>
      <w:r w:rsidR="00011F62">
        <w:t>a B</w:t>
      </w:r>
      <w:r>
        <w:t>lank theme:</w:t>
      </w:r>
    </w:p>
    <w:p w14:paraId="1BD56862" w14:textId="77777777" w:rsidR="00EE67EE" w:rsidRPr="00EE67EE" w:rsidRDefault="00AF7872" w:rsidP="00EE67EE">
      <w:pPr>
        <w:numPr>
          <w:ilvl w:val="0"/>
          <w:numId w:val="94"/>
        </w:numPr>
      </w:pPr>
      <w:hyperlink r:id="rId272" w:tgtFrame="_blank" w:history="1">
        <w:r w:rsidR="00EE67EE" w:rsidRPr="00EE67EE">
          <w:rPr>
            <w:rStyle w:val="Hyperlink"/>
          </w:rPr>
          <w:t>Magento_Blank_theme_dir/web/css/styles-m.less</w:t>
        </w:r>
      </w:hyperlink>
    </w:p>
    <w:p w14:paraId="65122FB9" w14:textId="77777777" w:rsidR="00EE67EE" w:rsidRPr="00EE67EE" w:rsidRDefault="00AF7872" w:rsidP="00EE67EE">
      <w:pPr>
        <w:numPr>
          <w:ilvl w:val="0"/>
          <w:numId w:val="94"/>
        </w:numPr>
      </w:pPr>
      <w:hyperlink r:id="rId273" w:tgtFrame="_blank" w:history="1">
        <w:r w:rsidR="00EE67EE" w:rsidRPr="00EE67EE">
          <w:rPr>
            <w:rStyle w:val="Hyperlink"/>
          </w:rPr>
          <w:t>Magento_Blank_theme_dir/web/css/styles-l.less</w:t>
        </w:r>
      </w:hyperlink>
    </w:p>
    <w:p w14:paraId="7E801155" w14:textId="4AD75434" w:rsidR="00EE67EE" w:rsidRDefault="00AF7872" w:rsidP="00223DD7">
      <w:pPr>
        <w:numPr>
          <w:ilvl w:val="0"/>
          <w:numId w:val="94"/>
        </w:numPr>
      </w:pPr>
      <w:hyperlink r:id="rId274" w:tgtFrame="_blank" w:history="1">
        <w:r w:rsidR="00EE67EE" w:rsidRPr="00EE67EE">
          <w:rPr>
            <w:rStyle w:val="Hyperlink"/>
          </w:rPr>
          <w:t>Magento_Blank_theme_dir/web/css/print.less</w:t>
        </w:r>
      </w:hyperlink>
    </w:p>
    <w:p w14:paraId="76D6EA3C" w14:textId="77777777" w:rsidR="00223DD7" w:rsidRDefault="00223DD7" w:rsidP="00223DD7"/>
    <w:p w14:paraId="1FDC01D3" w14:textId="3F07C8B1" w:rsidR="002E42EC" w:rsidRDefault="002E42EC" w:rsidP="002E42EC">
      <w:pPr>
        <w:pStyle w:val="Heading4"/>
      </w:pPr>
      <w:r>
        <w:t xml:space="preserve">Less compilation modes </w:t>
      </w:r>
    </w:p>
    <w:p w14:paraId="563EB738" w14:textId="77777777" w:rsidR="002E42EC" w:rsidRDefault="002E42EC" w:rsidP="00223DD7"/>
    <w:p w14:paraId="08E39BA2" w14:textId="5EA45DFC" w:rsidR="009729F6" w:rsidRDefault="009729F6" w:rsidP="00223DD7">
      <w:r>
        <w:t>Trong ứng dụng, theo các chế độ biên dịch .less file thành các cài đặt CSS:</w:t>
      </w:r>
    </w:p>
    <w:p w14:paraId="1ECAA18D" w14:textId="2BCC552A" w:rsidR="009729F6" w:rsidRPr="004D45DE" w:rsidRDefault="009729F6" w:rsidP="009729F6">
      <w:pPr>
        <w:pStyle w:val="ListParagraph"/>
        <w:numPr>
          <w:ilvl w:val="0"/>
          <w:numId w:val="14"/>
        </w:numPr>
        <w:rPr>
          <w:highlight w:val="lightGray"/>
        </w:rPr>
      </w:pPr>
      <w:r w:rsidRPr="004D45DE">
        <w:rPr>
          <w:highlight w:val="lightGray"/>
        </w:rPr>
        <w:t>Server-side Less compilation</w:t>
      </w:r>
    </w:p>
    <w:p w14:paraId="70ACAF41" w14:textId="1C1F846F" w:rsidR="009729F6" w:rsidRDefault="009729F6" w:rsidP="009729F6">
      <w:r>
        <w:t>Chế độ biên dịch mặc định này và nó được thực hiện trong mode production. Trong trường hợp này việc biên dịch được thực hiện trên máy chủ sử dụng Less PHP Library.</w:t>
      </w:r>
    </w:p>
    <w:p w14:paraId="60118B72" w14:textId="3C4F5D2C" w:rsidR="009729F6" w:rsidRPr="004D45DE" w:rsidRDefault="009729F6" w:rsidP="009729F6">
      <w:pPr>
        <w:pStyle w:val="ListParagraph"/>
        <w:numPr>
          <w:ilvl w:val="0"/>
          <w:numId w:val="14"/>
        </w:numPr>
        <w:rPr>
          <w:highlight w:val="lightGray"/>
        </w:rPr>
      </w:pPr>
      <w:r w:rsidRPr="004D45DE">
        <w:rPr>
          <w:highlight w:val="lightGray"/>
        </w:rPr>
        <w:t>Client-side Les compilation</w:t>
      </w:r>
    </w:p>
    <w:p w14:paraId="7A7A2E4E" w14:textId="4840DE3A" w:rsidR="009729F6" w:rsidRDefault="009729F6" w:rsidP="009729F6">
      <w:r>
        <w:lastRenderedPageBreak/>
        <w:t>Khi ứng dụng của bạn không ở trong chế độ production, bạn có thể thiết lập ứng dụng để biên dịch .less file trong trình duyệt sử dụng thư viện less.js</w:t>
      </w:r>
    </w:p>
    <w:p w14:paraId="3B230326" w14:textId="77777777" w:rsidR="002E42EC" w:rsidRDefault="002E42EC" w:rsidP="00223DD7"/>
    <w:p w14:paraId="7B9A3DCB" w14:textId="5A271E28" w:rsidR="009729F6" w:rsidRDefault="009729F6" w:rsidP="00223DD7">
      <w:r>
        <w:t>Để thiết lập chế độ biên dịch này chúng ta sẽ làm theo như sau:</w:t>
      </w:r>
    </w:p>
    <w:p w14:paraId="67419612" w14:textId="4D21832B" w:rsidR="009729F6" w:rsidRDefault="009729F6" w:rsidP="00223DD7">
      <w:r>
        <w:t>1. Trong Admin, di chuyển tới Store&gt; Settings &gt; Configuration &gt; Advanced &gt; Developer</w:t>
      </w:r>
    </w:p>
    <w:p w14:paraId="29BCDAC5" w14:textId="6D024A0F" w:rsidR="009729F6" w:rsidRDefault="009729F6" w:rsidP="00223DD7">
      <w:r>
        <w:t>2. Trong trường Store View, thì chúng ta chọn Default Config.</w:t>
      </w:r>
    </w:p>
    <w:p w14:paraId="4FDD047F" w14:textId="0E3AFFB9" w:rsidR="009729F6" w:rsidRDefault="009729F6" w:rsidP="00223DD7">
      <w:r>
        <w:t xml:space="preserve">3. </w:t>
      </w:r>
      <w:r w:rsidR="0001790F">
        <w:t>Dưới</w:t>
      </w:r>
      <w:r>
        <w:t xml:space="preserve"> Frontend development workflow, trong Workflow type field, chọn chế độ biên dịch </w:t>
      </w:r>
    </w:p>
    <w:p w14:paraId="0BE01E0F" w14:textId="0C74BC06" w:rsidR="009729F6" w:rsidRDefault="009729F6" w:rsidP="00223DD7">
      <w:r>
        <w:t xml:space="preserve">4. Để lưu lại các thiết lập thì click Save config. </w:t>
      </w:r>
    </w:p>
    <w:p w14:paraId="530F491D" w14:textId="77777777" w:rsidR="009729F6" w:rsidRDefault="009729F6" w:rsidP="00223DD7"/>
    <w:p w14:paraId="23E25E10" w14:textId="42FFE2A4" w:rsidR="004D45DE" w:rsidRDefault="004D45DE" w:rsidP="004D45DE">
      <w:pPr>
        <w:pStyle w:val="Heading5"/>
      </w:pPr>
      <w:r>
        <w:t>Server side LESS compilation</w:t>
      </w:r>
    </w:p>
    <w:p w14:paraId="415708F8" w14:textId="77777777" w:rsidR="004D45DE" w:rsidRDefault="004D45DE" w:rsidP="00223DD7"/>
    <w:p w14:paraId="10578599" w14:textId="77777777" w:rsidR="000746AD" w:rsidRDefault="000746AD" w:rsidP="00223DD7">
      <w:r>
        <w:t>Less preprocessor – Bộ xử lý Less làm việc trong chế độ server-side. Mỗi file CSS được thêm vào trong các bố cục, bộ xử lý Less sẽ làm theo như sau:</w:t>
      </w:r>
    </w:p>
    <w:p w14:paraId="1C99F77F" w14:textId="45396B2E" w:rsidR="000746AD" w:rsidRDefault="00C45C5B" w:rsidP="00C45C5B">
      <w:pPr>
        <w:pStyle w:val="ListParagraph"/>
        <w:numPr>
          <w:ilvl w:val="0"/>
          <w:numId w:val="95"/>
        </w:numPr>
      </w:pPr>
      <w:r>
        <w:t xml:space="preserve">Kiểm tra nếu .css file yêu cầu được tìm thấy. Nếu nó được tìm thấy, bộ xử lý trước sẽ dừng việc thực thi nó. Ngược lại, nó được xử lý đi đến bước tiếp theo. </w:t>
      </w:r>
    </w:p>
    <w:p w14:paraId="4F8BE768" w14:textId="095E407A" w:rsidR="00C45C5B" w:rsidRDefault="00C45C5B" w:rsidP="00C45C5B">
      <w:pPr>
        <w:pStyle w:val="ListParagraph"/>
        <w:numPr>
          <w:ilvl w:val="0"/>
          <w:numId w:val="95"/>
        </w:numPr>
      </w:pPr>
      <w:r>
        <w:t xml:space="preserve">Thay đổi phần mở rộng của file yêu cầu tới .less và cố gắng để tìm file sử dụng cơ chế dự phòng. Nếu .less file không được tìm thấy bộ xử lý trước sẽ dùng chạy. Ngược lại chuyển sang bước tiếp theo. </w:t>
      </w:r>
    </w:p>
    <w:p w14:paraId="7BD73020" w14:textId="4333EC6E" w:rsidR="00C45C5B" w:rsidRDefault="00C45C5B" w:rsidP="00C45C5B">
      <w:pPr>
        <w:pStyle w:val="ListParagraph"/>
        <w:numPr>
          <w:ilvl w:val="0"/>
          <w:numId w:val="95"/>
        </w:numPr>
      </w:pPr>
      <w:r>
        <w:t xml:space="preserve">Đọc nội dung file .less và phân giải @magento_import và các @import directives. </w:t>
      </w:r>
    </w:p>
    <w:p w14:paraId="3A02232F" w14:textId="5B3F6BB8" w:rsidR="00C45C5B" w:rsidRDefault="00C45C5B" w:rsidP="00C45C5B">
      <w:pPr>
        <w:pStyle w:val="ListParagraph"/>
        <w:numPr>
          <w:ilvl w:val="0"/>
          <w:numId w:val="95"/>
        </w:numPr>
      </w:pPr>
      <w:r>
        <w:t xml:space="preserve">Phân giải tất cả đường dẫn trong .less file tới đường dẫn tương đối trong hệ thống sử dụng cơ chế dự phòng.Tất cả các file được phân giải bởi bộ xử lý Less sẽ được copy tới </w:t>
      </w:r>
      <w:r w:rsidRPr="00C45C5B">
        <w:rPr>
          <w:highlight w:val="lightGray"/>
        </w:rPr>
        <w:t>var/view_preprocessed/less/</w:t>
      </w:r>
      <w:r>
        <w:t xml:space="preserve"> . Các tập tin được nhập sẽ được xử lý theo các đệ quy. </w:t>
      </w:r>
    </w:p>
    <w:p w14:paraId="6046902B" w14:textId="5E571368" w:rsidR="00B46E01" w:rsidRDefault="00B46E01" w:rsidP="00C45C5B">
      <w:pPr>
        <w:pStyle w:val="ListParagraph"/>
        <w:numPr>
          <w:ilvl w:val="0"/>
          <w:numId w:val="95"/>
        </w:numPr>
      </w:pPr>
      <w:r>
        <w:t xml:space="preserve">Tất cả các file nguồn được chuyển tới trình biên dịch PHP Less Compiler. Kết quả của việc biên dịch đó chính là các file </w:t>
      </w:r>
      <w:r w:rsidRPr="00E61DFC">
        <w:rPr>
          <w:highlight w:val="lightGray"/>
        </w:rPr>
        <w:t>.css</w:t>
      </w:r>
      <w:r>
        <w:t xml:space="preserve"> được xuất bản trong </w:t>
      </w:r>
      <w:r w:rsidRPr="00060F4B">
        <w:rPr>
          <w:highlight w:val="lightGray"/>
        </w:rPr>
        <w:t>/pub/static/frontend/&lt;vendor&gt;/&lt;theme&gt;/&lt;locale&gt;</w:t>
      </w:r>
      <w:r w:rsidR="00060F4B">
        <w:t xml:space="preserve">. </w:t>
      </w:r>
    </w:p>
    <w:p w14:paraId="12ED7FB7" w14:textId="57CA1C4F" w:rsidR="004D45DE" w:rsidRDefault="00C50ABE" w:rsidP="00C50ABE">
      <w:pPr>
        <w:pStyle w:val="Heading6"/>
      </w:pPr>
      <w:r>
        <w:t xml:space="preserve">Debug in server-side compilation mode </w:t>
      </w:r>
    </w:p>
    <w:p w14:paraId="4727AAA3" w14:textId="77777777" w:rsidR="00C50ABE" w:rsidRDefault="00C50ABE" w:rsidP="00223DD7"/>
    <w:p w14:paraId="6397B55A" w14:textId="5A06FAFD" w:rsidR="00F00768" w:rsidRDefault="00F00768" w:rsidP="00223DD7">
      <w:r>
        <w:t>Trong chế độ biên dịch Server side, để các thay đổi của bạn được áp dụng , bạn cần làm theo các bước sau:</w:t>
      </w:r>
    </w:p>
    <w:p w14:paraId="0BD3DE62" w14:textId="47DE1FD0" w:rsidR="00F00768" w:rsidRDefault="00F00768" w:rsidP="00F00768">
      <w:pPr>
        <w:pStyle w:val="ListParagraph"/>
        <w:numPr>
          <w:ilvl w:val="0"/>
          <w:numId w:val="96"/>
        </w:numPr>
      </w:pPr>
      <w:r>
        <w:t xml:space="preserve">Làm sạch </w:t>
      </w:r>
      <w:r w:rsidRPr="00C6170A">
        <w:rPr>
          <w:highlight w:val="lightGray"/>
        </w:rPr>
        <w:t>pub/static/frontend/&lt;Vendor&gt;/&lt;theme&gt;/&lt;locale&gt;</w:t>
      </w:r>
      <w:r>
        <w:t xml:space="preserve"> bằng cách xoá các thư mục này trong hệ thống file (ngoại trừ .htacess)</w:t>
      </w:r>
    </w:p>
    <w:p w14:paraId="535C874E" w14:textId="3ABB30AE" w:rsidR="00146E00" w:rsidRDefault="00146E00" w:rsidP="00F00768">
      <w:pPr>
        <w:pStyle w:val="ListParagraph"/>
        <w:numPr>
          <w:ilvl w:val="0"/>
          <w:numId w:val="96"/>
        </w:numPr>
      </w:pPr>
      <w:r>
        <w:t xml:space="preserve">Làm sạch các thư mục </w:t>
      </w:r>
      <w:r w:rsidRPr="00C6170A">
        <w:rPr>
          <w:highlight w:val="lightGray"/>
        </w:rPr>
        <w:t>var/cache</w:t>
      </w:r>
      <w:r>
        <w:t xml:space="preserve"> và </w:t>
      </w:r>
      <w:r w:rsidRPr="00C6170A">
        <w:rPr>
          <w:highlight w:val="lightGray"/>
        </w:rPr>
        <w:t>var/view_preprocessed</w:t>
      </w:r>
      <w:r>
        <w:t xml:space="preserve">  bằng cách xoá các thư mục trong hệ thống (nếu chúng tồn tại ở đây) </w:t>
      </w:r>
    </w:p>
    <w:p w14:paraId="696D9332" w14:textId="52C7FBBD" w:rsidR="00DD2311" w:rsidRDefault="00DD2311" w:rsidP="00F00768">
      <w:pPr>
        <w:pStyle w:val="ListParagraph"/>
        <w:numPr>
          <w:ilvl w:val="0"/>
          <w:numId w:val="96"/>
        </w:numPr>
      </w:pPr>
      <w:r>
        <w:t>Trigger để biên dịch và xuất bản. Nó có thể hoàn thành bằng một trong các cách sau:</w:t>
      </w:r>
    </w:p>
    <w:p w14:paraId="2BB4D123" w14:textId="1B81F617" w:rsidR="00DD2311" w:rsidRDefault="00DD2311" w:rsidP="00DD2311">
      <w:pPr>
        <w:pStyle w:val="ListParagraph"/>
        <w:numPr>
          <w:ilvl w:val="1"/>
          <w:numId w:val="72"/>
        </w:numPr>
      </w:pPr>
      <w:r>
        <w:t>Nạp lại trang nơi các style được chỉnh sửa được áp dụng</w:t>
      </w:r>
    </w:p>
    <w:p w14:paraId="62DEE19C" w14:textId="6D1EBDCE" w:rsidR="00DD2311" w:rsidRDefault="00DD2311" w:rsidP="00DD2311">
      <w:pPr>
        <w:pStyle w:val="ListParagraph"/>
        <w:numPr>
          <w:ilvl w:val="1"/>
          <w:numId w:val="72"/>
        </w:numPr>
      </w:pPr>
      <w:r>
        <w:t>Khởi chạy static files deployment tool</w:t>
      </w:r>
    </w:p>
    <w:p w14:paraId="63CA90B8" w14:textId="30DE062E" w:rsidR="00DD2311" w:rsidRDefault="00DD2311" w:rsidP="00DD2311">
      <w:r>
        <w:t xml:space="preserve">Tải lại trang chỉ kích hoạt biên dịch và xuất bản các style được sử dụng trên chính trang này, và khi nó không đưa bạn thông tin về các lỗi nếu có . Bởi vậy nếu bạn làm các thay đổi trong .less </w:t>
      </w:r>
      <w:r>
        <w:lastRenderedPageBreak/>
        <w:t xml:space="preserve">files sử dụng trên nhiều trang và muốn để bắt lỗi chúng, sử dụng deployment tool là tốt hơn trogn trường hợp này. </w:t>
      </w:r>
    </w:p>
    <w:tbl>
      <w:tblPr>
        <w:tblStyle w:val="TableGrid"/>
        <w:tblW w:w="0" w:type="auto"/>
        <w:tblLook w:val="04A0" w:firstRow="1" w:lastRow="0" w:firstColumn="1" w:lastColumn="0" w:noHBand="0" w:noVBand="1"/>
      </w:tblPr>
      <w:tblGrid>
        <w:gridCol w:w="9350"/>
      </w:tblGrid>
      <w:tr w:rsidR="00DD2311" w14:paraId="138086FD" w14:textId="77777777" w:rsidTr="00DD2311">
        <w:tc>
          <w:tcPr>
            <w:tcW w:w="9350" w:type="dxa"/>
          </w:tcPr>
          <w:p w14:paraId="69081E8E" w14:textId="77777777" w:rsidR="00182A9D" w:rsidRDefault="00182A9D" w:rsidP="00223DD7"/>
          <w:p w14:paraId="72029B2E" w14:textId="77777777" w:rsidR="00DD2311" w:rsidRDefault="00AF7872" w:rsidP="00223DD7">
            <w:hyperlink r:id="rId275" w:history="1">
              <w:r w:rsidR="00DD2311" w:rsidRPr="00890C53">
                <w:rPr>
                  <w:rStyle w:val="Hyperlink"/>
                </w:rPr>
                <w:t>https://experienceleague.adobe.com/en/docs/commerce-operations/configuration-guide/cli/static-view/static-view-file-deployment</w:t>
              </w:r>
            </w:hyperlink>
            <w:r w:rsidR="00DD2311">
              <w:t xml:space="preserve"> </w:t>
            </w:r>
          </w:p>
          <w:p w14:paraId="39307836" w14:textId="2D6600A4" w:rsidR="00182A9D" w:rsidRDefault="00182A9D" w:rsidP="00223DD7"/>
        </w:tc>
      </w:tr>
    </w:tbl>
    <w:p w14:paraId="13B69049" w14:textId="77777777" w:rsidR="00C50ABE" w:rsidRDefault="00C50ABE" w:rsidP="00223DD7"/>
    <w:p w14:paraId="76333F7E" w14:textId="78150013" w:rsidR="00AE3A79" w:rsidRDefault="00C50ABE" w:rsidP="00C50ABE">
      <w:pPr>
        <w:pStyle w:val="Heading6"/>
      </w:pPr>
      <w:r>
        <w:t xml:space="preserve">Debug with static view files deployment tool </w:t>
      </w:r>
    </w:p>
    <w:p w14:paraId="4310D700" w14:textId="77777777" w:rsidR="00C50ABE" w:rsidRDefault="00C50ABE" w:rsidP="00223DD7"/>
    <w:p w14:paraId="509FE881" w14:textId="30620A7C" w:rsidR="00DD2311" w:rsidRDefault="00DD2311" w:rsidP="00223DD7">
      <w:r>
        <w:t xml:space="preserve">Một khi bạn đã lưu các thay đổi, chạy theo câu lệnh sau từ thư mục &lt;root&gt;: </w:t>
      </w:r>
    </w:p>
    <w:tbl>
      <w:tblPr>
        <w:tblStyle w:val="TableGrid"/>
        <w:tblW w:w="0" w:type="auto"/>
        <w:tblLook w:val="04A0" w:firstRow="1" w:lastRow="0" w:firstColumn="1" w:lastColumn="0" w:noHBand="0" w:noVBand="1"/>
      </w:tblPr>
      <w:tblGrid>
        <w:gridCol w:w="9350"/>
      </w:tblGrid>
      <w:tr w:rsidR="00DD2311" w14:paraId="16B5D8E1" w14:textId="77777777" w:rsidTr="00DD2311">
        <w:tc>
          <w:tcPr>
            <w:tcW w:w="9350" w:type="dxa"/>
          </w:tcPr>
          <w:p w14:paraId="17AB039A" w14:textId="1EEAD7EA" w:rsidR="00DD2311" w:rsidRDefault="00DD2311" w:rsidP="00223DD7">
            <w:r w:rsidRPr="00DD2311">
              <w:t>bin/magento setup:static-content:deploy</w:t>
            </w:r>
            <w:r>
              <w:t xml:space="preserve"> </w:t>
            </w:r>
          </w:p>
        </w:tc>
      </w:tr>
    </w:tbl>
    <w:p w14:paraId="25F6C3F5" w14:textId="77777777" w:rsidR="00DD2311" w:rsidRDefault="00DD2311" w:rsidP="00223DD7"/>
    <w:p w14:paraId="21A775E1" w14:textId="4F16F43B" w:rsidR="00DD2311" w:rsidRDefault="00DD2311" w:rsidP="00223DD7">
      <w:r>
        <w:t xml:space="preserve">Để sinh frontend static view files trong tất cả các ngôn ngữ: </w:t>
      </w:r>
    </w:p>
    <w:tbl>
      <w:tblPr>
        <w:tblStyle w:val="TableGrid"/>
        <w:tblW w:w="0" w:type="auto"/>
        <w:tblLook w:val="04A0" w:firstRow="1" w:lastRow="0" w:firstColumn="1" w:lastColumn="0" w:noHBand="0" w:noVBand="1"/>
      </w:tblPr>
      <w:tblGrid>
        <w:gridCol w:w="9350"/>
      </w:tblGrid>
      <w:tr w:rsidR="00DD2311" w14:paraId="15642EA4" w14:textId="77777777" w:rsidTr="00DD2311">
        <w:tc>
          <w:tcPr>
            <w:tcW w:w="9350" w:type="dxa"/>
          </w:tcPr>
          <w:p w14:paraId="628B4F0A" w14:textId="4A26CCBF" w:rsidR="00DD2311" w:rsidRDefault="00DD2311" w:rsidP="00223DD7">
            <w:r w:rsidRPr="00DD2311">
              <w:t>bin/magento setup:static-content:deploy --area frontend</w:t>
            </w:r>
          </w:p>
        </w:tc>
      </w:tr>
    </w:tbl>
    <w:p w14:paraId="06C85950" w14:textId="77777777" w:rsidR="00DD2311" w:rsidRDefault="00DD2311" w:rsidP="00223DD7"/>
    <w:p w14:paraId="58B0DA61" w14:textId="54D1CE44" w:rsidR="00C50ABE" w:rsidRDefault="00DD2311" w:rsidP="00223DD7">
      <w:r>
        <w:t>Để sinh ra khung nhìn về static file tại backend thì:</w:t>
      </w:r>
    </w:p>
    <w:tbl>
      <w:tblPr>
        <w:tblStyle w:val="TableGrid"/>
        <w:tblW w:w="0" w:type="auto"/>
        <w:tblLook w:val="04A0" w:firstRow="1" w:lastRow="0" w:firstColumn="1" w:lastColumn="0" w:noHBand="0" w:noVBand="1"/>
      </w:tblPr>
      <w:tblGrid>
        <w:gridCol w:w="9350"/>
      </w:tblGrid>
      <w:tr w:rsidR="00DD2311" w14:paraId="76EEAE01" w14:textId="77777777" w:rsidTr="00DD2311">
        <w:tc>
          <w:tcPr>
            <w:tcW w:w="9350" w:type="dxa"/>
          </w:tcPr>
          <w:p w14:paraId="15F1C3BC" w14:textId="33B84E76" w:rsidR="00DD2311" w:rsidRDefault="00DD2311" w:rsidP="00223DD7">
            <w:r w:rsidRPr="00DD2311">
              <w:t>bin/magento setup:static-content:deploy --area adminhtml</w:t>
            </w:r>
            <w:r>
              <w:t xml:space="preserve"> </w:t>
            </w:r>
          </w:p>
        </w:tc>
      </w:tr>
    </w:tbl>
    <w:p w14:paraId="3BD77C8C" w14:textId="77777777" w:rsidR="00DD2311" w:rsidRDefault="00DD2311" w:rsidP="00223DD7"/>
    <w:p w14:paraId="4D898A5C" w14:textId="1C59471A" w:rsidR="00DD2311" w:rsidRDefault="00DD2311" w:rsidP="00223DD7">
      <w:r>
        <w:t>Để mà</w:t>
      </w:r>
      <w:r w:rsidR="004872EA">
        <w:t xml:space="preserve"> triển khai static content một cách thủ công không yêu cầu khi ta ở trong chế độ “default” hoặc “developer” thì ta chỉ cần thêm tuỳ chọn –f như sau:</w:t>
      </w:r>
    </w:p>
    <w:tbl>
      <w:tblPr>
        <w:tblStyle w:val="TableGrid"/>
        <w:tblW w:w="0" w:type="auto"/>
        <w:tblLook w:val="04A0" w:firstRow="1" w:lastRow="0" w:firstColumn="1" w:lastColumn="0" w:noHBand="0" w:noVBand="1"/>
      </w:tblPr>
      <w:tblGrid>
        <w:gridCol w:w="9350"/>
      </w:tblGrid>
      <w:tr w:rsidR="004872EA" w14:paraId="21F676EF" w14:textId="77777777" w:rsidTr="004872EA">
        <w:tc>
          <w:tcPr>
            <w:tcW w:w="9350" w:type="dxa"/>
          </w:tcPr>
          <w:p w14:paraId="28AFDB65" w14:textId="10BF757B" w:rsidR="004872EA" w:rsidRDefault="004872EA" w:rsidP="004872EA"/>
          <w:p w14:paraId="41929CD0" w14:textId="77777777" w:rsidR="004872EA" w:rsidRDefault="004872EA" w:rsidP="004872EA">
            <w:r w:rsidRPr="004872EA">
              <w:rPr>
                <w:highlight w:val="lightGray"/>
              </w:rPr>
              <w:t>bin/magento setup:static-content:deploy –f</w:t>
            </w:r>
            <w:r>
              <w:t xml:space="preserve"> </w:t>
            </w:r>
          </w:p>
          <w:p w14:paraId="7D8079EB" w14:textId="77777777" w:rsidR="004872EA" w:rsidRDefault="004872EA" w:rsidP="004872EA"/>
          <w:p w14:paraId="5E817D46" w14:textId="77777777" w:rsidR="004872EA" w:rsidRDefault="004872EA" w:rsidP="004872EA">
            <w:r>
              <w:t xml:space="preserve">Tham khảo thêm tại: </w:t>
            </w:r>
            <w:hyperlink r:id="rId276" w:history="1">
              <w:r w:rsidRPr="00890C53">
                <w:rPr>
                  <w:rStyle w:val="Hyperlink"/>
                </w:rPr>
                <w:t>https://experienceleague.adobe.com/en/docs/commerce-operations/configuration-guide/cli/static-view/static-view-file-deployment</w:t>
              </w:r>
            </w:hyperlink>
            <w:r>
              <w:t xml:space="preserve"> </w:t>
            </w:r>
          </w:p>
          <w:p w14:paraId="44D23078" w14:textId="77777777" w:rsidR="004872EA" w:rsidRDefault="004872EA" w:rsidP="004872EA"/>
          <w:p w14:paraId="4E9A4E6C" w14:textId="77777777" w:rsidR="004872EA" w:rsidRDefault="004872EA" w:rsidP="004872EA">
            <w:r>
              <w:t xml:space="preserve">Bộ xử lý Less đang được sử dụng đó chính là </w:t>
            </w:r>
            <w:r w:rsidRPr="004872EA">
              <w:rPr>
                <w:highlight w:val="lightGray"/>
              </w:rPr>
              <w:t>wikimedia/less.php</w:t>
            </w:r>
            <w:r>
              <w:t xml:space="preserve"> </w:t>
            </w:r>
          </w:p>
          <w:p w14:paraId="65484E73" w14:textId="704692FA" w:rsidR="004872EA" w:rsidRDefault="004872EA" w:rsidP="004872EA"/>
        </w:tc>
      </w:tr>
    </w:tbl>
    <w:p w14:paraId="50AD1DB3" w14:textId="77777777" w:rsidR="004872EA" w:rsidRDefault="004872EA" w:rsidP="00223DD7"/>
    <w:p w14:paraId="4C6A8F44" w14:textId="07C8CEFA" w:rsidR="00DD2311" w:rsidRDefault="004872EA" w:rsidP="00223DD7">
      <w:r>
        <w:t>Các lỗi được bắt như là các ngoại lệ và nó được ghi tới log của hệ thống (bởi mặc định thì nó nằm tại var/log/system.log) và hiển thị trên màn hình. Cho việc báo lỗi, thông tin được ghi như sau:</w:t>
      </w:r>
    </w:p>
    <w:p w14:paraId="15DE2F49" w14:textId="77777777" w:rsidR="004872EA" w:rsidRDefault="004872EA" w:rsidP="00223DD7"/>
    <w:p w14:paraId="3DB8FCED" w14:textId="62330E38" w:rsidR="004872EA" w:rsidRDefault="004872EA" w:rsidP="004872EA">
      <w:pPr>
        <w:pStyle w:val="ListParagraph"/>
        <w:numPr>
          <w:ilvl w:val="0"/>
          <w:numId w:val="72"/>
        </w:numPr>
      </w:pPr>
      <w:r>
        <w:t xml:space="preserve">Đường dẫn để xử lý file trong thư mục </w:t>
      </w:r>
      <w:r w:rsidRPr="004872EA">
        <w:rPr>
          <w:highlight w:val="lightGray"/>
        </w:rPr>
        <w:t>var/view_preprocessed</w:t>
      </w:r>
      <w:r>
        <w:t xml:space="preserve"> </w:t>
      </w:r>
    </w:p>
    <w:p w14:paraId="401E370F" w14:textId="5E8D8039" w:rsidR="004872EA" w:rsidRDefault="004872EA" w:rsidP="004872EA">
      <w:pPr>
        <w:pStyle w:val="ListParagraph"/>
        <w:numPr>
          <w:ilvl w:val="0"/>
          <w:numId w:val="72"/>
        </w:numPr>
      </w:pPr>
      <w:r>
        <w:t xml:space="preserve">Lỗi được miêu tả, bao gồm đường dẫn tới file nơi mà các lỗi thực tế phát sinh. Nó có thể là file được xử lý hoặc import </w:t>
      </w:r>
    </w:p>
    <w:p w14:paraId="4EDF109F" w14:textId="2D3D7A4D" w:rsidR="004872EA" w:rsidRDefault="004872EA" w:rsidP="004872EA">
      <w:pPr>
        <w:pStyle w:val="ListParagraph"/>
        <w:numPr>
          <w:ilvl w:val="0"/>
          <w:numId w:val="72"/>
        </w:numPr>
      </w:pPr>
      <w:r>
        <w:t>Số dòng hoặc số cột lỗi</w:t>
      </w:r>
    </w:p>
    <w:p w14:paraId="179E4158" w14:textId="25F30DAA" w:rsidR="004872EA" w:rsidRDefault="004872EA" w:rsidP="004872EA">
      <w:pPr>
        <w:pStyle w:val="ListParagraph"/>
        <w:numPr>
          <w:ilvl w:val="0"/>
          <w:numId w:val="72"/>
        </w:numPr>
      </w:pPr>
      <w:r>
        <w:t xml:space="preserve">Nội dung của mã code .less trước đó và theo dòng </w:t>
      </w:r>
    </w:p>
    <w:p w14:paraId="6C3E1D33" w14:textId="3930AA47" w:rsidR="004872EA" w:rsidRDefault="004872EA" w:rsidP="004872EA">
      <w:r>
        <w:lastRenderedPageBreak/>
        <w:t>Ví dụ về thông tin lỗi như sau:</w:t>
      </w:r>
    </w:p>
    <w:tbl>
      <w:tblPr>
        <w:tblStyle w:val="TableGrid"/>
        <w:tblW w:w="0" w:type="auto"/>
        <w:tblLook w:val="04A0" w:firstRow="1" w:lastRow="0" w:firstColumn="1" w:lastColumn="0" w:noHBand="0" w:noVBand="1"/>
      </w:tblPr>
      <w:tblGrid>
        <w:gridCol w:w="9350"/>
      </w:tblGrid>
      <w:tr w:rsidR="004872EA" w14:paraId="15BEBE72" w14:textId="77777777" w:rsidTr="004872EA">
        <w:tc>
          <w:tcPr>
            <w:tcW w:w="9350" w:type="dxa"/>
          </w:tcPr>
          <w:p w14:paraId="01296AE5" w14:textId="77777777" w:rsidR="004872EA" w:rsidRDefault="004872EA" w:rsidP="004872EA">
            <w:r>
              <w:t>Compilation from source: /var/www/magento2/app/design/adminhtml/Magento/backend/web/css/styles.less</w:t>
            </w:r>
          </w:p>
          <w:p w14:paraId="2CF678E2" w14:textId="77777777" w:rsidR="004872EA" w:rsidRDefault="004872EA" w:rsidP="004872EA">
            <w:r>
              <w:t>variable @variable-x is undefined in file /var/www/magento2/var/view_preprocessed/css/adminhtml/Magento/backend/en_US/css/styles.less in styles.less on line 56, column 17</w:t>
            </w:r>
          </w:p>
          <w:p w14:paraId="06883798" w14:textId="77777777" w:rsidR="004872EA" w:rsidRDefault="004872EA" w:rsidP="004872EA">
            <w:r>
              <w:t xml:space="preserve">        margin-left: 0;</w:t>
            </w:r>
          </w:p>
          <w:p w14:paraId="32C977C2" w14:textId="77777777" w:rsidR="004872EA" w:rsidRDefault="004872EA" w:rsidP="004872EA">
            <w:r>
              <w:t xml:space="preserve">        width: 100%;</w:t>
            </w:r>
          </w:p>
          <w:p w14:paraId="76040BC7" w14:textId="77777777" w:rsidR="004872EA" w:rsidRDefault="004872EA" w:rsidP="004872EA">
            <w:r>
              <w:t xml:space="preserve">        height: @variable-x;</w:t>
            </w:r>
          </w:p>
          <w:p w14:paraId="1444BFA1" w14:textId="77777777" w:rsidR="004872EA" w:rsidRDefault="004872EA" w:rsidP="004872EA">
            <w:r>
              <w:t xml:space="preserve">    }</w:t>
            </w:r>
          </w:p>
          <w:p w14:paraId="1AB37579" w14:textId="77777777" w:rsidR="004872EA" w:rsidRDefault="004872EA" w:rsidP="004872EA">
            <w:r>
              <w:t xml:space="preserve">    .menu-wrapper,</w:t>
            </w:r>
          </w:p>
          <w:p w14:paraId="7DBB4E7B" w14:textId="2C7835C4" w:rsidR="004872EA" w:rsidRDefault="004872EA" w:rsidP="004872EA"/>
        </w:tc>
      </w:tr>
    </w:tbl>
    <w:p w14:paraId="4434D087" w14:textId="77777777" w:rsidR="004872EA" w:rsidRDefault="004872EA" w:rsidP="004872EA"/>
    <w:p w14:paraId="4B7CAD73" w14:textId="50E98844" w:rsidR="003206E2" w:rsidRDefault="003206E2" w:rsidP="003206E2">
      <w:pPr>
        <w:pStyle w:val="Heading6"/>
      </w:pPr>
      <w:r>
        <w:t xml:space="preserve">Debug with grunt </w:t>
      </w:r>
    </w:p>
    <w:p w14:paraId="0916F60A" w14:textId="77777777" w:rsidR="003206E2" w:rsidRDefault="003206E2" w:rsidP="004872EA"/>
    <w:p w14:paraId="7DBC27AF" w14:textId="11509BE8" w:rsidR="00BD6565" w:rsidRDefault="00BD6565" w:rsidP="004872EA">
      <w:r>
        <w:t>Để thay thế, Hợp lý hoá quy trình áp dụng và bắt lỗi trong chế độ biên dịch server-side</w:t>
      </w:r>
    </w:p>
    <w:p w14:paraId="267990A8" w14:textId="74E471F3" w:rsidR="00BD6565" w:rsidRDefault="00BD6565" w:rsidP="004872EA">
      <w:r>
        <w:t xml:space="preserve">Bạn có thể xem về cách cài đặt và cấu hình grunt tại </w:t>
      </w:r>
      <w:hyperlink w:anchor="_2.2_Cài_đặt" w:history="1">
        <w:r w:rsidRPr="0049402A">
          <w:rPr>
            <w:rStyle w:val="Hyperlink"/>
          </w:rPr>
          <w:t>đây</w:t>
        </w:r>
      </w:hyperlink>
      <w:r>
        <w:t xml:space="preserve">. </w:t>
      </w:r>
    </w:p>
    <w:p w14:paraId="1B013A77" w14:textId="77777777" w:rsidR="004872EA" w:rsidRDefault="004872EA" w:rsidP="004872EA"/>
    <w:p w14:paraId="6DA69188" w14:textId="2685B634" w:rsidR="004D45DE" w:rsidRDefault="004D45DE" w:rsidP="004D45DE">
      <w:pPr>
        <w:pStyle w:val="Heading5"/>
      </w:pPr>
      <w:r>
        <w:t xml:space="preserve">Client side LESS compilation </w:t>
      </w:r>
    </w:p>
    <w:p w14:paraId="2A29F416" w14:textId="77777777" w:rsidR="004D45DE" w:rsidRDefault="004D45DE" w:rsidP="00223DD7"/>
    <w:p w14:paraId="57F7C91B" w14:textId="79094818" w:rsidR="00F245B1" w:rsidRDefault="00F245B1" w:rsidP="00223DD7">
      <w:r>
        <w:t xml:space="preserve">Client-side Less compiliation được cài đặt sử dụng thư viện less.js. Cấu hình mặc định nó được thiết lập trong lib/web/less/config.less.js; bạn có thể thay đổi nó như bạn cần. </w:t>
      </w:r>
    </w:p>
    <w:p w14:paraId="0BE7E64C" w14:textId="702F4F14" w:rsidR="00D550A8" w:rsidRDefault="00D550A8" w:rsidP="00223DD7">
      <w:r>
        <w:t xml:space="preserve">Bạn có thể tìm thông tin chi tiết về cấu hình và các tuỳ chọn khác của less.js được sử dụng trong trình duyệt tại </w:t>
      </w:r>
      <w:hyperlink r:id="rId277" w:anchor="using-less-in-the-browser" w:history="1">
        <w:r w:rsidRPr="00890C53">
          <w:rPr>
            <w:rStyle w:val="Hyperlink"/>
          </w:rPr>
          <w:t>http://lesscss.org/usage/#using-less-in-the-browser</w:t>
        </w:r>
      </w:hyperlink>
      <w:r>
        <w:t xml:space="preserve"> </w:t>
      </w:r>
    </w:p>
    <w:p w14:paraId="61F9A295" w14:textId="47395DC6" w:rsidR="00D550A8" w:rsidRDefault="00D550A8" w:rsidP="00223DD7">
      <w:r>
        <w:t xml:space="preserve">Trong </w:t>
      </w:r>
      <w:r w:rsidR="00DE2295">
        <w:t xml:space="preserve">chế độ </w:t>
      </w:r>
      <w:r>
        <w:t xml:space="preserve">Client-side </w:t>
      </w:r>
      <w:r w:rsidR="00DE2295">
        <w:t>, hầu hết các stylesheet được tuỳ chỉnh hiển thị ngay lập tức sau khi bạn nạp lại trang trong trình duyệt.</w:t>
      </w:r>
    </w:p>
    <w:p w14:paraId="2F0E0097" w14:textId="475D3B88" w:rsidR="00DE2295" w:rsidRDefault="00DE2295" w:rsidP="00223DD7">
      <w:r>
        <w:t xml:space="preserve">Với chế độ Client-side được bật, các Less files sẽ được biên dịch mỗi lần trang được nạp. Điều này làm giảm thiểu hiệu suất tải trang. </w:t>
      </w:r>
    </w:p>
    <w:p w14:paraId="3E3F631B" w14:textId="77777777" w:rsidR="004D45DE" w:rsidRDefault="004D45DE" w:rsidP="00223DD7"/>
    <w:p w14:paraId="5EC1ABAB" w14:textId="25CE9743" w:rsidR="00DE2295" w:rsidRDefault="00DE2295" w:rsidP="00DE2295">
      <w:pPr>
        <w:pStyle w:val="Heading6"/>
      </w:pPr>
      <w:r>
        <w:t>Clean static view files</w:t>
      </w:r>
    </w:p>
    <w:p w14:paraId="46E3A21A" w14:textId="77777777" w:rsidR="00DE2295" w:rsidRDefault="00DE2295" w:rsidP="00223DD7"/>
    <w:p w14:paraId="105526D6" w14:textId="4DAE81D5" w:rsidR="00DE2295" w:rsidRDefault="00DE2295" w:rsidP="00223DD7">
      <w:r>
        <w:t xml:space="preserve">Có một số loại thay đổi nhất định yêu cầu bạn phải xoá tại thư mục  </w:t>
      </w:r>
      <w:r w:rsidRPr="00A034F9">
        <w:rPr>
          <w:highlight w:val="lightGray"/>
        </w:rPr>
        <w:t>pub/static/frontend/&lt;Vendor&gt;/&lt;theme&gt;/&lt;locale&gt;</w:t>
      </w:r>
      <w:r>
        <w:t xml:space="preserve"> và trigger để biên dịch và xuất bản mới liên tục.</w:t>
      </w:r>
    </w:p>
    <w:p w14:paraId="2327ECA7" w14:textId="45E251F4" w:rsidR="00DE2295" w:rsidRDefault="00DE2295" w:rsidP="00223DD7">
      <w:r>
        <w:t>Điều này cần thiết trong các trường hợp sau:</w:t>
      </w:r>
    </w:p>
    <w:p w14:paraId="328C27DF" w14:textId="4F2C7D52" w:rsidR="00DE2295" w:rsidRDefault="00DE2295" w:rsidP="00DE2295">
      <w:pPr>
        <w:pStyle w:val="ListParagraph"/>
        <w:numPr>
          <w:ilvl w:val="0"/>
          <w:numId w:val="97"/>
        </w:numPr>
      </w:pPr>
      <w:r>
        <w:t xml:space="preserve">Nếu bạn thay đổi các file nguồn – root source file mà nó có chứa @magento_import directive, hoặc @import directive nơi mà các file được import không có phần mở rộng cụ thể. </w:t>
      </w:r>
    </w:p>
    <w:p w14:paraId="0CA27343" w14:textId="2442C77C" w:rsidR="00DE2295" w:rsidRDefault="00DE2295" w:rsidP="00DE2295">
      <w:pPr>
        <w:pStyle w:val="ListParagraph"/>
        <w:numPr>
          <w:ilvl w:val="0"/>
          <w:numId w:val="97"/>
        </w:numPr>
      </w:pPr>
      <w:r>
        <w:lastRenderedPageBreak/>
        <w:t xml:space="preserve">Nếu bạn đổi tên,xoá, hoặc thêm .less file được import với một @magento_import hoặc @import directive nhưng bạn đã không sửa các directive cho phù hợp. </w:t>
      </w:r>
    </w:p>
    <w:p w14:paraId="7744C4E7" w14:textId="3BC7F8CD" w:rsidR="00DE2295" w:rsidRDefault="00DE2295" w:rsidP="00DE2295">
      <w:r>
        <w:t xml:space="preserve">Để làm sạch pub/static/frontend/&lt;Vendor&gt;/&lt;theme&gt;/&lt;locale&gt;, xoá thư mục trong file hệ thống, và nạp lại các trang cửa hàng trong trình duyệt dể trigger biên dịch và xuất bản. </w:t>
      </w:r>
    </w:p>
    <w:p w14:paraId="6515CC8D" w14:textId="77777777" w:rsidR="00DE2295" w:rsidRDefault="00DE2295" w:rsidP="00223DD7"/>
    <w:p w14:paraId="158AAA0A" w14:textId="2B01BB46" w:rsidR="002C2C10" w:rsidRDefault="002C2C10" w:rsidP="002C2C10">
      <w:pPr>
        <w:pStyle w:val="Heading4"/>
      </w:pPr>
      <w:r>
        <w:t xml:space="preserve">@import directive </w:t>
      </w:r>
    </w:p>
    <w:p w14:paraId="03A9FAA8" w14:textId="77777777" w:rsidR="002C2C10" w:rsidRDefault="002C2C10" w:rsidP="00223DD7"/>
    <w:p w14:paraId="36ADF710" w14:textId="6FCE1BB5" w:rsidR="002C2C10" w:rsidRDefault="002C2C10" w:rsidP="00223DD7">
      <w:r>
        <w:t xml:space="preserve">Bạn có thể import local hoặc remote .less và .css file trong .less stylesheets bằng cách sử dụng standard LESS @import directive. Theo cú pháp @import, </w:t>
      </w:r>
    </w:p>
    <w:tbl>
      <w:tblPr>
        <w:tblStyle w:val="TableGrid"/>
        <w:tblW w:w="0" w:type="auto"/>
        <w:tblLook w:val="04A0" w:firstRow="1" w:lastRow="0" w:firstColumn="1" w:lastColumn="0" w:noHBand="0" w:noVBand="1"/>
      </w:tblPr>
      <w:tblGrid>
        <w:gridCol w:w="9350"/>
      </w:tblGrid>
      <w:tr w:rsidR="002C2C10" w14:paraId="28401F71" w14:textId="77777777" w:rsidTr="002C2C10">
        <w:tc>
          <w:tcPr>
            <w:tcW w:w="9350" w:type="dxa"/>
          </w:tcPr>
          <w:p w14:paraId="6528881B" w14:textId="77777777" w:rsidR="002C2C10" w:rsidRDefault="002C2C10" w:rsidP="002C2C10"/>
          <w:p w14:paraId="275E4E73" w14:textId="77777777" w:rsidR="002C2C10" w:rsidRDefault="002C2C10" w:rsidP="002C2C10">
            <w:r>
              <w:t>@import 'source/lib/_lib';</w:t>
            </w:r>
          </w:p>
          <w:p w14:paraId="23B801C4" w14:textId="77777777" w:rsidR="002C2C10" w:rsidRDefault="002C2C10" w:rsidP="002C2C10">
            <w:r>
              <w:t>@import (css) 'styles';</w:t>
            </w:r>
          </w:p>
          <w:p w14:paraId="3EB10601" w14:textId="67F456EF" w:rsidR="002C2C10" w:rsidRDefault="002C2C10" w:rsidP="002C2C10"/>
        </w:tc>
      </w:tr>
    </w:tbl>
    <w:p w14:paraId="58E1F703" w14:textId="77777777" w:rsidR="002C2C10" w:rsidRDefault="002C2C10" w:rsidP="00223DD7"/>
    <w:p w14:paraId="750D32C3" w14:textId="6117BD50" w:rsidR="00EA00D7" w:rsidRDefault="00A034F9" w:rsidP="00223DD7">
      <w:r>
        <w:t>Nhưng trong quá trình phân giải đường dẫn file, ứng dụng thêm phần mở rộng .less cho các file tất cả các file được import, bởi vậy các file được xử lý cho lệnh ví dụ bên trên sẽ trông như thế này:</w:t>
      </w:r>
    </w:p>
    <w:tbl>
      <w:tblPr>
        <w:tblStyle w:val="TableGrid"/>
        <w:tblW w:w="0" w:type="auto"/>
        <w:tblLook w:val="04A0" w:firstRow="1" w:lastRow="0" w:firstColumn="1" w:lastColumn="0" w:noHBand="0" w:noVBand="1"/>
      </w:tblPr>
      <w:tblGrid>
        <w:gridCol w:w="9350"/>
      </w:tblGrid>
      <w:tr w:rsidR="00A034F9" w14:paraId="0E844994" w14:textId="77777777" w:rsidTr="00A034F9">
        <w:tc>
          <w:tcPr>
            <w:tcW w:w="9350" w:type="dxa"/>
          </w:tcPr>
          <w:p w14:paraId="79072F8A" w14:textId="77777777" w:rsidR="00A034F9" w:rsidRDefault="00A034F9" w:rsidP="00A034F9"/>
          <w:p w14:paraId="1511AD5A" w14:textId="77777777" w:rsidR="00A034F9" w:rsidRDefault="00A034F9" w:rsidP="00A034F9">
            <w:r>
              <w:t>@import 'source/lib/_lib.less';</w:t>
            </w:r>
          </w:p>
          <w:p w14:paraId="04E5A568" w14:textId="77777777" w:rsidR="00A034F9" w:rsidRDefault="00A034F9" w:rsidP="00A034F9">
            <w:r>
              <w:t>@import (css) 'styles.less';</w:t>
            </w:r>
          </w:p>
          <w:p w14:paraId="123175E3" w14:textId="62342112" w:rsidR="00A034F9" w:rsidRDefault="00A034F9" w:rsidP="00A034F9"/>
        </w:tc>
      </w:tr>
    </w:tbl>
    <w:p w14:paraId="24F8350B" w14:textId="77777777" w:rsidR="00A034F9" w:rsidRDefault="00A034F9" w:rsidP="00223DD7"/>
    <w:p w14:paraId="23B7BA25" w14:textId="38E12B95" w:rsidR="00A034F9" w:rsidRDefault="00A034F9" w:rsidP="00223DD7">
      <w:r>
        <w:t xml:space="preserve">Như là một kết quả, các file được xử lý là khác biệt so với các file nguồn. Bởi vậy khi ở chế độ Client-side hoặc khi sử dụng lệnh các lệnh grunt, ứng dụng không thể sử dụng liên kết tương đối tới các file nguồn. Thể hiện của việc đó là quá trình sao chép file và xuất bản chúng tới thư mục </w:t>
      </w:r>
      <w:r w:rsidRPr="00A034F9">
        <w:rPr>
          <w:highlight w:val="lightGray"/>
        </w:rPr>
        <w:t>pub/static</w:t>
      </w:r>
      <w:r>
        <w:t xml:space="preserve"> . Trong trường hợp import CSS resources, đây là kết quả không tìm thấy và không thể import được các file yêu cầu. </w:t>
      </w:r>
    </w:p>
    <w:p w14:paraId="493CADCF" w14:textId="77777777" w:rsidR="002E42EC" w:rsidRDefault="002E42EC" w:rsidP="00223DD7"/>
    <w:p w14:paraId="7C7A47C4" w14:textId="3BB1F003" w:rsidR="002C2C10" w:rsidRDefault="002C2C10" w:rsidP="002C2C10">
      <w:pPr>
        <w:pStyle w:val="Heading5"/>
      </w:pPr>
      <w:r>
        <w:t>Import remote CSS files</w:t>
      </w:r>
    </w:p>
    <w:p w14:paraId="7A201426" w14:textId="77777777" w:rsidR="002C2C10" w:rsidRDefault="002C2C10" w:rsidP="00223DD7"/>
    <w:p w14:paraId="5B516023" w14:textId="782C127A" w:rsidR="00A034F9" w:rsidRDefault="00A034F9" w:rsidP="00223DD7">
      <w:r>
        <w:t>Nếu bạn cần để import remote CSS file vào trong nguồn .less, sử dụng thêm ký hiệu url() . Cho ví dụ chúng ta import Google font thì ta làm như sau:</w:t>
      </w:r>
    </w:p>
    <w:tbl>
      <w:tblPr>
        <w:tblStyle w:val="TableGrid"/>
        <w:tblW w:w="0" w:type="auto"/>
        <w:tblLook w:val="04A0" w:firstRow="1" w:lastRow="0" w:firstColumn="1" w:lastColumn="0" w:noHBand="0" w:noVBand="1"/>
      </w:tblPr>
      <w:tblGrid>
        <w:gridCol w:w="9350"/>
      </w:tblGrid>
      <w:tr w:rsidR="00A034F9" w14:paraId="3D4C03A3" w14:textId="77777777" w:rsidTr="00A034F9">
        <w:tc>
          <w:tcPr>
            <w:tcW w:w="9350" w:type="dxa"/>
          </w:tcPr>
          <w:p w14:paraId="11CE958D" w14:textId="63EF659E" w:rsidR="00A034F9" w:rsidRDefault="00A034F9" w:rsidP="00223DD7">
            <w:r w:rsidRPr="00A034F9">
              <w:t>@import url('//fonts.googleapis.com/css?family=Titillium+Web:400,300,200,600.css');</w:t>
            </w:r>
          </w:p>
        </w:tc>
      </w:tr>
    </w:tbl>
    <w:p w14:paraId="5FC7343E" w14:textId="77777777" w:rsidR="00A034F9" w:rsidRDefault="00A034F9" w:rsidP="00223DD7"/>
    <w:p w14:paraId="6DD4DA86" w14:textId="3715BE06" w:rsidR="00F767FC" w:rsidRDefault="00F767FC" w:rsidP="00223DD7">
      <w:r>
        <w:t>Để thêm font tới các files CSS trong theme của bạn, sử dụng @font-face CSS rule cho thời gian nạp nhanh nhất.</w:t>
      </w:r>
    </w:p>
    <w:p w14:paraId="66787B0E" w14:textId="6EDF578F" w:rsidR="00F767FC" w:rsidRDefault="00F767FC" w:rsidP="00223DD7">
      <w:r>
        <w:t xml:space="preserve">Bằng cách này ứng dụng sẽ bỏ qua </w:t>
      </w:r>
      <w:r w:rsidRPr="003B1F14">
        <w:rPr>
          <w:highlight w:val="lightGray"/>
        </w:rPr>
        <w:t>@import</w:t>
      </w:r>
      <w:r>
        <w:t xml:space="preserve"> directive khi phân giải đường dẫn tới các nguồn tài nguyên địa phương – local resources</w:t>
      </w:r>
    </w:p>
    <w:p w14:paraId="345186D2" w14:textId="77777777" w:rsidR="002C2C10" w:rsidRDefault="002C2C10" w:rsidP="00223DD7"/>
    <w:p w14:paraId="747DAA1E" w14:textId="1BC5DBF4" w:rsidR="003B1F14" w:rsidRDefault="003B1F14" w:rsidP="00AB7532">
      <w:pPr>
        <w:pStyle w:val="Heading4"/>
      </w:pPr>
      <w:r>
        <w:t xml:space="preserve">@magento_import directive </w:t>
      </w:r>
    </w:p>
    <w:p w14:paraId="13F43C9C" w14:textId="77777777" w:rsidR="003B1F14" w:rsidRDefault="003B1F14" w:rsidP="00223DD7"/>
    <w:p w14:paraId="67887A8C" w14:textId="5C662214" w:rsidR="00AB7532" w:rsidRDefault="00AB7532" w:rsidP="00223DD7">
      <w:r w:rsidRPr="000847AD">
        <w:rPr>
          <w:highlight w:val="lightGray"/>
        </w:rPr>
        <w:t>@magento_import</w:t>
      </w:r>
      <w:r>
        <w:t xml:space="preserve"> là một ứng dụng cụ thể của Less directive để cho phép thêm include nhiều file bởi một mẫu tên – name pattern. Nó sử dụng để include các file với cùng tên ở các vị trí khác nhau</w:t>
      </w:r>
      <w:r w:rsidR="00B5705C">
        <w:t xml:space="preserve">, cho ví dụ các module khác nhau. Chuẩn @import directive là include một file đơn, nó được tìm thấy thông qua các file tĩnh được dự phòng – </w:t>
      </w:r>
      <w:hyperlink r:id="rId278" w:anchor="override-static-assets" w:history="1">
        <w:r w:rsidR="00B5705C" w:rsidRPr="00F73850">
          <w:rPr>
            <w:rStyle w:val="Hyperlink"/>
          </w:rPr>
          <w:t>static file fallback</w:t>
        </w:r>
      </w:hyperlink>
      <w:r w:rsidR="00B5705C">
        <w:t xml:space="preserve">. </w:t>
      </w:r>
    </w:p>
    <w:p w14:paraId="059F7C06" w14:textId="77777777" w:rsidR="00F73850" w:rsidRDefault="00F73850" w:rsidP="00223DD7"/>
    <w:p w14:paraId="55364E4D" w14:textId="68A00CBB" w:rsidR="00F73850" w:rsidRDefault="00F73850" w:rsidP="00223DD7">
      <w:r w:rsidRPr="006F7AF8">
        <w:rPr>
          <w:highlight w:val="lightGray"/>
        </w:rPr>
        <w:t>@magento_import</w:t>
      </w:r>
      <w:r>
        <w:t xml:space="preserve"> có thể sử dụng trong các file nguồn gốc của chỉ một theme. </w:t>
      </w:r>
    </w:p>
    <w:p w14:paraId="471AC262" w14:textId="77777777" w:rsidR="00F73850" w:rsidRDefault="00F73850" w:rsidP="00223DD7"/>
    <w:p w14:paraId="1093EAB9" w14:textId="49AEFA4D" w:rsidR="003B1F14" w:rsidRDefault="00AB7532" w:rsidP="00AB7532">
      <w:pPr>
        <w:pStyle w:val="Heading5"/>
      </w:pPr>
      <w:r>
        <w:t xml:space="preserve">@magento_import rules </w:t>
      </w:r>
    </w:p>
    <w:p w14:paraId="79EE653E" w14:textId="77777777" w:rsidR="00AB7532" w:rsidRDefault="00AB7532" w:rsidP="00223DD7"/>
    <w:p w14:paraId="4147306E" w14:textId="70D70359" w:rsidR="006F7AF8" w:rsidRDefault="006F7AF8" w:rsidP="00223DD7">
      <w:r>
        <w:t xml:space="preserve">Để include một </w:t>
      </w:r>
      <w:r w:rsidRPr="006F7AF8">
        <w:rPr>
          <w:highlight w:val="lightGray"/>
        </w:rPr>
        <w:t>.less</w:t>
      </w:r>
      <w:r>
        <w:t xml:space="preserve"> file sử dụng </w:t>
      </w:r>
      <w:r w:rsidRPr="006F7AF8">
        <w:rPr>
          <w:highlight w:val="lightGray"/>
        </w:rPr>
        <w:t>@magento_import</w:t>
      </w:r>
      <w:r>
        <w:t xml:space="preserve"> directive:</w:t>
      </w:r>
    </w:p>
    <w:p w14:paraId="6319D396" w14:textId="5827352E" w:rsidR="006F7AF8" w:rsidRDefault="006F7AF8" w:rsidP="006F7AF8">
      <w:pPr>
        <w:pStyle w:val="ListParagraph"/>
        <w:numPr>
          <w:ilvl w:val="0"/>
          <w:numId w:val="98"/>
        </w:numPr>
      </w:pPr>
      <w:r>
        <w:t xml:space="preserve">Để tránh việc xung đột với với cú pháp gốc của Less, @magento_import phải được </w:t>
      </w:r>
      <w:r w:rsidR="001978EA">
        <w:t xml:space="preserve">ghi chú lại với 2 dấu //. Nếu không thì LESS preproccessor bỏ qua nó. </w:t>
      </w:r>
    </w:p>
    <w:tbl>
      <w:tblPr>
        <w:tblStyle w:val="TableGrid"/>
        <w:tblW w:w="0" w:type="auto"/>
        <w:tblLook w:val="04A0" w:firstRow="1" w:lastRow="0" w:firstColumn="1" w:lastColumn="0" w:noHBand="0" w:noVBand="1"/>
      </w:tblPr>
      <w:tblGrid>
        <w:gridCol w:w="9350"/>
      </w:tblGrid>
      <w:tr w:rsidR="001978EA" w14:paraId="230D5E06" w14:textId="77777777" w:rsidTr="001978EA">
        <w:tc>
          <w:tcPr>
            <w:tcW w:w="9350" w:type="dxa"/>
          </w:tcPr>
          <w:p w14:paraId="1ACA072B" w14:textId="77777777" w:rsidR="001978EA" w:rsidRDefault="001978EA" w:rsidP="001978EA"/>
          <w:p w14:paraId="486C43B6" w14:textId="77777777" w:rsidR="001978EA" w:rsidRDefault="001978EA" w:rsidP="001978EA">
            <w:r>
              <w:t>//  Comment in a LESS document</w:t>
            </w:r>
          </w:p>
          <w:p w14:paraId="7C6E875D" w14:textId="77777777" w:rsidR="001978EA" w:rsidRDefault="001978EA" w:rsidP="001978EA"/>
          <w:p w14:paraId="374BEA5B" w14:textId="77777777" w:rsidR="001978EA" w:rsidRDefault="001978EA" w:rsidP="001978EA">
            <w:r>
              <w:t>//  Standard LESS import directive</w:t>
            </w:r>
          </w:p>
          <w:p w14:paraId="766A6A5D" w14:textId="77777777" w:rsidR="001978EA" w:rsidRDefault="001978EA" w:rsidP="001978EA">
            <w:r>
              <w:t>//  ---------------------------------------------</w:t>
            </w:r>
          </w:p>
          <w:p w14:paraId="6B7F72A9" w14:textId="77777777" w:rsidR="001978EA" w:rsidRDefault="001978EA" w:rsidP="001978EA"/>
          <w:p w14:paraId="135EA76C" w14:textId="77777777" w:rsidR="001978EA" w:rsidRDefault="001978EA" w:rsidP="001978EA">
            <w:r>
              <w:t>@import 'source/_reset';</w:t>
            </w:r>
          </w:p>
          <w:p w14:paraId="31498E9C" w14:textId="77777777" w:rsidR="001978EA" w:rsidRDefault="001978EA" w:rsidP="001978EA">
            <w:r>
              <w:t>@import '_styles';</w:t>
            </w:r>
          </w:p>
          <w:p w14:paraId="6DF0CF3C" w14:textId="77777777" w:rsidR="001978EA" w:rsidRDefault="001978EA" w:rsidP="001978EA"/>
          <w:p w14:paraId="4A4B2576" w14:textId="77777777" w:rsidR="001978EA" w:rsidRDefault="001978EA" w:rsidP="001978EA">
            <w:r>
              <w:t>//</w:t>
            </w:r>
          </w:p>
          <w:p w14:paraId="3FE8F2AA" w14:textId="77777777" w:rsidR="001978EA" w:rsidRDefault="001978EA" w:rsidP="001978EA">
            <w:r>
              <w:t>//  Custom LESS import directives</w:t>
            </w:r>
          </w:p>
          <w:p w14:paraId="66B23295" w14:textId="77777777" w:rsidR="001978EA" w:rsidRDefault="001978EA" w:rsidP="001978EA">
            <w:r>
              <w:t>//  ---------------------------------------------</w:t>
            </w:r>
          </w:p>
          <w:p w14:paraId="5D4B5B43" w14:textId="77777777" w:rsidR="001978EA" w:rsidRDefault="001978EA" w:rsidP="001978EA"/>
          <w:p w14:paraId="2EF91114" w14:textId="77777777" w:rsidR="001978EA" w:rsidRDefault="001978EA" w:rsidP="001978EA">
            <w:r w:rsidRPr="000847AD">
              <w:rPr>
                <w:highlight w:val="lightGray"/>
              </w:rPr>
              <w:t>//@magento_import 'source/_module.less';</w:t>
            </w:r>
            <w:r>
              <w:t xml:space="preserve"> // Theme modules</w:t>
            </w:r>
          </w:p>
          <w:p w14:paraId="2410E9C9" w14:textId="77777777" w:rsidR="001978EA" w:rsidRDefault="001978EA" w:rsidP="001978EA">
            <w:r>
              <w:t>//@magento_import 'source/_widgets.less'; // Theme widgets</w:t>
            </w:r>
          </w:p>
          <w:p w14:paraId="79E0EC66" w14:textId="77777777" w:rsidR="001978EA" w:rsidRDefault="001978EA" w:rsidP="001978EA">
            <w:r>
              <w:t>//@magento_import 'source/_extend.less'; // Extend for minor customization</w:t>
            </w:r>
          </w:p>
          <w:p w14:paraId="677232A2" w14:textId="37E57C5E" w:rsidR="001978EA" w:rsidRDefault="001978EA" w:rsidP="001978EA"/>
        </w:tc>
      </w:tr>
    </w:tbl>
    <w:p w14:paraId="4DC6A14F" w14:textId="77777777" w:rsidR="001978EA" w:rsidRDefault="001978EA" w:rsidP="001978EA"/>
    <w:p w14:paraId="09DC21A2" w14:textId="26AFC60B" w:rsidR="000847AD" w:rsidRDefault="000847AD" w:rsidP="000847AD">
      <w:pPr>
        <w:pStyle w:val="ListParagraph"/>
        <w:numPr>
          <w:ilvl w:val="0"/>
          <w:numId w:val="98"/>
        </w:numPr>
      </w:pPr>
      <w:r w:rsidRPr="000847AD">
        <w:rPr>
          <w:highlight w:val="lightGray"/>
        </w:rPr>
        <w:t>@magento_import</w:t>
      </w:r>
      <w:r>
        <w:t xml:space="preserve"> phải chứa đường dẫn file. Đường dẫn là chỉ định tương đối với file, nơi mà directive được gọi và có thể sử dụng dấu nháy đơn (‘) hoặc nháy kép (“). Cách tốt nhất chỉ rõ phần mở rộng của file trong đường dẫn, mặc dù về mặt kỹ thuật bạn có thể bỏ qua phần này. </w:t>
      </w:r>
    </w:p>
    <w:p w14:paraId="58C542B3" w14:textId="77777777" w:rsidR="00AB7532" w:rsidRDefault="00AB7532" w:rsidP="00223DD7"/>
    <w:p w14:paraId="229CA7FE" w14:textId="75C7AB89" w:rsidR="00AB7532" w:rsidRDefault="00AB7532" w:rsidP="00AB7532">
      <w:pPr>
        <w:pStyle w:val="Heading5"/>
      </w:pPr>
      <w:r>
        <w:lastRenderedPageBreak/>
        <w:t xml:space="preserve">@magento_import processing </w:t>
      </w:r>
    </w:p>
    <w:p w14:paraId="6EE58261" w14:textId="77777777" w:rsidR="00AB7532" w:rsidRDefault="00AB7532" w:rsidP="00223DD7"/>
    <w:p w14:paraId="404D49DF" w14:textId="732A4D8F" w:rsidR="000847AD" w:rsidRDefault="000847AD" w:rsidP="00223DD7">
      <w:r>
        <w:t xml:space="preserve">Trong phạm vi của nguồn tài nguyên tĩnh được xử lý trước – static resources, </w:t>
      </w:r>
      <w:r w:rsidR="00A67AC2">
        <w:t>bộ xử lý less làm theo các bước sau:</w:t>
      </w:r>
    </w:p>
    <w:p w14:paraId="3239EC48" w14:textId="61B925BA" w:rsidR="00A67AC2" w:rsidRDefault="00A67AC2" w:rsidP="00A67AC2">
      <w:pPr>
        <w:pStyle w:val="ListParagraph"/>
        <w:numPr>
          <w:ilvl w:val="0"/>
          <w:numId w:val="99"/>
        </w:numPr>
      </w:pPr>
      <w:r>
        <w:t xml:space="preserve">Tìm kiếm tất cả @magento_import directive </w:t>
      </w:r>
    </w:p>
    <w:p w14:paraId="1A76FC48" w14:textId="4620D554" w:rsidR="00A67AC2" w:rsidRDefault="00A67AC2" w:rsidP="00A67AC2">
      <w:pPr>
        <w:pStyle w:val="ListParagraph"/>
        <w:numPr>
          <w:ilvl w:val="0"/>
          <w:numId w:val="99"/>
        </w:numPr>
      </w:pPr>
      <w:r>
        <w:t xml:space="preserve">Thay thế </w:t>
      </w:r>
      <w:r w:rsidRPr="00A67AC2">
        <w:rPr>
          <w:highlight w:val="lightGray"/>
        </w:rPr>
        <w:t>@magento_import</w:t>
      </w:r>
      <w:r>
        <w:t xml:space="preserve"> directive với chuẩn @import directives. Phần sau chỉ định đường dẫn đến files cụ thể tương ứng với mẫu được chỉ định trong </w:t>
      </w:r>
      <w:r w:rsidRPr="00A67AC2">
        <w:rPr>
          <w:highlight w:val="lightGray"/>
        </w:rPr>
        <w:t>@magento_import</w:t>
      </w:r>
      <w:r>
        <w:t xml:space="preserve"> </w:t>
      </w:r>
    </w:p>
    <w:p w14:paraId="16E94D07" w14:textId="77777777" w:rsidR="00A67AC2" w:rsidRDefault="00A67AC2" w:rsidP="00A67AC2"/>
    <w:p w14:paraId="765ACF79" w14:textId="14D64C05" w:rsidR="00A67AC2" w:rsidRDefault="00A67AC2" w:rsidP="00A67AC2">
      <w:r>
        <w:t xml:space="preserve">Ví dụ cách @magento_import được sử dụng và xử lý trong </w:t>
      </w:r>
      <w:r w:rsidRPr="002A7498">
        <w:rPr>
          <w:highlight w:val="lightGray"/>
        </w:rPr>
        <w:t>Magento_Blank_theme_dir/web/css/styles-l.less</w:t>
      </w:r>
      <w:r>
        <w:t xml:space="preserve"> </w:t>
      </w:r>
    </w:p>
    <w:p w14:paraId="080CA0FB" w14:textId="59254E0F" w:rsidR="00AB7532" w:rsidRDefault="002A7498" w:rsidP="002A7498">
      <w:pPr>
        <w:pStyle w:val="ListParagraph"/>
        <w:numPr>
          <w:ilvl w:val="0"/>
          <w:numId w:val="100"/>
        </w:numPr>
      </w:pPr>
      <w:r>
        <w:t>Before</w:t>
      </w:r>
    </w:p>
    <w:p w14:paraId="50E415CE" w14:textId="4CFB88B8" w:rsidR="002A7498" w:rsidRDefault="002A7498" w:rsidP="002A7498">
      <w:r>
        <w:t>Trong Magento_Blank_theme_dir/web/css/styles-l.less thì đây là directive:</w:t>
      </w:r>
    </w:p>
    <w:tbl>
      <w:tblPr>
        <w:tblStyle w:val="TableGrid"/>
        <w:tblW w:w="0" w:type="auto"/>
        <w:tblLook w:val="04A0" w:firstRow="1" w:lastRow="0" w:firstColumn="1" w:lastColumn="0" w:noHBand="0" w:noVBand="1"/>
      </w:tblPr>
      <w:tblGrid>
        <w:gridCol w:w="9350"/>
      </w:tblGrid>
      <w:tr w:rsidR="002A7498" w14:paraId="3992AD9C" w14:textId="77777777" w:rsidTr="002A7498">
        <w:tc>
          <w:tcPr>
            <w:tcW w:w="9350" w:type="dxa"/>
          </w:tcPr>
          <w:p w14:paraId="0BF582D2" w14:textId="77777777" w:rsidR="002A7498" w:rsidRDefault="002A7498" w:rsidP="002A7498">
            <w:r>
              <w:t>..</w:t>
            </w:r>
          </w:p>
          <w:p w14:paraId="64A870ED" w14:textId="77777777" w:rsidR="002A7498" w:rsidRDefault="002A7498" w:rsidP="002A7498">
            <w:r>
              <w:t xml:space="preserve"> //@magento_import 'source/_widgets.less'; // Theme widgets</w:t>
            </w:r>
          </w:p>
          <w:p w14:paraId="50ED4591" w14:textId="2D012E9B" w:rsidR="002A7498" w:rsidRDefault="002A7498" w:rsidP="002A7498">
            <w:r>
              <w:t>..</w:t>
            </w:r>
          </w:p>
        </w:tc>
      </w:tr>
    </w:tbl>
    <w:p w14:paraId="58EF06A4" w14:textId="77777777" w:rsidR="002A7498" w:rsidRDefault="002A7498" w:rsidP="002A7498"/>
    <w:p w14:paraId="14EC6C18" w14:textId="04DC0F67" w:rsidR="002A7498" w:rsidRDefault="002A7498" w:rsidP="002A7498">
      <w:r>
        <w:t>Sau đó file được xử lý, và kết quả như sau:</w:t>
      </w:r>
    </w:p>
    <w:p w14:paraId="4ABB0C84" w14:textId="77777777" w:rsidR="002A7498" w:rsidRDefault="002A7498" w:rsidP="002A7498"/>
    <w:tbl>
      <w:tblPr>
        <w:tblStyle w:val="TableGrid"/>
        <w:tblW w:w="0" w:type="auto"/>
        <w:tblLook w:val="04A0" w:firstRow="1" w:lastRow="0" w:firstColumn="1" w:lastColumn="0" w:noHBand="0" w:noVBand="1"/>
      </w:tblPr>
      <w:tblGrid>
        <w:gridCol w:w="9350"/>
      </w:tblGrid>
      <w:tr w:rsidR="002A7498" w14:paraId="48629BA8" w14:textId="77777777" w:rsidTr="002A7498">
        <w:tc>
          <w:tcPr>
            <w:tcW w:w="9350" w:type="dxa"/>
          </w:tcPr>
          <w:p w14:paraId="10D51125" w14:textId="77777777" w:rsidR="002A7498" w:rsidRDefault="002A7498" w:rsidP="002A7498"/>
          <w:p w14:paraId="4E22E4D2" w14:textId="77777777" w:rsidR="002A7498" w:rsidRDefault="002A7498" w:rsidP="002A7498">
            <w:r>
              <w:t>@import '../Magento_Catalog/css/source/_widgets.less';</w:t>
            </w:r>
          </w:p>
          <w:p w14:paraId="2BB13C15" w14:textId="77777777" w:rsidR="002A7498" w:rsidRDefault="002A7498" w:rsidP="002A7498">
            <w:r>
              <w:t>@import '../Magento_Cms/css/source/_widgets.less';</w:t>
            </w:r>
          </w:p>
          <w:p w14:paraId="495ACBC4" w14:textId="77777777" w:rsidR="002A7498" w:rsidRDefault="002A7498" w:rsidP="002A7498">
            <w:r>
              <w:t>@import '../Magento_Reports/css/source/_widgets.less';</w:t>
            </w:r>
          </w:p>
          <w:p w14:paraId="3B480BC0" w14:textId="77777777" w:rsidR="002A7498" w:rsidRDefault="002A7498" w:rsidP="002A7498">
            <w:r>
              <w:t>@import '../Magento_Sales/css/source/_widgets.less';</w:t>
            </w:r>
          </w:p>
          <w:p w14:paraId="150235C2" w14:textId="77777777" w:rsidR="002A7498" w:rsidRDefault="002A7498" w:rsidP="002A7498">
            <w:r>
              <w:t xml:space="preserve"> // Theme widgets</w:t>
            </w:r>
          </w:p>
          <w:p w14:paraId="733160FC" w14:textId="55F78DA7" w:rsidR="002A7498" w:rsidRDefault="002A7498" w:rsidP="002A7498"/>
        </w:tc>
      </w:tr>
    </w:tbl>
    <w:p w14:paraId="0947A808" w14:textId="77777777" w:rsidR="002A7498" w:rsidRDefault="002A7498" w:rsidP="002A7498"/>
    <w:p w14:paraId="623F332E" w14:textId="3E14C6DA" w:rsidR="00137FCB" w:rsidRDefault="00137FCB" w:rsidP="00137FCB">
      <w:pPr>
        <w:pStyle w:val="Heading4"/>
      </w:pPr>
      <w:r>
        <w:t xml:space="preserve">Deploy styles for enable module only </w:t>
      </w:r>
    </w:p>
    <w:p w14:paraId="2D9B68EB" w14:textId="77777777" w:rsidR="00137FCB" w:rsidRDefault="00137FCB" w:rsidP="002A7498"/>
    <w:p w14:paraId="65B1A868" w14:textId="06891FA9" w:rsidR="00C930C5" w:rsidRDefault="00C930C5" w:rsidP="002A7498">
      <w:r>
        <w:t xml:space="preserve">(Khả năng này được giới thiệu đến khi bạn ở </w:t>
      </w:r>
      <w:r w:rsidRPr="00C930C5">
        <w:rPr>
          <w:color w:val="FF0000"/>
        </w:rPr>
        <w:t>Magento 2.4.8</w:t>
      </w:r>
      <w:r>
        <w:t>)</w:t>
      </w:r>
    </w:p>
    <w:p w14:paraId="3502ABEB" w14:textId="12551920" w:rsidR="00137FCB" w:rsidRDefault="00137FCB" w:rsidP="002A7498">
      <w:r>
        <w:t xml:space="preserve">Bởi mặc định, </w:t>
      </w:r>
      <w:r w:rsidR="00C930C5">
        <w:t xml:space="preserve">lõi code cơ bản import tất cả CSS từ tất cả các module, bất kể liệu module đó là đang được bật hoặc tắt. Điều này tạo ra một lượng lớn CSS file không cần thiết, nó có thể làm trì hoãn việc trình duyệt đọc dữ liệu đặc biệt là các stores có nhiều modules và custom styles. Để giảm thiểu kích cỡ của file CSS đầu ra và cải tiến hiệu năng của trình duyệt, bạn có thể sử dụng cờ  </w:t>
      </w:r>
      <w:r w:rsidR="00C930C5" w:rsidRPr="00C930C5">
        <w:rPr>
          <w:highlight w:val="lightGray"/>
        </w:rPr>
        <w:t>static_content_only_enabled_modules</w:t>
      </w:r>
      <w:r w:rsidR="00C930C5">
        <w:t xml:space="preserve"> . </w:t>
      </w:r>
    </w:p>
    <w:p w14:paraId="2F4F5AA4" w14:textId="0360623D" w:rsidR="00C930C5" w:rsidRDefault="00C930C5" w:rsidP="00C930C5">
      <w:pPr>
        <w:pStyle w:val="ListParagraph"/>
        <w:numPr>
          <w:ilvl w:val="0"/>
          <w:numId w:val="101"/>
        </w:numPr>
      </w:pPr>
      <w:r>
        <w:t>Thêm dòng này ở vị trí đầu tiên của mảng trong /</w:t>
      </w:r>
      <w:r w:rsidRPr="00C930C5">
        <w:rPr>
          <w:highlight w:val="lightGray"/>
        </w:rPr>
        <w:t>app/etc/env.php</w:t>
      </w:r>
      <w:r>
        <w:t xml:space="preserve"> hoặc </w:t>
      </w:r>
      <w:r w:rsidRPr="00C930C5">
        <w:rPr>
          <w:highlight w:val="lightGray"/>
        </w:rPr>
        <w:t>app/etc/config.php</w:t>
      </w:r>
      <w:r>
        <w:t xml:space="preserve"> </w:t>
      </w:r>
    </w:p>
    <w:p w14:paraId="68B8D6EE" w14:textId="77777777" w:rsidR="002A7498" w:rsidRDefault="002A7498" w:rsidP="002A7498"/>
    <w:p w14:paraId="35B143E5" w14:textId="77777777" w:rsidR="00C930C5" w:rsidRDefault="00C930C5" w:rsidP="002A7498"/>
    <w:p w14:paraId="6C866BA0" w14:textId="77777777" w:rsidR="00C930C5" w:rsidRDefault="00C930C5" w:rsidP="002A7498"/>
    <w:tbl>
      <w:tblPr>
        <w:tblStyle w:val="TableGrid"/>
        <w:tblW w:w="0" w:type="auto"/>
        <w:tblLook w:val="04A0" w:firstRow="1" w:lastRow="0" w:firstColumn="1" w:lastColumn="0" w:noHBand="0" w:noVBand="1"/>
      </w:tblPr>
      <w:tblGrid>
        <w:gridCol w:w="9350"/>
      </w:tblGrid>
      <w:tr w:rsidR="00C930C5" w14:paraId="281BE8F8" w14:textId="77777777" w:rsidTr="00C930C5">
        <w:tc>
          <w:tcPr>
            <w:tcW w:w="9350" w:type="dxa"/>
          </w:tcPr>
          <w:p w14:paraId="664CFA73" w14:textId="77777777" w:rsidR="00C930C5" w:rsidRDefault="00C930C5" w:rsidP="00C930C5"/>
          <w:p w14:paraId="2A0BE3E1" w14:textId="77777777" w:rsidR="00C930C5" w:rsidRDefault="00C930C5" w:rsidP="00C930C5">
            <w:r>
              <w:t>return [</w:t>
            </w:r>
          </w:p>
          <w:p w14:paraId="2531EA4F" w14:textId="77777777" w:rsidR="00C930C5" w:rsidRDefault="00C930C5" w:rsidP="00C930C5">
            <w:r w:rsidRPr="00C930C5">
              <w:rPr>
                <w:color w:val="FF0000"/>
              </w:rPr>
              <w:t>'static_content_only_enabled_modules</w:t>
            </w:r>
            <w:r>
              <w:t>' =&gt; true,</w:t>
            </w:r>
          </w:p>
          <w:p w14:paraId="06F69BB0" w14:textId="77777777" w:rsidR="00C930C5" w:rsidRDefault="00C930C5" w:rsidP="00C930C5">
            <w:r>
              <w:t>//...other lines</w:t>
            </w:r>
          </w:p>
          <w:p w14:paraId="74687492" w14:textId="77777777" w:rsidR="00C930C5" w:rsidRDefault="00C930C5" w:rsidP="00C930C5">
            <w:r>
              <w:t>]</w:t>
            </w:r>
          </w:p>
          <w:p w14:paraId="32D17255" w14:textId="3DBF7140" w:rsidR="00C930C5" w:rsidRDefault="00C930C5" w:rsidP="00C930C5"/>
        </w:tc>
      </w:tr>
    </w:tbl>
    <w:p w14:paraId="7BDBC53E" w14:textId="77777777" w:rsidR="00C930C5" w:rsidRDefault="00C930C5" w:rsidP="002A7498"/>
    <w:p w14:paraId="3230FFE5" w14:textId="029F8B2D" w:rsidR="00C930C5" w:rsidRDefault="00C930C5" w:rsidP="00C930C5">
      <w:pPr>
        <w:pStyle w:val="ListParagraph"/>
        <w:numPr>
          <w:ilvl w:val="1"/>
          <w:numId w:val="100"/>
        </w:numPr>
      </w:pPr>
      <w:r>
        <w:t>Thiết lập giá trị true để triển khai styles</w:t>
      </w:r>
      <w:r w:rsidR="00EC49CD">
        <w:t xml:space="preserve"> từ các module được bật chỉ từ các file css cuối cùng (styles-l.css </w:t>
      </w:r>
      <w:r w:rsidR="00C91C18">
        <w:t>,</w:t>
      </w:r>
      <w:r w:rsidR="00EC49CD">
        <w:t>style-m.css)</w:t>
      </w:r>
    </w:p>
    <w:p w14:paraId="0537A836" w14:textId="1035E8FD" w:rsidR="00EC49CD" w:rsidRDefault="00EC49CD" w:rsidP="00C930C5">
      <w:pPr>
        <w:pStyle w:val="ListParagraph"/>
        <w:numPr>
          <w:ilvl w:val="1"/>
          <w:numId w:val="100"/>
        </w:numPr>
      </w:pPr>
      <w:r>
        <w:t>Thiết lập giá trị false để triển khai tất cả styles, bất cứ trạng thái module nào</w:t>
      </w:r>
    </w:p>
    <w:p w14:paraId="433CD7F7" w14:textId="77777777" w:rsidR="00EC49CD" w:rsidRDefault="00EC49CD" w:rsidP="00EC49CD"/>
    <w:p w14:paraId="19591E95" w14:textId="27F97E64" w:rsidR="00EC49CD" w:rsidRDefault="00EC49CD" w:rsidP="00EC49CD">
      <w:pPr>
        <w:pStyle w:val="ListParagraph"/>
        <w:numPr>
          <w:ilvl w:val="0"/>
          <w:numId w:val="101"/>
        </w:numPr>
      </w:pPr>
      <w:r>
        <w:t xml:space="preserve">Cập nhật cấu hình của bạn </w:t>
      </w:r>
    </w:p>
    <w:p w14:paraId="450BEE5F" w14:textId="77777777" w:rsidR="00EC49CD" w:rsidRDefault="00EC49CD" w:rsidP="00EC49CD"/>
    <w:tbl>
      <w:tblPr>
        <w:tblStyle w:val="TableGrid"/>
        <w:tblW w:w="0" w:type="auto"/>
        <w:tblLook w:val="04A0" w:firstRow="1" w:lastRow="0" w:firstColumn="1" w:lastColumn="0" w:noHBand="0" w:noVBand="1"/>
      </w:tblPr>
      <w:tblGrid>
        <w:gridCol w:w="9350"/>
      </w:tblGrid>
      <w:tr w:rsidR="00EC49CD" w14:paraId="7F85A4B0" w14:textId="77777777" w:rsidTr="00EC49CD">
        <w:tc>
          <w:tcPr>
            <w:tcW w:w="9350" w:type="dxa"/>
          </w:tcPr>
          <w:p w14:paraId="4B907281" w14:textId="4C1386AB" w:rsidR="00EC49CD" w:rsidRDefault="00EC49CD" w:rsidP="00EC49CD">
            <w:r w:rsidRPr="00EC49CD">
              <w:t>bin/magento app:config:import</w:t>
            </w:r>
            <w:r>
              <w:t xml:space="preserve"> </w:t>
            </w:r>
          </w:p>
        </w:tc>
      </w:tr>
    </w:tbl>
    <w:p w14:paraId="597CE8BD" w14:textId="77777777" w:rsidR="00EC49CD" w:rsidRDefault="00EC49CD" w:rsidP="00EC49CD"/>
    <w:tbl>
      <w:tblPr>
        <w:tblStyle w:val="TableGrid"/>
        <w:tblW w:w="0" w:type="auto"/>
        <w:tblLook w:val="04A0" w:firstRow="1" w:lastRow="0" w:firstColumn="1" w:lastColumn="0" w:noHBand="0" w:noVBand="1"/>
      </w:tblPr>
      <w:tblGrid>
        <w:gridCol w:w="9350"/>
      </w:tblGrid>
      <w:tr w:rsidR="00EC49CD" w14:paraId="432C9DF3" w14:textId="77777777" w:rsidTr="00EC49CD">
        <w:tc>
          <w:tcPr>
            <w:tcW w:w="9350" w:type="dxa"/>
          </w:tcPr>
          <w:p w14:paraId="03C1F6FB" w14:textId="2D994A63" w:rsidR="00EC49CD" w:rsidRDefault="00EC49CD" w:rsidP="00EC49CD">
            <w:r w:rsidRPr="00EC49CD">
              <w:t>bin/magento setup:upgrade</w:t>
            </w:r>
          </w:p>
        </w:tc>
      </w:tr>
    </w:tbl>
    <w:p w14:paraId="2422324D" w14:textId="77777777" w:rsidR="00EC49CD" w:rsidRDefault="00EC49CD" w:rsidP="00EC49CD"/>
    <w:p w14:paraId="4EF08831" w14:textId="78559DE4" w:rsidR="00EC49CD" w:rsidRDefault="00EC49CD" w:rsidP="00EC49CD">
      <w:pPr>
        <w:pStyle w:val="ListParagraph"/>
        <w:numPr>
          <w:ilvl w:val="0"/>
          <w:numId w:val="101"/>
        </w:numPr>
      </w:pPr>
      <w:r>
        <w:t xml:space="preserve">Triển khai lại nội dung tĩnh – static content </w:t>
      </w:r>
    </w:p>
    <w:tbl>
      <w:tblPr>
        <w:tblStyle w:val="TableGrid"/>
        <w:tblW w:w="0" w:type="auto"/>
        <w:tblLook w:val="04A0" w:firstRow="1" w:lastRow="0" w:firstColumn="1" w:lastColumn="0" w:noHBand="0" w:noVBand="1"/>
      </w:tblPr>
      <w:tblGrid>
        <w:gridCol w:w="9350"/>
      </w:tblGrid>
      <w:tr w:rsidR="00EC49CD" w14:paraId="15968864" w14:textId="77777777" w:rsidTr="00EC49CD">
        <w:tc>
          <w:tcPr>
            <w:tcW w:w="9350" w:type="dxa"/>
          </w:tcPr>
          <w:p w14:paraId="70D77AFF" w14:textId="5393CDFA" w:rsidR="00EC49CD" w:rsidRDefault="00EC49CD" w:rsidP="00EC49CD">
            <w:r w:rsidRPr="00EC49CD">
              <w:t>bin/magento setup:static-content:deploy en_US --area frontend</w:t>
            </w:r>
            <w:r>
              <w:t xml:space="preserve"> </w:t>
            </w:r>
          </w:p>
        </w:tc>
      </w:tr>
    </w:tbl>
    <w:p w14:paraId="7EC22014" w14:textId="77777777" w:rsidR="00EC49CD" w:rsidRDefault="00EC49CD" w:rsidP="00EC49CD"/>
    <w:p w14:paraId="6851D738" w14:textId="3C91E89A" w:rsidR="00EC49CD" w:rsidRDefault="00EC49CD" w:rsidP="00EC49CD">
      <w:r>
        <w:t xml:space="preserve">Thay thế </w:t>
      </w:r>
      <w:r w:rsidRPr="002264CC">
        <w:rPr>
          <w:highlight w:val="lightGray"/>
        </w:rPr>
        <w:t>en_US</w:t>
      </w:r>
      <w:r>
        <w:t xml:space="preserve"> với mã vị trí ngôn ngữ cụ thể nếu cửa hàng của bạn sử dụng ngôn ngữ khác. </w:t>
      </w:r>
    </w:p>
    <w:p w14:paraId="59CD85C6" w14:textId="77777777" w:rsidR="00EC49CD" w:rsidRDefault="00EC49CD" w:rsidP="00EC49CD"/>
    <w:p w14:paraId="4D1D08A3" w14:textId="3CEE1FDF" w:rsidR="00092F71" w:rsidRDefault="003939CA" w:rsidP="003939CA">
      <w:pPr>
        <w:pStyle w:val="Heading2"/>
      </w:pPr>
      <w:r>
        <w:t xml:space="preserve">Chương 12: Responsive web design </w:t>
      </w:r>
      <w:r w:rsidR="001A07B8">
        <w:t xml:space="preserve">– Thiết kế web thích ứng </w:t>
      </w:r>
    </w:p>
    <w:p w14:paraId="2FEDD422" w14:textId="77777777" w:rsidR="003939CA" w:rsidRDefault="003939CA" w:rsidP="00092F71"/>
    <w:p w14:paraId="067965CB" w14:textId="66B23EF2" w:rsidR="00E72CBA" w:rsidRDefault="00E72CBA" w:rsidP="00092F71">
      <w:r>
        <w:t>Resonpsive web design (RWD – được nhắc đến như là thiết kế đáp ứng) làm cho website cung cấp trải nghiệm xem tối ưu trên nhiều thiết bị (từ lớn, độ phân giải cao tới mobile phone).</w:t>
      </w:r>
    </w:p>
    <w:p w14:paraId="4C90B666" w14:textId="552C2C9D" w:rsidR="00E72CBA" w:rsidRDefault="00931060" w:rsidP="00092F71">
      <w:r>
        <w:t xml:space="preserve">Các Theme có sẵn </w:t>
      </w:r>
      <w:r w:rsidRPr="00FC714C">
        <w:rPr>
          <w:b/>
        </w:rPr>
        <w:t>Blank</w:t>
      </w:r>
      <w:r>
        <w:t xml:space="preserve"> và </w:t>
      </w:r>
      <w:r w:rsidRPr="00FC714C">
        <w:rPr>
          <w:b/>
        </w:rPr>
        <w:t>Luma</w:t>
      </w:r>
      <w:r>
        <w:t xml:space="preserve"> (Luma kế thừa từ Blank) sử dụng phương pháp tiếp cận</w:t>
      </w:r>
      <w:r w:rsidR="00756279">
        <w:t xml:space="preserve"> mobile first.Nó được thực hiện chính là bằng CSS và Javascript. </w:t>
      </w:r>
      <w:r>
        <w:t xml:space="preserve"> </w:t>
      </w:r>
    </w:p>
    <w:p w14:paraId="08C090F5" w14:textId="79F6932F" w:rsidR="003939CA" w:rsidRDefault="00F85058" w:rsidP="00092F71">
      <w:r>
        <w:t xml:space="preserve">Theo hình ảnh minh hoạ thì đây là cùng một trang xây dựng trên Blank theme được xem trên mobile, tablet và desktop. </w:t>
      </w:r>
    </w:p>
    <w:p w14:paraId="56BA3DAB" w14:textId="4425E3D9" w:rsidR="00092F71" w:rsidRDefault="00D2375A" w:rsidP="00092F71">
      <w:r>
        <w:rPr>
          <w:noProof/>
        </w:rPr>
        <w:lastRenderedPageBreak/>
        <w:drawing>
          <wp:inline distT="0" distB="0" distL="0" distR="0" wp14:anchorId="7CA2D9F0" wp14:editId="650E8363">
            <wp:extent cx="5076862" cy="311946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025-04-20 051706.png"/>
                    <pic:cNvPicPr/>
                  </pic:nvPicPr>
                  <pic:blipFill>
                    <a:blip r:embed="rId279">
                      <a:extLst>
                        <a:ext uri="{28A0092B-C50C-407E-A947-70E740481C1C}">
                          <a14:useLocalDpi xmlns:a14="http://schemas.microsoft.com/office/drawing/2010/main" val="0"/>
                        </a:ext>
                      </a:extLst>
                    </a:blip>
                    <a:stretch>
                      <a:fillRect/>
                    </a:stretch>
                  </pic:blipFill>
                  <pic:spPr>
                    <a:xfrm>
                      <a:off x="0" y="0"/>
                      <a:ext cx="5076862" cy="3119460"/>
                    </a:xfrm>
                    <a:prstGeom prst="rect">
                      <a:avLst/>
                    </a:prstGeom>
                  </pic:spPr>
                </pic:pic>
              </a:graphicData>
            </a:graphic>
          </wp:inline>
        </w:drawing>
      </w:r>
    </w:p>
    <w:p w14:paraId="6344B2A2" w14:textId="77777777" w:rsidR="00742BAA" w:rsidRDefault="00742BAA" w:rsidP="00092F71"/>
    <w:p w14:paraId="5D85EA9C" w14:textId="3AC09445" w:rsidR="00742BAA" w:rsidRDefault="00742BAA" w:rsidP="00092F71">
      <w:r>
        <w:t xml:space="preserve">Chúng tôi gợi ý đó là sử dụng Blank theme, như là điểm bắt đầu của việc tuỳ chỉnh. Đó chính là các custom theme nên được kế thừa từ Blank Theme. </w:t>
      </w:r>
    </w:p>
    <w:tbl>
      <w:tblPr>
        <w:tblStyle w:val="TableGrid"/>
        <w:tblW w:w="0" w:type="auto"/>
        <w:tblLook w:val="04A0" w:firstRow="1" w:lastRow="0" w:firstColumn="1" w:lastColumn="0" w:noHBand="0" w:noVBand="1"/>
      </w:tblPr>
      <w:tblGrid>
        <w:gridCol w:w="9350"/>
      </w:tblGrid>
      <w:tr w:rsidR="00962D61" w14:paraId="7FDCA455" w14:textId="77777777" w:rsidTr="00962D61">
        <w:tc>
          <w:tcPr>
            <w:tcW w:w="9350" w:type="dxa"/>
          </w:tcPr>
          <w:p w14:paraId="0F5D0D87" w14:textId="1EA7F172" w:rsidR="00962D61" w:rsidRDefault="00AF7872" w:rsidP="00092F71">
            <w:hyperlink r:id="rId280" w:history="1">
              <w:r w:rsidR="00962D61" w:rsidRPr="008D4543">
                <w:rPr>
                  <w:rStyle w:val="Hyperlink"/>
                </w:rPr>
                <w:t>https://developer.adobe.com/commerce/frontend-core/guide/responsive-design/</w:t>
              </w:r>
            </w:hyperlink>
            <w:r w:rsidR="00962D61">
              <w:t xml:space="preserve"> </w:t>
            </w:r>
          </w:p>
        </w:tc>
      </w:tr>
    </w:tbl>
    <w:p w14:paraId="4E06D998" w14:textId="77777777" w:rsidR="00742BAA" w:rsidRDefault="00742BAA" w:rsidP="00092F71"/>
    <w:p w14:paraId="69A95D04" w14:textId="3DB1A9E6" w:rsidR="00F47054" w:rsidRDefault="00F47054" w:rsidP="00092F71">
      <w:r>
        <w:t xml:space="preserve">Trong chương này chúng ta sẽ miêu tả tiếp cận cụ thể sử dụng Blank Theme, và cung cấp các đề xuất thực hành trên cách </w:t>
      </w:r>
      <w:r w:rsidR="006F6EC5">
        <w:t xml:space="preserve">để </w:t>
      </w:r>
      <w:r>
        <w:t xml:space="preserve">tiếp cận theme của bạn. </w:t>
      </w:r>
    </w:p>
    <w:p w14:paraId="3C66ECFB" w14:textId="4F3DD10A" w:rsidR="00F47054" w:rsidRDefault="00107C06" w:rsidP="00107C06">
      <w:pPr>
        <w:pStyle w:val="ListParagraph"/>
        <w:numPr>
          <w:ilvl w:val="0"/>
          <w:numId w:val="72"/>
        </w:numPr>
      </w:pPr>
      <w:r>
        <w:t>CSS in responsive design</w:t>
      </w:r>
    </w:p>
    <w:p w14:paraId="79E131BB" w14:textId="58AC7549" w:rsidR="00107C06" w:rsidRDefault="00107C06" w:rsidP="00107C06">
      <w:pPr>
        <w:pStyle w:val="ListParagraph"/>
        <w:numPr>
          <w:ilvl w:val="0"/>
          <w:numId w:val="72"/>
        </w:numPr>
      </w:pPr>
      <w:r>
        <w:t>Javascript in responsive design</w:t>
      </w:r>
    </w:p>
    <w:p w14:paraId="11893B16" w14:textId="6B1C577F" w:rsidR="00107C06" w:rsidRDefault="00107C06" w:rsidP="00107C06">
      <w:pPr>
        <w:pStyle w:val="ListParagraph"/>
        <w:numPr>
          <w:ilvl w:val="0"/>
          <w:numId w:val="72"/>
        </w:numPr>
      </w:pPr>
      <w:r>
        <w:t>Customizing RWD: ilustration</w:t>
      </w:r>
    </w:p>
    <w:p w14:paraId="77D67E26" w14:textId="2845FDFF" w:rsidR="00742BAA" w:rsidRDefault="00742BAA" w:rsidP="00605BA6">
      <w:pPr>
        <w:pStyle w:val="Heading3"/>
      </w:pPr>
      <w:r>
        <w:t xml:space="preserve">12.1 CSS in responsive design </w:t>
      </w:r>
    </w:p>
    <w:p w14:paraId="7AB26127" w14:textId="77777777" w:rsidR="00742BAA" w:rsidRDefault="00742BAA" w:rsidP="00092F71"/>
    <w:p w14:paraId="4C1A4CEB" w14:textId="288C983C" w:rsidR="00605BA6" w:rsidRDefault="00D4415B" w:rsidP="00092F71">
      <w:r w:rsidRPr="008D53E1">
        <w:rPr>
          <w:highlight w:val="lightGray"/>
        </w:rPr>
        <w:t>Stylesheet</w:t>
      </w:r>
      <w:r>
        <w:t xml:space="preserve"> đó chính là công cụ chính trong cài đặt responsive </w:t>
      </w:r>
      <w:r w:rsidR="008D53E1">
        <w:t xml:space="preserve">web </w:t>
      </w:r>
      <w:r>
        <w:t>design (RWD)</w:t>
      </w:r>
      <w:r w:rsidR="001162BE">
        <w:t xml:space="preserve">. Trong chương này chúng ta sẽ miêu tả cơ chế và tiếp cận để xây dựng RWD sử dụng với theme mặc định. Để tái sử dụng chúng trong custom theme của bạn, làm theme của bạn kế thừa từ Blank theme. </w:t>
      </w:r>
    </w:p>
    <w:p w14:paraId="6F825435" w14:textId="77777777" w:rsidR="00F876AC" w:rsidRDefault="00F876AC" w:rsidP="00092F71"/>
    <w:p w14:paraId="06C9916C" w14:textId="779FB204" w:rsidR="00A66EC7" w:rsidRDefault="00A66EC7" w:rsidP="00A66EC7">
      <w:pPr>
        <w:pStyle w:val="Heading4"/>
      </w:pPr>
      <w:r>
        <w:t>Mobile first</w:t>
      </w:r>
      <w:r w:rsidR="00D8505E">
        <w:t xml:space="preserve"> – Thiết bị di động trước</w:t>
      </w:r>
    </w:p>
    <w:p w14:paraId="7C17846B" w14:textId="77777777" w:rsidR="00A66EC7" w:rsidRDefault="00A66EC7" w:rsidP="00092F71"/>
    <w:p w14:paraId="2770066F" w14:textId="59C5CA95" w:rsidR="004B2EC0" w:rsidRDefault="004B2EC0" w:rsidP="00092F71">
      <w:r>
        <w:t>Trong Blank và Luma theme, “mobile first” được tiếp cận để sử dụng. Theo thứ tự sau:</w:t>
      </w:r>
    </w:p>
    <w:p w14:paraId="1D301C99" w14:textId="2B6694F9" w:rsidR="004B2EC0" w:rsidRDefault="004B2EC0" w:rsidP="004B2EC0">
      <w:pPr>
        <w:pStyle w:val="ListParagraph"/>
        <w:numPr>
          <w:ilvl w:val="0"/>
          <w:numId w:val="73"/>
        </w:numPr>
      </w:pPr>
      <w:r>
        <w:t>Mobile</w:t>
      </w:r>
    </w:p>
    <w:p w14:paraId="57C7E9F1" w14:textId="283C3837" w:rsidR="004B2EC0" w:rsidRDefault="004B2EC0" w:rsidP="004B2EC0">
      <w:pPr>
        <w:pStyle w:val="ListParagraph"/>
        <w:numPr>
          <w:ilvl w:val="0"/>
          <w:numId w:val="73"/>
        </w:numPr>
      </w:pPr>
      <w:r>
        <w:t>Tablet</w:t>
      </w:r>
    </w:p>
    <w:p w14:paraId="196DE6CE" w14:textId="2945657B" w:rsidR="004B2EC0" w:rsidRDefault="004B2EC0" w:rsidP="004B2EC0">
      <w:pPr>
        <w:pStyle w:val="ListParagraph"/>
        <w:numPr>
          <w:ilvl w:val="0"/>
          <w:numId w:val="73"/>
        </w:numPr>
      </w:pPr>
      <w:r>
        <w:lastRenderedPageBreak/>
        <w:t>Desktop</w:t>
      </w:r>
    </w:p>
    <w:p w14:paraId="0969C469" w14:textId="7D0DE75D" w:rsidR="00A66EC7" w:rsidRDefault="004B2EC0" w:rsidP="00092F71">
      <w:r>
        <w:t>Đây chính là styles cho thiết bị mobile (độ rộng màn hình là 767px và ít hơn)</w:t>
      </w:r>
      <w:r w:rsidR="00D7428D">
        <w:t xml:space="preserve"> được mở rộng với styles cho các breakpoint (điểm dừng) cao hơn. </w:t>
      </w:r>
      <w:r w:rsidR="00465E0E">
        <w:t>Như là kết quả, các styles mở rộng không bao giờ được nạp khi xem trên một thiết bị di động (mobile device).</w:t>
      </w:r>
    </w:p>
    <w:p w14:paraId="5F37DC5E" w14:textId="3FE80DDD" w:rsidR="00465E0E" w:rsidRDefault="00465E0E" w:rsidP="00092F71">
      <w:r>
        <w:t>Mobile và Desktop được định nghĩa trong các files độc lập:</w:t>
      </w:r>
    </w:p>
    <w:p w14:paraId="1971DAEA" w14:textId="46FC8D77" w:rsidR="00465E0E" w:rsidRDefault="00AF7872" w:rsidP="00465E0E">
      <w:pPr>
        <w:pStyle w:val="ListParagraph"/>
        <w:numPr>
          <w:ilvl w:val="0"/>
          <w:numId w:val="74"/>
        </w:numPr>
      </w:pPr>
      <w:hyperlink r:id="rId281" w:history="1">
        <w:r w:rsidR="00465E0E" w:rsidRPr="00E95235">
          <w:rPr>
            <w:rStyle w:val="Hyperlink"/>
          </w:rPr>
          <w:t>styles-l.less</w:t>
        </w:r>
      </w:hyperlink>
      <w:r w:rsidR="00465E0E">
        <w:t>: được sử dụng để sinh ra các desktop style cụ thể (độ rộng lớn hơn 767px)</w:t>
      </w:r>
    </w:p>
    <w:p w14:paraId="4D71B4C5" w14:textId="5F3EF6CC" w:rsidR="00465E0E" w:rsidRDefault="00AF7872" w:rsidP="00465E0E">
      <w:pPr>
        <w:pStyle w:val="ListParagraph"/>
        <w:numPr>
          <w:ilvl w:val="0"/>
          <w:numId w:val="74"/>
        </w:numPr>
      </w:pPr>
      <w:hyperlink r:id="rId282" w:history="1">
        <w:r w:rsidR="00465E0E" w:rsidRPr="00E95235">
          <w:rPr>
            <w:rStyle w:val="Hyperlink"/>
          </w:rPr>
          <w:t>styles-m.less</w:t>
        </w:r>
      </w:hyperlink>
      <w:r w:rsidR="00465E0E">
        <w:t>: được sử dụng để sinh ra cơ bản và mobile style cụ thể (độ rộng là 767px và nhỏ hơn)</w:t>
      </w:r>
    </w:p>
    <w:tbl>
      <w:tblPr>
        <w:tblStyle w:val="TableGrid"/>
        <w:tblW w:w="0" w:type="auto"/>
        <w:tblLook w:val="04A0" w:firstRow="1" w:lastRow="0" w:firstColumn="1" w:lastColumn="0" w:noHBand="0" w:noVBand="1"/>
      </w:tblPr>
      <w:tblGrid>
        <w:gridCol w:w="9350"/>
      </w:tblGrid>
      <w:tr w:rsidR="00283C49" w14:paraId="525E82C9" w14:textId="77777777" w:rsidTr="00283C49">
        <w:tc>
          <w:tcPr>
            <w:tcW w:w="9350" w:type="dxa"/>
          </w:tcPr>
          <w:p w14:paraId="037FAFA6" w14:textId="77777777" w:rsidR="00F219C7" w:rsidRDefault="00F219C7" w:rsidP="00092F71"/>
          <w:p w14:paraId="1C0C0F14" w14:textId="77777777" w:rsidR="00283C49" w:rsidRDefault="00AF7872" w:rsidP="00092F71">
            <w:hyperlink r:id="rId283" w:history="1">
              <w:r w:rsidR="00283C49" w:rsidRPr="007642A2">
                <w:rPr>
                  <w:rStyle w:val="Hyperlink"/>
                </w:rPr>
                <w:t>https://github.com/magento/magento2/blob/2.4/app/design/frontend/Magento/blank/web/css/styles-l.less</w:t>
              </w:r>
            </w:hyperlink>
            <w:r w:rsidR="00283C49">
              <w:t xml:space="preserve"> </w:t>
            </w:r>
          </w:p>
          <w:p w14:paraId="1110F39D" w14:textId="56EC0E90" w:rsidR="006F47A1" w:rsidRDefault="006F47A1" w:rsidP="00092F71"/>
        </w:tc>
      </w:tr>
      <w:tr w:rsidR="00283C49" w14:paraId="4A0FFBDF" w14:textId="77777777" w:rsidTr="00283C49">
        <w:tc>
          <w:tcPr>
            <w:tcW w:w="9350" w:type="dxa"/>
          </w:tcPr>
          <w:p w14:paraId="129544DE" w14:textId="77777777" w:rsidR="00F219C7" w:rsidRDefault="00F219C7" w:rsidP="00092F71"/>
          <w:p w14:paraId="15AB2E5C" w14:textId="77777777" w:rsidR="00283C49" w:rsidRDefault="00AF7872" w:rsidP="00092F71">
            <w:hyperlink r:id="rId284" w:history="1">
              <w:r w:rsidR="00283C49" w:rsidRPr="007642A2">
                <w:rPr>
                  <w:rStyle w:val="Hyperlink"/>
                </w:rPr>
                <w:t>https://github.com/magento/magento2/blob/2.4/app/design/frontend/Magento/blank/web/css/styles-m.less</w:t>
              </w:r>
            </w:hyperlink>
            <w:r w:rsidR="00283C49">
              <w:t xml:space="preserve"> </w:t>
            </w:r>
          </w:p>
          <w:p w14:paraId="0ECC2E11" w14:textId="77E376C4" w:rsidR="006F47A1" w:rsidRDefault="006F47A1" w:rsidP="00092F71"/>
        </w:tc>
      </w:tr>
    </w:tbl>
    <w:p w14:paraId="4FF5416C" w14:textId="77777777" w:rsidR="00A66EC7" w:rsidRDefault="00A66EC7" w:rsidP="00092F71"/>
    <w:p w14:paraId="39A0ABA3" w14:textId="1CB4D72C" w:rsidR="00A66EC7" w:rsidRDefault="00A66EC7" w:rsidP="00A66EC7">
      <w:pPr>
        <w:pStyle w:val="Heading4"/>
      </w:pPr>
      <w:r>
        <w:t xml:space="preserve">Breakpoints </w:t>
      </w:r>
      <w:r w:rsidR="00E95235">
        <w:t>– Điểm dừng</w:t>
      </w:r>
    </w:p>
    <w:p w14:paraId="63E56E98" w14:textId="77777777" w:rsidR="00A66EC7" w:rsidRDefault="00A66EC7" w:rsidP="00092F71"/>
    <w:p w14:paraId="41F2B7FD" w14:textId="77777777" w:rsidR="000E3660" w:rsidRDefault="002D363C" w:rsidP="00092F71">
      <w:r>
        <w:t xml:space="preserve">Các breakpoints được sử dụng trong mã CSS để cài đặt độ rộng màn hình </w:t>
      </w:r>
      <w:r w:rsidR="00927195">
        <w:t>nó được thiết kế để chuyển từ phiên bản mobile tới desktop</w:t>
      </w:r>
      <w:r w:rsidR="000E3660">
        <w:t xml:space="preserve">. </w:t>
      </w:r>
    </w:p>
    <w:p w14:paraId="6AB34C07" w14:textId="2D31AA0D" w:rsidR="002D363C" w:rsidRDefault="000E3660" w:rsidP="00092F71">
      <w:r>
        <w:t xml:space="preserve">Blank và Luma Theme sử dụng các biến less để cài đặt theo các </w:t>
      </w:r>
      <w:commentRangeStart w:id="110"/>
      <w:r>
        <w:t>breakpoints</w:t>
      </w:r>
      <w:commentRangeEnd w:id="110"/>
      <w:r w:rsidR="00FC714C">
        <w:rPr>
          <w:rStyle w:val="CommentReference"/>
        </w:rPr>
        <w:commentReference w:id="110"/>
      </w:r>
      <w:r>
        <w:t>:</w:t>
      </w:r>
      <w:r w:rsidR="00927195">
        <w:t xml:space="preserve"> </w:t>
      </w:r>
    </w:p>
    <w:p w14:paraId="27C947DD" w14:textId="4788254E" w:rsidR="00A66EC7" w:rsidRDefault="002D77F2" w:rsidP="002D77F2">
      <w:pPr>
        <w:pStyle w:val="ListParagraph"/>
        <w:numPr>
          <w:ilvl w:val="0"/>
          <w:numId w:val="75"/>
        </w:numPr>
      </w:pPr>
      <w:r>
        <w:t>@screen_</w:t>
      </w:r>
      <w:r w:rsidR="008177EE">
        <w:t>_</w:t>
      </w:r>
      <w:r>
        <w:t>xxs: 320px</w:t>
      </w:r>
    </w:p>
    <w:p w14:paraId="28DF60D4" w14:textId="4D0C0BA9" w:rsidR="002D77F2" w:rsidRDefault="002D77F2" w:rsidP="002D77F2">
      <w:pPr>
        <w:pStyle w:val="ListParagraph"/>
        <w:numPr>
          <w:ilvl w:val="0"/>
          <w:numId w:val="75"/>
        </w:numPr>
      </w:pPr>
      <w:r>
        <w:t>@screen_</w:t>
      </w:r>
      <w:r w:rsidR="008177EE">
        <w:t>_</w:t>
      </w:r>
      <w:r>
        <w:t xml:space="preserve">xs: 480px </w:t>
      </w:r>
    </w:p>
    <w:p w14:paraId="7B73A960" w14:textId="62282291" w:rsidR="002D77F2" w:rsidRDefault="002D77F2" w:rsidP="002D77F2">
      <w:pPr>
        <w:pStyle w:val="ListParagraph"/>
        <w:numPr>
          <w:ilvl w:val="0"/>
          <w:numId w:val="75"/>
        </w:numPr>
      </w:pPr>
      <w:r>
        <w:t>@screen_</w:t>
      </w:r>
      <w:r w:rsidR="008177EE">
        <w:t>_</w:t>
      </w:r>
      <w:r>
        <w:t xml:space="preserve">s: 640px </w:t>
      </w:r>
    </w:p>
    <w:p w14:paraId="05E26037" w14:textId="38C2FC27" w:rsidR="002D77F2" w:rsidRDefault="002D77F2" w:rsidP="002D77F2">
      <w:pPr>
        <w:pStyle w:val="ListParagraph"/>
        <w:numPr>
          <w:ilvl w:val="0"/>
          <w:numId w:val="75"/>
        </w:numPr>
      </w:pPr>
      <w:r>
        <w:t>@screen_</w:t>
      </w:r>
      <w:r w:rsidR="008177EE">
        <w:t>_</w:t>
      </w:r>
      <w:r>
        <w:t>m: 767px (trong Blank và Luma themes, khi mà khung nhìn – viewport có độ rộng lớn hơn 767px, breakpoint này sẽ chuyển tới desktop view)</w:t>
      </w:r>
    </w:p>
    <w:p w14:paraId="2DF13E64" w14:textId="2B503817" w:rsidR="008177EE" w:rsidRDefault="008177EE" w:rsidP="002D77F2">
      <w:pPr>
        <w:pStyle w:val="ListParagraph"/>
        <w:numPr>
          <w:ilvl w:val="0"/>
          <w:numId w:val="75"/>
        </w:numPr>
      </w:pPr>
      <w:r>
        <w:t>@screen__l: 1024px</w:t>
      </w:r>
    </w:p>
    <w:p w14:paraId="1AF35DF8" w14:textId="3F848E9E" w:rsidR="008177EE" w:rsidRDefault="008177EE" w:rsidP="002D77F2">
      <w:pPr>
        <w:pStyle w:val="ListParagraph"/>
        <w:numPr>
          <w:ilvl w:val="0"/>
          <w:numId w:val="75"/>
        </w:numPr>
      </w:pPr>
      <w:r>
        <w:t xml:space="preserve">@screen__xl: 1440px </w:t>
      </w:r>
    </w:p>
    <w:p w14:paraId="6FD6C033" w14:textId="6CAD6A3D" w:rsidR="00A66EC7" w:rsidRDefault="008177EE" w:rsidP="00092F71">
      <w:r>
        <w:t>Mặc định các biến breakpoints – điểm dừng được lưu trữ trong UI Library:</w:t>
      </w:r>
    </w:p>
    <w:p w14:paraId="33FC2F40" w14:textId="771E47C6" w:rsidR="008177EE" w:rsidRPr="00F219C7" w:rsidRDefault="008177EE" w:rsidP="00092F71">
      <w:pPr>
        <w:rPr>
          <w:i/>
        </w:rPr>
      </w:pPr>
      <w:r w:rsidRPr="00C13360">
        <w:rPr>
          <w:i/>
          <w:highlight w:val="lightGray"/>
        </w:rPr>
        <w:t>Lib/web/css/source/variables/_responsive.less</w:t>
      </w:r>
    </w:p>
    <w:p w14:paraId="60069210" w14:textId="5A434626" w:rsidR="008177EE" w:rsidRDefault="008177EE" w:rsidP="00092F71">
      <w:r>
        <w:t xml:space="preserve">Bạn có thể thay đổi các breakpoints này hoặc thêm breakpoint trong custom theme của bạn. Hướng dẫn về việc thêm một breakpoint mới tại </w:t>
      </w:r>
      <w:hyperlink w:anchor="_12.4_Add_a" w:history="1">
        <w:r w:rsidRPr="008177EE">
          <w:rPr>
            <w:rStyle w:val="Hyperlink"/>
          </w:rPr>
          <w:t>đây</w:t>
        </w:r>
      </w:hyperlink>
      <w:r>
        <w:t xml:space="preserve">. </w:t>
      </w:r>
    </w:p>
    <w:p w14:paraId="27172B67" w14:textId="77777777" w:rsidR="00A66EC7" w:rsidRDefault="00A66EC7" w:rsidP="00092F71"/>
    <w:p w14:paraId="3EE8E110" w14:textId="6701ED30" w:rsidR="00A66EC7" w:rsidRDefault="00A66EC7" w:rsidP="00A66EC7">
      <w:pPr>
        <w:pStyle w:val="Heading4"/>
      </w:pPr>
      <w:r>
        <w:t xml:space="preserve">Media queries  </w:t>
      </w:r>
    </w:p>
    <w:p w14:paraId="070F0A11" w14:textId="77777777" w:rsidR="00A66EC7" w:rsidRDefault="00A66EC7" w:rsidP="00092F71"/>
    <w:p w14:paraId="6B81D7E9" w14:textId="4157F8E1" w:rsidR="00995987" w:rsidRDefault="00995987" w:rsidP="00092F71">
      <w:r w:rsidRPr="00E516FD">
        <w:rPr>
          <w:b/>
        </w:rPr>
        <w:lastRenderedPageBreak/>
        <w:t>Blank</w:t>
      </w:r>
      <w:r>
        <w:t xml:space="preserve"> và </w:t>
      </w:r>
      <w:r w:rsidRPr="00E516FD">
        <w:rPr>
          <w:b/>
        </w:rPr>
        <w:t>Luma</w:t>
      </w:r>
      <w:r>
        <w:t xml:space="preserve"> theme styles là based – có sẵn trong UI Library. Thư viện này sử dụng CSS3 media queries, một phần mở rộng của quy tắc </w:t>
      </w:r>
      <w:r w:rsidRPr="00995987">
        <w:rPr>
          <w:highlight w:val="lightGray"/>
        </w:rPr>
        <w:t>@media</w:t>
      </w:r>
      <w:r>
        <w:t xml:space="preserve">, để điều chỉnh bố cục cho phù hợp với chiều rộng màn hình.  </w:t>
      </w:r>
    </w:p>
    <w:p w14:paraId="28DD3C35" w14:textId="2C650132" w:rsidR="00995987" w:rsidRDefault="00995987" w:rsidP="00092F71">
      <w:r>
        <w:t xml:space="preserve">Tiếp cận cài đặt trong UI Library, sử dụng @media-common là nhóm style độc lập và </w:t>
      </w:r>
      <w:r w:rsidRPr="00E516FD">
        <w:rPr>
          <w:highlight w:val="lightGray"/>
        </w:rPr>
        <w:t>media-width()</w:t>
      </w:r>
      <w:r>
        <w:t xml:space="preserve"> mixins có thể sử dụng trong bất kỳ tiệp .less nào trong một theme, theo số lần bạn cần đến nó, nhưng nó được gọi đến chỉ một lần, trong </w:t>
      </w:r>
      <w:r w:rsidRPr="00D2155E">
        <w:rPr>
          <w:highlight w:val="lightGray"/>
        </w:rPr>
        <w:t>lib/web/css/source/lib/_responsive.less</w:t>
      </w:r>
      <w:r>
        <w:t xml:space="preserve">. Trả kết quả là </w:t>
      </w:r>
      <w:r w:rsidRPr="00D2155E">
        <w:rPr>
          <w:i/>
        </w:rPr>
        <w:t>style-m.css</w:t>
      </w:r>
      <w:r>
        <w:t xml:space="preserve"> và </w:t>
      </w:r>
      <w:r w:rsidRPr="00D2155E">
        <w:rPr>
          <w:i/>
        </w:rPr>
        <w:t>style-l.css</w:t>
      </w:r>
      <w:r>
        <w:t xml:space="preserve"> cả 2 chỉ được gọi 1 lần mỗi media query với tất cả quy tắc này, thể hiện của nhiều lần gọi cho cùng truy vấn. </w:t>
      </w:r>
    </w:p>
    <w:p w14:paraId="7DDC8D4F" w14:textId="3EA990BC" w:rsidR="00A66EC7" w:rsidRDefault="00D2155E" w:rsidP="00D2155E">
      <w:pPr>
        <w:pStyle w:val="ListParagraph"/>
        <w:numPr>
          <w:ilvl w:val="0"/>
          <w:numId w:val="76"/>
        </w:numPr>
      </w:pPr>
      <w:r>
        <w:t xml:space="preserve">Media queries </w:t>
      </w:r>
      <w:r w:rsidRPr="00A61829">
        <w:rPr>
          <w:highlight w:val="lightGray"/>
        </w:rPr>
        <w:t>@media-common</w:t>
      </w:r>
      <w:r>
        <w:t xml:space="preserve">, </w:t>
      </w:r>
      <w:r w:rsidRPr="00B3605C">
        <w:rPr>
          <w:highlight w:val="lightGray"/>
        </w:rPr>
        <w:t>max screen__s</w:t>
      </w:r>
      <w:r>
        <w:t xml:space="preserve"> và </w:t>
      </w:r>
      <w:r w:rsidRPr="00B3605C">
        <w:rPr>
          <w:highlight w:val="lightGray"/>
        </w:rPr>
        <w:t>max screen__m</w:t>
      </w:r>
      <w:r w:rsidR="00B3605C">
        <w:t xml:space="preserve"> sẽ được thêm tới </w:t>
      </w:r>
      <w:r w:rsidR="00B3605C" w:rsidRPr="00AE6BCF">
        <w:rPr>
          <w:highlight w:val="red"/>
        </w:rPr>
        <w:t>styles-m.css</w:t>
      </w:r>
      <w:r w:rsidR="00B3605C">
        <w:t xml:space="preserve"> </w:t>
      </w:r>
    </w:p>
    <w:p w14:paraId="67157EAD" w14:textId="0A2246A1" w:rsidR="00B3605C" w:rsidRDefault="00B3605C" w:rsidP="00D2155E">
      <w:pPr>
        <w:pStyle w:val="ListParagraph"/>
        <w:numPr>
          <w:ilvl w:val="0"/>
          <w:numId w:val="76"/>
        </w:numPr>
      </w:pPr>
      <w:r>
        <w:t xml:space="preserve">Media queries min </w:t>
      </w:r>
      <w:r w:rsidRPr="00C232E0">
        <w:rPr>
          <w:highlight w:val="lightGray"/>
        </w:rPr>
        <w:t>@screen__m</w:t>
      </w:r>
      <w:r>
        <w:t xml:space="preserve"> và </w:t>
      </w:r>
      <w:r w:rsidRPr="00E516FD">
        <w:rPr>
          <w:highlight w:val="lightGray"/>
        </w:rPr>
        <w:t>min screen_l</w:t>
      </w:r>
      <w:r>
        <w:t xml:space="preserve"> sẽ được thêm vào </w:t>
      </w:r>
      <w:r w:rsidRPr="00AE6BCF">
        <w:rPr>
          <w:highlight w:val="red"/>
        </w:rPr>
        <w:t>styles-l.css</w:t>
      </w:r>
    </w:p>
    <w:tbl>
      <w:tblPr>
        <w:tblStyle w:val="TableGrid"/>
        <w:tblW w:w="0" w:type="auto"/>
        <w:tblLook w:val="04A0" w:firstRow="1" w:lastRow="0" w:firstColumn="1" w:lastColumn="0" w:noHBand="0" w:noVBand="1"/>
      </w:tblPr>
      <w:tblGrid>
        <w:gridCol w:w="9350"/>
      </w:tblGrid>
      <w:tr w:rsidR="00FE5981" w14:paraId="7B45A923" w14:textId="77777777" w:rsidTr="00FE5981">
        <w:tc>
          <w:tcPr>
            <w:tcW w:w="9350" w:type="dxa"/>
          </w:tcPr>
          <w:p w14:paraId="1D220DA5" w14:textId="77777777" w:rsidR="00A777BC" w:rsidRDefault="00A777BC" w:rsidP="00092F71"/>
          <w:p w14:paraId="3CFBA627" w14:textId="77777777" w:rsidR="00FE5981" w:rsidRDefault="00FE5981" w:rsidP="00092F71">
            <w:r>
              <w:t xml:space="preserve">Nếu đang làm việc trên một theme mà nó kế thừa hoặc không kế thừa Blank hoặc Luma theme. Nó được khuyên là sử dụng </w:t>
            </w:r>
            <w:r w:rsidRPr="00A61829">
              <w:rPr>
                <w:highlight w:val="lightGray"/>
              </w:rPr>
              <w:t>.media-width()</w:t>
            </w:r>
            <w:r>
              <w:t xml:space="preserve"> và style group độc lập. Nếu không quy tắc style sẽ được thêm 2 lần vào trong styles-m.css và một lần nữa styles-l.css</w:t>
            </w:r>
          </w:p>
          <w:p w14:paraId="4F57EDAB" w14:textId="2AC16734" w:rsidR="00A777BC" w:rsidRDefault="00A777BC" w:rsidP="00092F71"/>
        </w:tc>
      </w:tr>
    </w:tbl>
    <w:p w14:paraId="11260EEE" w14:textId="77777777" w:rsidR="00A66EC7" w:rsidRDefault="00A66EC7" w:rsidP="00092F71"/>
    <w:p w14:paraId="2805A1BF" w14:textId="7EB03B7C" w:rsidR="00605BA6" w:rsidRDefault="00A777BC" w:rsidP="00092F71">
      <w:r>
        <w:t xml:space="preserve">Theo nguyên tắc Less style sẽ được biên dịch tới styles-m.css nếu không có một media query bởi vậy họ áp dụng tất cả độ rộng màn hình thì sử dụng </w:t>
      </w:r>
      <w:r w:rsidRPr="00A61829">
        <w:rPr>
          <w:highlight w:val="lightGray"/>
        </w:rPr>
        <w:t>@media-common</w:t>
      </w:r>
      <w:r>
        <w:t xml:space="preserve"> style group độc lập. </w:t>
      </w:r>
    </w:p>
    <w:tbl>
      <w:tblPr>
        <w:tblStyle w:val="TableGrid"/>
        <w:tblW w:w="0" w:type="auto"/>
        <w:tblLook w:val="04A0" w:firstRow="1" w:lastRow="0" w:firstColumn="1" w:lastColumn="0" w:noHBand="0" w:noVBand="1"/>
      </w:tblPr>
      <w:tblGrid>
        <w:gridCol w:w="9350"/>
      </w:tblGrid>
      <w:tr w:rsidR="00E53819" w14:paraId="0FAA39CD" w14:textId="77777777" w:rsidTr="00E53819">
        <w:tc>
          <w:tcPr>
            <w:tcW w:w="9350" w:type="dxa"/>
          </w:tcPr>
          <w:p w14:paraId="3EF75DDE" w14:textId="77777777" w:rsidR="00E53819" w:rsidRDefault="00E53819" w:rsidP="00E53819"/>
          <w:p w14:paraId="4B487AAD" w14:textId="77777777" w:rsidR="00E53819" w:rsidRDefault="00E53819" w:rsidP="00E53819">
            <w:r>
              <w:t>//</w:t>
            </w:r>
          </w:p>
          <w:p w14:paraId="36970F52" w14:textId="77777777" w:rsidR="00E53819" w:rsidRDefault="00E53819" w:rsidP="00E53819">
            <w:r>
              <w:t>//  Common (styles-m.css)</w:t>
            </w:r>
          </w:p>
          <w:p w14:paraId="5C3399C6" w14:textId="77777777" w:rsidR="00E53819" w:rsidRDefault="00E53819" w:rsidP="00E53819">
            <w:r>
              <w:t>//  _____________________________________________</w:t>
            </w:r>
          </w:p>
          <w:p w14:paraId="429F2ABB" w14:textId="77777777" w:rsidR="00E53819" w:rsidRDefault="00E53819" w:rsidP="00E53819">
            <w:r>
              <w:t>&amp; when (@media-common = true) {</w:t>
            </w:r>
          </w:p>
          <w:p w14:paraId="6F370DB0" w14:textId="77777777" w:rsidR="00E53819" w:rsidRDefault="00E53819" w:rsidP="00E53819">
            <w:r>
              <w:t xml:space="preserve">    // your code</w:t>
            </w:r>
          </w:p>
          <w:p w14:paraId="7B1064C9" w14:textId="77777777" w:rsidR="00E53819" w:rsidRDefault="00E53819" w:rsidP="00E53819">
            <w:r>
              <w:t>}</w:t>
            </w:r>
          </w:p>
          <w:p w14:paraId="3E4F9F97" w14:textId="2E151D43" w:rsidR="00E53819" w:rsidRDefault="00E53819" w:rsidP="00E53819"/>
        </w:tc>
      </w:tr>
    </w:tbl>
    <w:p w14:paraId="69BFD08A" w14:textId="77777777" w:rsidR="00A777BC" w:rsidRDefault="00A777BC" w:rsidP="00092F71"/>
    <w:p w14:paraId="3E7246DD" w14:textId="541097A0" w:rsidR="00A777BC" w:rsidRDefault="00A61829" w:rsidP="00092F71">
      <w:r>
        <w:t xml:space="preserve">Các quy tắc cho group style thì ta sẽ sử dụng mixins </w:t>
      </w:r>
      <w:r w:rsidRPr="00A61829">
        <w:rPr>
          <w:highlight w:val="lightGray"/>
        </w:rPr>
        <w:t>.media-width()</w:t>
      </w:r>
      <w:r>
        <w:t xml:space="preserve"> .</w:t>
      </w:r>
    </w:p>
    <w:tbl>
      <w:tblPr>
        <w:tblStyle w:val="TableGrid"/>
        <w:tblW w:w="0" w:type="auto"/>
        <w:tblLook w:val="04A0" w:firstRow="1" w:lastRow="0" w:firstColumn="1" w:lastColumn="0" w:noHBand="0" w:noVBand="1"/>
      </w:tblPr>
      <w:tblGrid>
        <w:gridCol w:w="9350"/>
      </w:tblGrid>
      <w:tr w:rsidR="00A61829" w14:paraId="3E5F3E8D" w14:textId="77777777" w:rsidTr="00A61829">
        <w:tc>
          <w:tcPr>
            <w:tcW w:w="9350" w:type="dxa"/>
          </w:tcPr>
          <w:p w14:paraId="5309E9E8" w14:textId="27284280" w:rsidR="00A61829" w:rsidRDefault="00A61829" w:rsidP="00092F71">
            <w:r w:rsidRPr="00A61829">
              <w:t>.media-width(&lt;@extremum&gt;, &lt;@break&gt;);</w:t>
            </w:r>
          </w:p>
        </w:tc>
      </w:tr>
    </w:tbl>
    <w:p w14:paraId="161E1D0C" w14:textId="77777777" w:rsidR="00A61829" w:rsidRDefault="00A61829" w:rsidP="00092F71"/>
    <w:p w14:paraId="4E8BEB8F" w14:textId="7BF4C3C9" w:rsidR="00A61829" w:rsidRDefault="00A61829" w:rsidP="00092F71">
      <w:r w:rsidRPr="00892A13">
        <w:rPr>
          <w:highlight w:val="lightGray"/>
        </w:rPr>
        <w:t>@extremum: max | min</w:t>
      </w:r>
      <w:r>
        <w:t xml:space="preserve"> được thiết lập khi sử dụng min-width hoặc max-width trong điều kiện truy vấn media query. Nếu </w:t>
      </w:r>
      <w:r w:rsidRPr="00C232E0">
        <w:rPr>
          <w:color w:val="FF0000"/>
          <w:highlight w:val="lightGray"/>
        </w:rPr>
        <w:t>max</w:t>
      </w:r>
      <w:r w:rsidRPr="00C232E0">
        <w:rPr>
          <w:color w:val="FF0000"/>
        </w:rPr>
        <w:t xml:space="preserve"> </w:t>
      </w:r>
      <w:r>
        <w:t xml:space="preserve">được sử dụng các styles biên dịch sẽ được đặt trong </w:t>
      </w:r>
      <w:r w:rsidRPr="00A61829">
        <w:rPr>
          <w:highlight w:val="lightGray"/>
        </w:rPr>
        <w:t>styles-m.css</w:t>
      </w:r>
      <w:r>
        <w:t xml:space="preserve"> với media query phù hợp. </w:t>
      </w:r>
    </w:p>
    <w:p w14:paraId="1B95C42C" w14:textId="60FFC299" w:rsidR="00A61829" w:rsidRDefault="00A61829" w:rsidP="00092F71">
      <w:r>
        <w:t xml:space="preserve">Trong khi nếu </w:t>
      </w:r>
      <w:r w:rsidRPr="00C232E0">
        <w:rPr>
          <w:color w:val="FF0000"/>
          <w:highlight w:val="lightGray"/>
        </w:rPr>
        <w:t>min</w:t>
      </w:r>
      <w:r w:rsidRPr="00C232E0">
        <w:rPr>
          <w:color w:val="FF0000"/>
        </w:rPr>
        <w:t xml:space="preserve"> </w:t>
      </w:r>
      <w:r>
        <w:t xml:space="preserve">được sử dụng thì các style biên dịch sẽ được đặt vào trong </w:t>
      </w:r>
      <w:r w:rsidRPr="00C232E0">
        <w:rPr>
          <w:highlight w:val="lightGray"/>
        </w:rPr>
        <w:t>styles-l.css</w:t>
      </w:r>
      <w:r>
        <w:t xml:space="preserve"> với media query phù hợp.</w:t>
      </w:r>
    </w:p>
    <w:p w14:paraId="7807DEEB" w14:textId="27412A09" w:rsidR="00A61829" w:rsidRDefault="00A61829" w:rsidP="00092F71">
      <w:r w:rsidRPr="00892A13">
        <w:rPr>
          <w:highlight w:val="lightGray"/>
        </w:rPr>
        <w:t>@break</w:t>
      </w:r>
      <w:r>
        <w:t>: value – thiết lập giá trị của điểm dừng – breakpoint để so sánh với điều kiện media query</w:t>
      </w:r>
    </w:p>
    <w:tbl>
      <w:tblPr>
        <w:tblStyle w:val="TableGrid"/>
        <w:tblW w:w="0" w:type="auto"/>
        <w:tblLook w:val="04A0" w:firstRow="1" w:lastRow="0" w:firstColumn="1" w:lastColumn="0" w:noHBand="0" w:noVBand="1"/>
      </w:tblPr>
      <w:tblGrid>
        <w:gridCol w:w="9350"/>
      </w:tblGrid>
      <w:tr w:rsidR="00892A13" w14:paraId="1625B87F" w14:textId="77777777" w:rsidTr="00892A13">
        <w:tc>
          <w:tcPr>
            <w:tcW w:w="9350" w:type="dxa"/>
          </w:tcPr>
          <w:p w14:paraId="07F0005B" w14:textId="77777777" w:rsidR="00892A13" w:rsidRDefault="00892A13" w:rsidP="00892A13">
            <w:r>
              <w:t>//</w:t>
            </w:r>
          </w:p>
          <w:p w14:paraId="1D4A5291" w14:textId="77777777" w:rsidR="00892A13" w:rsidRDefault="00892A13" w:rsidP="00892A13">
            <w:r>
              <w:lastRenderedPageBreak/>
              <w:t>//  Mobile (styles-m.css)</w:t>
            </w:r>
          </w:p>
          <w:p w14:paraId="474E3E4C" w14:textId="77777777" w:rsidR="00892A13" w:rsidRDefault="00892A13" w:rsidP="00892A13">
            <w:r>
              <w:t>//  _____________________________________________</w:t>
            </w:r>
          </w:p>
          <w:p w14:paraId="1FB8B73D" w14:textId="77777777" w:rsidR="00892A13" w:rsidRDefault="00892A13" w:rsidP="00892A13"/>
          <w:p w14:paraId="0C5A5988" w14:textId="77777777" w:rsidR="00892A13" w:rsidRDefault="00892A13" w:rsidP="00892A13">
            <w:r>
              <w:t>.media-width(@extremum, @break) when (@extremum = 'max') and (@break = @screen__s) {</w:t>
            </w:r>
          </w:p>
          <w:p w14:paraId="01297CFE" w14:textId="77777777" w:rsidR="00892A13" w:rsidRDefault="00892A13" w:rsidP="00892A13">
            <w:r>
              <w:t xml:space="preserve">    // your code</w:t>
            </w:r>
          </w:p>
          <w:p w14:paraId="2FACD3CC" w14:textId="77777777" w:rsidR="00892A13" w:rsidRDefault="00892A13" w:rsidP="00892A13">
            <w:r>
              <w:t>}</w:t>
            </w:r>
          </w:p>
          <w:p w14:paraId="14460371" w14:textId="77777777" w:rsidR="00892A13" w:rsidRDefault="00892A13" w:rsidP="00892A13"/>
          <w:p w14:paraId="5CFECC38" w14:textId="77777777" w:rsidR="00892A13" w:rsidRDefault="00892A13" w:rsidP="00892A13">
            <w:r>
              <w:t>.media-width(@extremum, @break) when (@extremum = 'max') and (@break = @screen__m) {</w:t>
            </w:r>
          </w:p>
          <w:p w14:paraId="35ED7173" w14:textId="77777777" w:rsidR="00892A13" w:rsidRDefault="00892A13" w:rsidP="00892A13">
            <w:r>
              <w:t xml:space="preserve">    // your code</w:t>
            </w:r>
          </w:p>
          <w:p w14:paraId="7126168D" w14:textId="77777777" w:rsidR="00892A13" w:rsidRDefault="00892A13" w:rsidP="00892A13">
            <w:r>
              <w:t>}</w:t>
            </w:r>
          </w:p>
          <w:p w14:paraId="5D3C0DE4" w14:textId="77777777" w:rsidR="00892A13" w:rsidRDefault="00892A13" w:rsidP="00892A13"/>
          <w:p w14:paraId="63EDC89B" w14:textId="77777777" w:rsidR="00892A13" w:rsidRDefault="00892A13" w:rsidP="00892A13">
            <w:r>
              <w:t>&amp; when (@media-target = 'mobile'), (@media-target = 'all') {</w:t>
            </w:r>
          </w:p>
          <w:p w14:paraId="3435C7EA" w14:textId="77777777" w:rsidR="00892A13" w:rsidRDefault="00892A13" w:rsidP="00892A13">
            <w:r>
              <w:t xml:space="preserve">    @media only screen and (max-width: 375px) {</w:t>
            </w:r>
          </w:p>
          <w:p w14:paraId="0E431B2D" w14:textId="77777777" w:rsidR="00892A13" w:rsidRDefault="00892A13" w:rsidP="00892A13">
            <w:r>
              <w:t xml:space="preserve">        // styles for custom breakpoint below &lt;= 375px mobile screen</w:t>
            </w:r>
          </w:p>
          <w:p w14:paraId="3F76458B" w14:textId="77777777" w:rsidR="00892A13" w:rsidRDefault="00892A13" w:rsidP="00892A13">
            <w:r>
              <w:t xml:space="preserve">    }</w:t>
            </w:r>
          </w:p>
          <w:p w14:paraId="3756C82D" w14:textId="77777777" w:rsidR="00892A13" w:rsidRDefault="00892A13" w:rsidP="00892A13">
            <w:r>
              <w:t>}</w:t>
            </w:r>
          </w:p>
          <w:p w14:paraId="174A48A8" w14:textId="77777777" w:rsidR="00892A13" w:rsidRDefault="00892A13" w:rsidP="00892A13"/>
          <w:p w14:paraId="17D21480" w14:textId="77777777" w:rsidR="00892A13" w:rsidRDefault="00892A13" w:rsidP="00892A13">
            <w:r>
              <w:t>//</w:t>
            </w:r>
          </w:p>
          <w:p w14:paraId="71692034" w14:textId="77777777" w:rsidR="00892A13" w:rsidRDefault="00892A13" w:rsidP="00892A13">
            <w:r>
              <w:t>//  Tablet</w:t>
            </w:r>
          </w:p>
          <w:p w14:paraId="69056373" w14:textId="77777777" w:rsidR="00892A13" w:rsidRDefault="00892A13" w:rsidP="00892A13">
            <w:r>
              <w:t>//  _____________________________________________</w:t>
            </w:r>
          </w:p>
          <w:p w14:paraId="0EC516A9" w14:textId="77777777" w:rsidR="00892A13" w:rsidRDefault="00892A13" w:rsidP="00892A13"/>
          <w:p w14:paraId="3A0309BE" w14:textId="77777777" w:rsidR="00892A13" w:rsidRDefault="00892A13" w:rsidP="00892A13">
            <w:r>
              <w:t>// This will add styles for tablet devices. When using native media-queries, we recommend wrapping your media-queries with media-width mixins or media-target</w:t>
            </w:r>
          </w:p>
          <w:p w14:paraId="21998848" w14:textId="77777777" w:rsidR="00892A13" w:rsidRDefault="00892A13" w:rsidP="00892A13">
            <w:r>
              <w:t>&amp; when (@media-target = 'desktop'), (@media-target = 'all') {</w:t>
            </w:r>
          </w:p>
          <w:p w14:paraId="1A0DE5DC" w14:textId="77777777" w:rsidR="00892A13" w:rsidRDefault="00892A13" w:rsidP="00892A13">
            <w:r>
              <w:t xml:space="preserve">    @media only screen and (min-width: @screen__m) and (max-width: (@screen__xl - 1)) {</w:t>
            </w:r>
          </w:p>
          <w:p w14:paraId="2237E923" w14:textId="77777777" w:rsidR="00892A13" w:rsidRDefault="00892A13" w:rsidP="00892A13">
            <w:r>
              <w:t xml:space="preserve">        // styles for breakpoint &gt;= 768px and &lt; 1440px</w:t>
            </w:r>
          </w:p>
          <w:p w14:paraId="55F7B0BD" w14:textId="77777777" w:rsidR="00892A13" w:rsidRDefault="00892A13" w:rsidP="00892A13">
            <w:r>
              <w:t xml:space="preserve">    }</w:t>
            </w:r>
          </w:p>
          <w:p w14:paraId="1A443860" w14:textId="77777777" w:rsidR="00892A13" w:rsidRDefault="00892A13" w:rsidP="00892A13">
            <w:r>
              <w:t>}</w:t>
            </w:r>
          </w:p>
          <w:p w14:paraId="46337C10" w14:textId="77777777" w:rsidR="00892A13" w:rsidRDefault="00892A13" w:rsidP="00892A13"/>
          <w:p w14:paraId="402B4CB3" w14:textId="77777777" w:rsidR="00892A13" w:rsidRDefault="00892A13" w:rsidP="00892A13">
            <w:r>
              <w:t>//</w:t>
            </w:r>
          </w:p>
          <w:p w14:paraId="582A5587" w14:textId="77777777" w:rsidR="00892A13" w:rsidRDefault="00892A13" w:rsidP="00892A13">
            <w:r>
              <w:t>//  Desktop (style-l.css)</w:t>
            </w:r>
          </w:p>
          <w:p w14:paraId="6B200876" w14:textId="77777777" w:rsidR="00892A13" w:rsidRDefault="00892A13" w:rsidP="00892A13">
            <w:r>
              <w:t>//  _____________________________________________</w:t>
            </w:r>
          </w:p>
          <w:p w14:paraId="46F190B3" w14:textId="77777777" w:rsidR="00892A13" w:rsidRDefault="00892A13" w:rsidP="00892A13"/>
          <w:p w14:paraId="3C490A5B" w14:textId="77777777" w:rsidR="00892A13" w:rsidRDefault="00892A13" w:rsidP="00892A13">
            <w:r>
              <w:t>.media-width(@extremum, @break) when (@extremum = 'min') and (@break = @screen__m) {</w:t>
            </w:r>
          </w:p>
          <w:p w14:paraId="591F0B0A" w14:textId="77777777" w:rsidR="00892A13" w:rsidRDefault="00892A13" w:rsidP="00892A13">
            <w:r>
              <w:t xml:space="preserve">    // your code</w:t>
            </w:r>
          </w:p>
          <w:p w14:paraId="16F77180" w14:textId="77777777" w:rsidR="00892A13" w:rsidRDefault="00892A13" w:rsidP="00892A13">
            <w:r>
              <w:t>}</w:t>
            </w:r>
          </w:p>
          <w:p w14:paraId="2DCA006F" w14:textId="77777777" w:rsidR="00892A13" w:rsidRDefault="00892A13" w:rsidP="00892A13"/>
          <w:p w14:paraId="397F805C" w14:textId="77777777" w:rsidR="00892A13" w:rsidRDefault="00892A13" w:rsidP="00892A13">
            <w:r>
              <w:t>.media-width(@extremum, @break) when (@extremum = 'min') and (@break = @screen__l) {</w:t>
            </w:r>
          </w:p>
          <w:p w14:paraId="6B6C21AF" w14:textId="77777777" w:rsidR="00892A13" w:rsidRDefault="00892A13" w:rsidP="00892A13">
            <w:r>
              <w:t xml:space="preserve">    // your code</w:t>
            </w:r>
          </w:p>
          <w:p w14:paraId="2E5535BB" w14:textId="77777777" w:rsidR="00892A13" w:rsidRDefault="00892A13" w:rsidP="00892A13">
            <w:r>
              <w:t>}</w:t>
            </w:r>
          </w:p>
          <w:p w14:paraId="15FB03DA" w14:textId="77777777" w:rsidR="00892A13" w:rsidRDefault="00892A13" w:rsidP="00892A13"/>
          <w:p w14:paraId="59CF8F85" w14:textId="77777777" w:rsidR="00892A13" w:rsidRDefault="00892A13" w:rsidP="00892A13">
            <w:r>
              <w:lastRenderedPageBreak/>
              <w:t>.media-width(@extremum, @break) when (@extremum = 'min') and (@break = @screen__xl) {</w:t>
            </w:r>
          </w:p>
          <w:p w14:paraId="0AC1CC8B" w14:textId="77777777" w:rsidR="00892A13" w:rsidRDefault="00892A13" w:rsidP="00892A13">
            <w:r>
              <w:t xml:space="preserve">    // your code</w:t>
            </w:r>
          </w:p>
          <w:p w14:paraId="672F2184" w14:textId="47D0A133" w:rsidR="00892A13" w:rsidRDefault="00892A13" w:rsidP="00892A13">
            <w:r>
              <w:t>}</w:t>
            </w:r>
          </w:p>
        </w:tc>
      </w:tr>
    </w:tbl>
    <w:p w14:paraId="328EB1A1" w14:textId="77777777" w:rsidR="00A61829" w:rsidRDefault="00A61829" w:rsidP="00092F71"/>
    <w:p w14:paraId="29C4FDEA" w14:textId="482B3019" w:rsidR="00892A13" w:rsidRDefault="00892A13" w:rsidP="00092F71">
      <w:r>
        <w:t>Bạn có thể tìm thấy nhiều thông tin hơn về UI Library cho responsive mixin có thể sử dụng tại:</w:t>
      </w:r>
    </w:p>
    <w:tbl>
      <w:tblPr>
        <w:tblStyle w:val="TableGrid"/>
        <w:tblW w:w="0" w:type="auto"/>
        <w:tblLook w:val="04A0" w:firstRow="1" w:lastRow="0" w:firstColumn="1" w:lastColumn="0" w:noHBand="0" w:noVBand="1"/>
      </w:tblPr>
      <w:tblGrid>
        <w:gridCol w:w="9350"/>
      </w:tblGrid>
      <w:tr w:rsidR="00892A13" w14:paraId="3A178584" w14:textId="77777777" w:rsidTr="00892A13">
        <w:tc>
          <w:tcPr>
            <w:tcW w:w="9350" w:type="dxa"/>
          </w:tcPr>
          <w:p w14:paraId="2CF7D0F1" w14:textId="23D6B87E" w:rsidR="00892A13" w:rsidRPr="00E516FD" w:rsidRDefault="00892A13" w:rsidP="00092F71">
            <w:pPr>
              <w:rPr>
                <w:i/>
              </w:rPr>
            </w:pPr>
            <w:r w:rsidRPr="00E516FD">
              <w:rPr>
                <w:i/>
              </w:rPr>
              <w:t>&lt;your_Magento_instance&gt;/pub/static/frontend/Magento/blank/en_US/css/docs/responsive.html</w:t>
            </w:r>
          </w:p>
        </w:tc>
      </w:tr>
    </w:tbl>
    <w:p w14:paraId="3ECFE258" w14:textId="77777777" w:rsidR="00892A13" w:rsidRDefault="00892A13" w:rsidP="00092F71"/>
    <w:p w14:paraId="7F707796" w14:textId="6A6D330F" w:rsidR="00892A13" w:rsidRDefault="00D45807" w:rsidP="00555D54">
      <w:pPr>
        <w:pStyle w:val="IntenseQuote"/>
      </w:pPr>
      <w:r>
        <w:t xml:space="preserve">Chúng ta có phần điều khiển có thể hiển đơn giản đó là muốn các đoạn Less file của mình sau khi biên dịch vào </w:t>
      </w:r>
      <w:r w:rsidRPr="00555D54">
        <w:rPr>
          <w:highlight w:val="lightGray"/>
        </w:rPr>
        <w:t>style-m</w:t>
      </w:r>
      <w:r>
        <w:t xml:space="preserve">, hoặc </w:t>
      </w:r>
      <w:r w:rsidRPr="00555D54">
        <w:rPr>
          <w:highlight w:val="lightGray"/>
        </w:rPr>
        <w:t>style-l</w:t>
      </w:r>
      <w:r>
        <w:t xml:space="preserve"> thì có thể thực hiện việc bốc đoạn code bóc tác khi định nghĩa phần nội dung của mình một cách máy móc. </w:t>
      </w:r>
    </w:p>
    <w:p w14:paraId="4446C7D6" w14:textId="77777777" w:rsidR="00D45807" w:rsidRDefault="00D45807" w:rsidP="00092F71"/>
    <w:p w14:paraId="202DD79C" w14:textId="5ACF8915" w:rsidR="00742BAA" w:rsidRDefault="00742BAA" w:rsidP="00605BA6">
      <w:pPr>
        <w:pStyle w:val="Heading3"/>
      </w:pPr>
      <w:r>
        <w:t>12.2 Javascript in responsive design</w:t>
      </w:r>
    </w:p>
    <w:p w14:paraId="2E93FC3C" w14:textId="77777777" w:rsidR="00C232E0" w:rsidRDefault="00C232E0" w:rsidP="00092F71"/>
    <w:p w14:paraId="19B54973" w14:textId="7C22F962" w:rsidR="00742BAA" w:rsidRDefault="00C232E0" w:rsidP="00092F71">
      <w:r>
        <w:t xml:space="preserve">Trong chủ đề này miêu tả Javascript sử dụng vượt ra ngoài của Blank và Luma themes để chuyển </w:t>
      </w:r>
      <w:r w:rsidR="00865867">
        <w:t>rời</w:t>
      </w:r>
      <w:r>
        <w:t xml:space="preserve"> các thành phần và thay đổi hành vi của chúng phụ thuộc trên điểm dừng –breakpoint.</w:t>
      </w:r>
    </w:p>
    <w:p w14:paraId="7B1AF613" w14:textId="266D7770" w:rsidR="00605BA6" w:rsidRDefault="00841540" w:rsidP="00841540">
      <w:pPr>
        <w:pStyle w:val="Heading4"/>
      </w:pPr>
      <w:r>
        <w:t xml:space="preserve">Tổng quan chung về các scripts </w:t>
      </w:r>
    </w:p>
    <w:p w14:paraId="631E8F54" w14:textId="77777777" w:rsidR="00841540" w:rsidRDefault="00841540" w:rsidP="00092F71"/>
    <w:p w14:paraId="1667ECBB" w14:textId="4B27FF6C" w:rsidR="00841540" w:rsidRDefault="00841540" w:rsidP="00092F71">
      <w:r>
        <w:t>Blank và Luma themes sử dụng theo các scripts này để responsive di dời các phần tử trang bằng breakpoint – điểm dừng:</w:t>
      </w:r>
    </w:p>
    <w:p w14:paraId="5489F279" w14:textId="71E2EC71" w:rsidR="00841540" w:rsidRPr="00DF72DB" w:rsidRDefault="00841540" w:rsidP="00841540">
      <w:pPr>
        <w:pStyle w:val="ListParagraph"/>
        <w:numPr>
          <w:ilvl w:val="0"/>
          <w:numId w:val="77"/>
        </w:numPr>
        <w:rPr>
          <w:i/>
        </w:rPr>
      </w:pPr>
      <w:r w:rsidRPr="00DF72DB">
        <w:rPr>
          <w:i/>
        </w:rPr>
        <w:t>Menu.js</w:t>
      </w:r>
    </w:p>
    <w:p w14:paraId="342B081C" w14:textId="299595D3" w:rsidR="00841540" w:rsidRDefault="00841540" w:rsidP="00841540">
      <w:pPr>
        <w:pStyle w:val="ListParagraph"/>
        <w:numPr>
          <w:ilvl w:val="0"/>
          <w:numId w:val="77"/>
        </w:numPr>
      </w:pPr>
      <w:r w:rsidRPr="00DF72DB">
        <w:rPr>
          <w:i/>
        </w:rPr>
        <w:t>matchMedia.js</w:t>
      </w:r>
      <w:r>
        <w:t xml:space="preserve">, được sử dụng bởi </w:t>
      </w:r>
      <w:r w:rsidRPr="00AB2F6D">
        <w:rPr>
          <w:highlight w:val="lightGray"/>
        </w:rPr>
        <w:t>menu.js</w:t>
      </w:r>
      <w:r>
        <w:t xml:space="preserve"> </w:t>
      </w:r>
    </w:p>
    <w:tbl>
      <w:tblPr>
        <w:tblStyle w:val="TableGrid"/>
        <w:tblW w:w="0" w:type="auto"/>
        <w:tblLook w:val="04A0" w:firstRow="1" w:lastRow="0" w:firstColumn="1" w:lastColumn="0" w:noHBand="0" w:noVBand="1"/>
      </w:tblPr>
      <w:tblGrid>
        <w:gridCol w:w="9350"/>
      </w:tblGrid>
      <w:tr w:rsidR="008E52A3" w14:paraId="1C37384F" w14:textId="77777777" w:rsidTr="008E52A3">
        <w:tc>
          <w:tcPr>
            <w:tcW w:w="9350" w:type="dxa"/>
          </w:tcPr>
          <w:p w14:paraId="7561C72B" w14:textId="77777777" w:rsidR="008E52A3" w:rsidRDefault="008E52A3" w:rsidP="008E52A3"/>
          <w:p w14:paraId="4322B5B5" w14:textId="77777777" w:rsidR="008E52A3" w:rsidRDefault="00AF7872" w:rsidP="008E52A3">
            <w:hyperlink r:id="rId285" w:history="1">
              <w:r w:rsidR="008E52A3" w:rsidRPr="00B901D3">
                <w:rPr>
                  <w:rStyle w:val="Hyperlink"/>
                </w:rPr>
                <w:t>https://github.com/paulirish/matchMedia.js/</w:t>
              </w:r>
            </w:hyperlink>
            <w:r w:rsidR="008E52A3">
              <w:t xml:space="preserve"> </w:t>
            </w:r>
          </w:p>
          <w:p w14:paraId="37A05059" w14:textId="5729B06A" w:rsidR="008E52A3" w:rsidRDefault="008E52A3" w:rsidP="008E52A3"/>
        </w:tc>
      </w:tr>
      <w:tr w:rsidR="005C027C" w14:paraId="336BC256" w14:textId="77777777" w:rsidTr="008E52A3">
        <w:tc>
          <w:tcPr>
            <w:tcW w:w="9350" w:type="dxa"/>
          </w:tcPr>
          <w:p w14:paraId="7F8368E5" w14:textId="77777777" w:rsidR="005C027C" w:rsidRDefault="005C027C" w:rsidP="008E52A3"/>
          <w:p w14:paraId="13B77154" w14:textId="77777777" w:rsidR="005C027C" w:rsidRDefault="00AF7872" w:rsidP="008E52A3">
            <w:hyperlink r:id="rId286" w:history="1">
              <w:r w:rsidR="005C027C" w:rsidRPr="00B901D3">
                <w:rPr>
                  <w:rStyle w:val="Hyperlink"/>
                </w:rPr>
                <w:t>https://github.com/magento/magento2/blob/2.4/lib/web/mage/menu.js</w:t>
              </w:r>
            </w:hyperlink>
            <w:r w:rsidR="005C027C">
              <w:t xml:space="preserve"> </w:t>
            </w:r>
          </w:p>
          <w:p w14:paraId="397E0AA9" w14:textId="65088A88" w:rsidR="005C027C" w:rsidRDefault="005C027C" w:rsidP="008E52A3"/>
        </w:tc>
      </w:tr>
    </w:tbl>
    <w:p w14:paraId="47FA5610" w14:textId="77777777" w:rsidR="008E52A3" w:rsidRDefault="008E52A3" w:rsidP="008E52A3"/>
    <w:p w14:paraId="2BF181C7" w14:textId="539E930D" w:rsidR="00841540" w:rsidRDefault="00841540" w:rsidP="00092F71">
      <w:r>
        <w:t>Các script này được đặt trong hệ thống ở các vị trí sau:</w:t>
      </w:r>
    </w:p>
    <w:tbl>
      <w:tblPr>
        <w:tblStyle w:val="TableGrid"/>
        <w:tblW w:w="0" w:type="auto"/>
        <w:tblLook w:val="04A0" w:firstRow="1" w:lastRow="0" w:firstColumn="1" w:lastColumn="0" w:noHBand="0" w:noVBand="1"/>
      </w:tblPr>
      <w:tblGrid>
        <w:gridCol w:w="9350"/>
      </w:tblGrid>
      <w:tr w:rsidR="00841540" w14:paraId="283B013F" w14:textId="77777777" w:rsidTr="00841540">
        <w:tc>
          <w:tcPr>
            <w:tcW w:w="9350" w:type="dxa"/>
          </w:tcPr>
          <w:p w14:paraId="229EEC73" w14:textId="77777777" w:rsidR="00CE4711" w:rsidRDefault="00CE4711" w:rsidP="00841540"/>
          <w:p w14:paraId="57E5D496" w14:textId="77777777" w:rsidR="00841540" w:rsidRDefault="00841540" w:rsidP="00841540">
            <w:r>
              <w:t>├── lib/web/</w:t>
            </w:r>
          </w:p>
          <w:p w14:paraId="271965E5" w14:textId="77777777" w:rsidR="00841540" w:rsidRDefault="00841540" w:rsidP="00841540">
            <w:r>
              <w:t xml:space="preserve">    ├── matchMedia.js</w:t>
            </w:r>
          </w:p>
          <w:p w14:paraId="1466CF25" w14:textId="77777777" w:rsidR="00841540" w:rsidRDefault="00841540" w:rsidP="00841540">
            <w:r>
              <w:lastRenderedPageBreak/>
              <w:t xml:space="preserve">    ├── mage/</w:t>
            </w:r>
          </w:p>
          <w:p w14:paraId="45E1BA8A" w14:textId="77777777" w:rsidR="00841540" w:rsidRDefault="00841540" w:rsidP="00841540">
            <w:r>
              <w:t xml:space="preserve">       ├── menu.js</w:t>
            </w:r>
          </w:p>
          <w:p w14:paraId="598A430C" w14:textId="472586D2" w:rsidR="00CE4711" w:rsidRDefault="00CE4711" w:rsidP="00841540"/>
        </w:tc>
      </w:tr>
    </w:tbl>
    <w:p w14:paraId="6AA19358" w14:textId="77777777" w:rsidR="00841540" w:rsidRDefault="00841540" w:rsidP="00092F71"/>
    <w:p w14:paraId="508BC912" w14:textId="177B7044" w:rsidR="00841540" w:rsidRDefault="00841540" w:rsidP="00841540">
      <w:pPr>
        <w:pStyle w:val="Heading4"/>
      </w:pPr>
      <w:r>
        <w:t>menu.js</w:t>
      </w:r>
    </w:p>
    <w:p w14:paraId="758E9A78" w14:textId="77777777" w:rsidR="00841540" w:rsidRDefault="00841540" w:rsidP="00092F71"/>
    <w:p w14:paraId="05B211F7" w14:textId="21C44308" w:rsidR="00841540" w:rsidRDefault="00841540" w:rsidP="00092F71">
      <w:r>
        <w:t>Trong mobile view, tại điểm dừng 768px, menu.js thay đổi giao diện menu điều hướng và hành vi theo cách sau:</w:t>
      </w:r>
    </w:p>
    <w:p w14:paraId="3ADBEA9C" w14:textId="561BEF23" w:rsidR="00841540" w:rsidRDefault="00841540" w:rsidP="00841540">
      <w:pPr>
        <w:pStyle w:val="ListParagraph"/>
        <w:numPr>
          <w:ilvl w:val="0"/>
          <w:numId w:val="78"/>
        </w:numPr>
      </w:pPr>
      <w:r>
        <w:t>Các category menu sẽ không được hiển thị, nhưng các thể truy cập bằng cách click biểu tượng menu</w:t>
      </w:r>
    </w:p>
    <w:p w14:paraId="0DC19273" w14:textId="2E2D66AC" w:rsidR="00841540" w:rsidRDefault="00841540" w:rsidP="00841540">
      <w:pPr>
        <w:pStyle w:val="ListParagraph"/>
        <w:numPr>
          <w:ilvl w:val="0"/>
          <w:numId w:val="78"/>
        </w:numPr>
      </w:pPr>
      <w:r>
        <w:t>Hành vi của một liên kết category phù thuộc trên việc category có các categories con hay không:</w:t>
      </w:r>
    </w:p>
    <w:p w14:paraId="08B1F5BF" w14:textId="5927C275" w:rsidR="00841540" w:rsidRDefault="00841540" w:rsidP="00841540">
      <w:pPr>
        <w:pStyle w:val="ListParagraph"/>
        <w:numPr>
          <w:ilvl w:val="1"/>
          <w:numId w:val="78"/>
        </w:numPr>
      </w:pPr>
      <w:r>
        <w:t>Nếu sub-categories tồn tại, category – liên kết danh mục hoạt động như là khối có thể thu gọn lại được (collapsible</w:t>
      </w:r>
      <w:r w:rsidR="0032315A">
        <w:t xml:space="preserve"> block</w:t>
      </w:r>
      <w:r>
        <w:t>)</w:t>
      </w:r>
      <w:r w:rsidR="0032315A">
        <w:t xml:space="preserve">. Khi click vào Cateogry link nó sẽ không chuyển hướng tới category page – trang danh mục ngay lập tức. Thể hiện là nó sẽ mở ra một danh sách của sub-category, bao gồm tất cả tuỳ chọn của Category sản phẩm. </w:t>
      </w:r>
    </w:p>
    <w:p w14:paraId="5D8E29CF" w14:textId="31E6DABE" w:rsidR="00841540" w:rsidRDefault="00841540" w:rsidP="00841540">
      <w:pPr>
        <w:pStyle w:val="ListParagraph"/>
        <w:numPr>
          <w:ilvl w:val="1"/>
          <w:numId w:val="78"/>
        </w:numPr>
      </w:pPr>
      <w:r>
        <w:t xml:space="preserve">Nếu không có sub-categories, category link có hành vi như bình thường </w:t>
      </w:r>
    </w:p>
    <w:p w14:paraId="6B0C707A" w14:textId="68298A57" w:rsidR="00841540" w:rsidRDefault="00C727F8" w:rsidP="00092F71">
      <w:r>
        <w:t>Theo ảnh minh hoa mobile-view của menu điều hướng:</w:t>
      </w:r>
    </w:p>
    <w:p w14:paraId="7FB1EEF8" w14:textId="37FE1253" w:rsidR="00C727F8" w:rsidRDefault="00C727F8" w:rsidP="00092F71">
      <w:r>
        <w:rPr>
          <w:noProof/>
        </w:rPr>
        <w:drawing>
          <wp:inline distT="0" distB="0" distL="0" distR="0" wp14:anchorId="2911C575" wp14:editId="33AA083A">
            <wp:extent cx="3171848" cy="3348062"/>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2025-04-21 050359.png"/>
                    <pic:cNvPicPr/>
                  </pic:nvPicPr>
                  <pic:blipFill>
                    <a:blip r:embed="rId287">
                      <a:extLst>
                        <a:ext uri="{28A0092B-C50C-407E-A947-70E740481C1C}">
                          <a14:useLocalDpi xmlns:a14="http://schemas.microsoft.com/office/drawing/2010/main" val="0"/>
                        </a:ext>
                      </a:extLst>
                    </a:blip>
                    <a:stretch>
                      <a:fillRect/>
                    </a:stretch>
                  </pic:blipFill>
                  <pic:spPr>
                    <a:xfrm>
                      <a:off x="0" y="0"/>
                      <a:ext cx="3171848" cy="3348062"/>
                    </a:xfrm>
                    <a:prstGeom prst="rect">
                      <a:avLst/>
                    </a:prstGeom>
                  </pic:spPr>
                </pic:pic>
              </a:graphicData>
            </a:graphic>
          </wp:inline>
        </w:drawing>
      </w:r>
    </w:p>
    <w:p w14:paraId="7AC8EF84" w14:textId="64B42158" w:rsidR="00841540" w:rsidRDefault="00841540" w:rsidP="00841540">
      <w:pPr>
        <w:pStyle w:val="Heading4"/>
      </w:pPr>
      <w:r>
        <w:t xml:space="preserve">re-using scripts in your themes </w:t>
      </w:r>
    </w:p>
    <w:p w14:paraId="099999F6" w14:textId="77777777" w:rsidR="00841540" w:rsidRDefault="00841540" w:rsidP="00092F71"/>
    <w:p w14:paraId="1D0A5D7B" w14:textId="4D907336" w:rsidR="00C727F8" w:rsidRDefault="00C727F8" w:rsidP="00092F71">
      <w:r>
        <w:lastRenderedPageBreak/>
        <w:t xml:space="preserve">Bạn có thể sử dụng menu.js và matchMedia.js để thêm hành vi responsive trong custom theme. Nếu theme của bạn kế thừa từ Blank hoặc Luma, bạn không cần thêm script files này trong theme của bạn. </w:t>
      </w:r>
    </w:p>
    <w:p w14:paraId="4C07428A" w14:textId="39A0B89B" w:rsidR="00C727F8" w:rsidRDefault="00C727F8" w:rsidP="00092F71">
      <w:r>
        <w:t xml:space="preserve">Nếu theme của bạn không kế thừa từ Blank và Luma, để có thể sử dụng scripts, bạn phải cấu hình RequireJS cho theme của bạn. </w:t>
      </w:r>
    </w:p>
    <w:p w14:paraId="545F2100" w14:textId="77777777" w:rsidR="00605BA6" w:rsidRDefault="00605BA6" w:rsidP="00092F71"/>
    <w:p w14:paraId="36803046" w14:textId="240ADC59" w:rsidR="004922F8" w:rsidRDefault="004922F8" w:rsidP="004922F8">
      <w:pPr>
        <w:pStyle w:val="Heading3"/>
      </w:pPr>
      <w:r>
        <w:t>12.3 Create a responsive mobile theme</w:t>
      </w:r>
    </w:p>
    <w:p w14:paraId="6EC8AFBD" w14:textId="77777777" w:rsidR="004922F8" w:rsidRDefault="004922F8" w:rsidP="00092F71"/>
    <w:p w14:paraId="339BC0EA" w14:textId="5B974A47" w:rsidR="003133D2" w:rsidRDefault="003133D2" w:rsidP="00092F71">
      <w:r>
        <w:t xml:space="preserve">Chủ đề này miêu tả làm thế nào để tạo một responsive mobile theme cụ thể sử dụng các hướng dẫn mặc định. </w:t>
      </w:r>
    </w:p>
    <w:p w14:paraId="7944B316" w14:textId="77777777" w:rsidR="003133D2" w:rsidRDefault="003133D2" w:rsidP="00092F71"/>
    <w:p w14:paraId="46BD0CA8" w14:textId="77777777" w:rsidR="003133D2" w:rsidRDefault="003133D2" w:rsidP="00092F71">
      <w:r>
        <w:t xml:space="preserve">Để sử dụng tất cả cách tiếp cận responsive cài đặt ngoài Blank và Luma themes thì bạn nên khai báo một trong số chúng như là parent theme. </w:t>
      </w:r>
    </w:p>
    <w:p w14:paraId="2FE47763" w14:textId="77777777" w:rsidR="003133D2" w:rsidRDefault="003133D2" w:rsidP="00092F71">
      <w:r>
        <w:t>Để tạo ra một theme mobile cụ thể:</w:t>
      </w:r>
    </w:p>
    <w:p w14:paraId="5609663A" w14:textId="5B104436" w:rsidR="003133D2" w:rsidRDefault="003133D2" w:rsidP="003133D2">
      <w:pPr>
        <w:pStyle w:val="ListParagraph"/>
        <w:numPr>
          <w:ilvl w:val="0"/>
          <w:numId w:val="79"/>
        </w:numPr>
      </w:pPr>
      <w:r>
        <w:t>Tạo một theme như hướng dẫn tạo theme, có cụ thể Blank hoặc Luma là theme cha</w:t>
      </w:r>
    </w:p>
    <w:p w14:paraId="682E80CE" w14:textId="32179E18" w:rsidR="003133D2" w:rsidRDefault="003133D2" w:rsidP="003133D2">
      <w:pPr>
        <w:pStyle w:val="ListParagraph"/>
        <w:numPr>
          <w:ilvl w:val="0"/>
          <w:numId w:val="79"/>
        </w:numPr>
      </w:pPr>
      <w:r>
        <w:t>Thêm bố cục – layout &lt;theme_dir&gt;/Magento_Theme/layout/default_head_blocks.xml theo nội dung như sau:</w:t>
      </w:r>
    </w:p>
    <w:tbl>
      <w:tblPr>
        <w:tblStyle w:val="TableGrid"/>
        <w:tblW w:w="0" w:type="auto"/>
        <w:tblLook w:val="04A0" w:firstRow="1" w:lastRow="0" w:firstColumn="1" w:lastColumn="0" w:noHBand="0" w:noVBand="1"/>
      </w:tblPr>
      <w:tblGrid>
        <w:gridCol w:w="9350"/>
      </w:tblGrid>
      <w:tr w:rsidR="003133D2" w14:paraId="3339BA06" w14:textId="77777777" w:rsidTr="003133D2">
        <w:tc>
          <w:tcPr>
            <w:tcW w:w="9350" w:type="dxa"/>
          </w:tcPr>
          <w:p w14:paraId="764651FB" w14:textId="77777777" w:rsidR="003133D2" w:rsidRDefault="003133D2" w:rsidP="003133D2"/>
          <w:p w14:paraId="67BB2FE3" w14:textId="77777777" w:rsidR="003133D2" w:rsidRDefault="003133D2" w:rsidP="003133D2">
            <w:r>
              <w:t>&lt;page xmlns:xsi="http://www.w3.org/2001/XMLSchema-instance" xsi:noNamespaceSchemaLocation="urn:magento:framework:View/Layout/etc/page_configuration.xsd"&gt;</w:t>
            </w:r>
          </w:p>
          <w:p w14:paraId="1328FCB2" w14:textId="77777777" w:rsidR="003133D2" w:rsidRDefault="003133D2" w:rsidP="003133D2">
            <w:r>
              <w:t xml:space="preserve">    &lt;head&gt;</w:t>
            </w:r>
          </w:p>
          <w:p w14:paraId="2672FB5A" w14:textId="77777777" w:rsidR="003133D2" w:rsidRDefault="003133D2" w:rsidP="003133D2">
            <w:r>
              <w:t xml:space="preserve">        &lt;remove src="css/styles-l.css" /&gt;</w:t>
            </w:r>
          </w:p>
          <w:p w14:paraId="24217880" w14:textId="77777777" w:rsidR="003133D2" w:rsidRDefault="003133D2" w:rsidP="003133D2">
            <w:r>
              <w:t xml:space="preserve">    &lt;/head&gt;</w:t>
            </w:r>
          </w:p>
          <w:p w14:paraId="4E179177" w14:textId="77777777" w:rsidR="003133D2" w:rsidRDefault="003133D2" w:rsidP="003133D2">
            <w:r>
              <w:t>&lt;/page&gt;</w:t>
            </w:r>
          </w:p>
          <w:p w14:paraId="4AD046D2" w14:textId="331880F2" w:rsidR="003133D2" w:rsidRDefault="003133D2" w:rsidP="003133D2"/>
        </w:tc>
      </w:tr>
    </w:tbl>
    <w:p w14:paraId="06B03CC2" w14:textId="77777777" w:rsidR="003133D2" w:rsidRDefault="003133D2" w:rsidP="003133D2"/>
    <w:p w14:paraId="665975DA" w14:textId="6780B3E5" w:rsidR="00A55295" w:rsidRDefault="00A55295" w:rsidP="003133D2">
      <w:r w:rsidRPr="00A55295">
        <w:rPr>
          <w:highlight w:val="lightGray"/>
        </w:rPr>
        <w:t>&lt;remove&gt;</w:t>
      </w:r>
      <w:r>
        <w:t>: chỉ dẫn xoá bỏ các file desktop cụ thể từ theme của bạn</w:t>
      </w:r>
    </w:p>
    <w:p w14:paraId="63D43B9B" w14:textId="77777777" w:rsidR="003133D2" w:rsidRDefault="003133D2" w:rsidP="00092F71"/>
    <w:p w14:paraId="4F8234E1" w14:textId="25583F2B" w:rsidR="00A55295" w:rsidRDefault="00A55295" w:rsidP="00A55295">
      <w:pPr>
        <w:pStyle w:val="Heading4"/>
      </w:pPr>
      <w:r>
        <w:t>Apply mobile-specific styles</w:t>
      </w:r>
      <w:r w:rsidR="00F219C7">
        <w:t xml:space="preserve"> – Áp dụng các styles cho mobile</w:t>
      </w:r>
    </w:p>
    <w:p w14:paraId="513369AA" w14:textId="77777777" w:rsidR="00A55295" w:rsidRDefault="00A55295" w:rsidP="00092F71"/>
    <w:p w14:paraId="6CA05740" w14:textId="5B6CF0E5" w:rsidR="00A55295" w:rsidRDefault="00A55295" w:rsidP="00092F71">
      <w:r>
        <w:t xml:space="preserve">Sử dụng styles-m.css để sinh ra style cụ thể cho mobile. </w:t>
      </w:r>
    </w:p>
    <w:p w14:paraId="383E1CEA" w14:textId="77777777" w:rsidR="005C682C" w:rsidRDefault="005C682C" w:rsidP="00092F71"/>
    <w:p w14:paraId="41E80C22" w14:textId="77777777" w:rsidR="005C682C" w:rsidRDefault="005C682C" w:rsidP="00092F71"/>
    <w:tbl>
      <w:tblPr>
        <w:tblStyle w:val="TableGrid"/>
        <w:tblW w:w="0" w:type="auto"/>
        <w:tblLook w:val="04A0" w:firstRow="1" w:lastRow="0" w:firstColumn="1" w:lastColumn="0" w:noHBand="0" w:noVBand="1"/>
      </w:tblPr>
      <w:tblGrid>
        <w:gridCol w:w="9350"/>
      </w:tblGrid>
      <w:tr w:rsidR="00A55295" w14:paraId="649AA49A" w14:textId="77777777" w:rsidTr="00A55295">
        <w:tc>
          <w:tcPr>
            <w:tcW w:w="9350" w:type="dxa"/>
          </w:tcPr>
          <w:p w14:paraId="4675C907" w14:textId="77777777" w:rsidR="00A55295" w:rsidRDefault="00A55295" w:rsidP="00A55295"/>
          <w:p w14:paraId="1E6B4F53" w14:textId="77777777" w:rsidR="00A55295" w:rsidRDefault="00A55295" w:rsidP="00A55295">
            <w:r>
              <w:lastRenderedPageBreak/>
              <w:t>&lt;page xmlns:xsi="http://www.w3.org/2001/XMLSchema-instance" xsi:noNamespaceSchemaLocation="urn:magento:framework:View/Layout/etc/page_configuration.xsd"&gt;</w:t>
            </w:r>
          </w:p>
          <w:p w14:paraId="15CED43C" w14:textId="77777777" w:rsidR="00A55295" w:rsidRDefault="00A55295" w:rsidP="00A55295">
            <w:r>
              <w:t xml:space="preserve"> &lt;head&gt;</w:t>
            </w:r>
          </w:p>
          <w:p w14:paraId="3AB0B44D" w14:textId="77777777" w:rsidR="00A55295" w:rsidRDefault="00A55295" w:rsidP="00A55295">
            <w:r>
              <w:t xml:space="preserve">   &lt;remove src="css/styles-l.css" /&gt;</w:t>
            </w:r>
          </w:p>
          <w:p w14:paraId="2801B1C9" w14:textId="77777777" w:rsidR="00A55295" w:rsidRDefault="00A55295" w:rsidP="00A55295">
            <w:r>
              <w:t xml:space="preserve">   &lt;css src="css/styles-m.css" /&gt;</w:t>
            </w:r>
          </w:p>
          <w:p w14:paraId="640E2E41" w14:textId="77777777" w:rsidR="00A55295" w:rsidRDefault="00A55295" w:rsidP="00A55295">
            <w:r>
              <w:t xml:space="preserve"> &lt;/head&gt;</w:t>
            </w:r>
          </w:p>
          <w:p w14:paraId="291C870D" w14:textId="77777777" w:rsidR="00A55295" w:rsidRDefault="00A55295" w:rsidP="00A55295">
            <w:r>
              <w:t>&lt;/page&gt;</w:t>
            </w:r>
          </w:p>
          <w:p w14:paraId="64E29C7F" w14:textId="0F116356" w:rsidR="00A55295" w:rsidRDefault="00A55295" w:rsidP="00A55295"/>
        </w:tc>
      </w:tr>
    </w:tbl>
    <w:p w14:paraId="5E4014DB" w14:textId="77777777" w:rsidR="00A55295" w:rsidRDefault="00A55295" w:rsidP="00092F71"/>
    <w:p w14:paraId="6D5ABD1B" w14:textId="232279CE" w:rsidR="00261400" w:rsidRDefault="00261400" w:rsidP="00092F71">
      <w:r>
        <w:t xml:space="preserve">Media query </w:t>
      </w:r>
      <w:r w:rsidRPr="00FC714C">
        <w:rPr>
          <w:highlight w:val="lightGray"/>
        </w:rPr>
        <w:t>@media-common</w:t>
      </w:r>
      <w:r>
        <w:t xml:space="preserve">, </w:t>
      </w:r>
      <w:r w:rsidR="00BB63FA" w:rsidRPr="00FC714C">
        <w:rPr>
          <w:highlight w:val="lightGray"/>
        </w:rPr>
        <w:t>max screen__m</w:t>
      </w:r>
      <w:r w:rsidR="00BB63FA">
        <w:t xml:space="preserve">, </w:t>
      </w:r>
      <w:r w:rsidR="00BB63FA" w:rsidRPr="00FC714C">
        <w:rPr>
          <w:highlight w:val="lightGray"/>
        </w:rPr>
        <w:t>max screen__xs</w:t>
      </w:r>
      <w:r w:rsidR="00BB63FA">
        <w:t xml:space="preserve">, </w:t>
      </w:r>
      <w:r w:rsidR="00BB63FA" w:rsidRPr="00FC714C">
        <w:rPr>
          <w:highlight w:val="lightGray"/>
        </w:rPr>
        <w:t>max screen__s</w:t>
      </w:r>
      <w:r w:rsidR="00BB63FA">
        <w:t xml:space="preserve"> sẽ được thêm tới styles-m.css.</w:t>
      </w:r>
    </w:p>
    <w:tbl>
      <w:tblPr>
        <w:tblStyle w:val="TableGrid"/>
        <w:tblW w:w="0" w:type="auto"/>
        <w:tblLook w:val="04A0" w:firstRow="1" w:lastRow="0" w:firstColumn="1" w:lastColumn="0" w:noHBand="0" w:noVBand="1"/>
      </w:tblPr>
      <w:tblGrid>
        <w:gridCol w:w="9350"/>
      </w:tblGrid>
      <w:tr w:rsidR="00BB63FA" w14:paraId="223BE1B4" w14:textId="77777777" w:rsidTr="00BB63FA">
        <w:tc>
          <w:tcPr>
            <w:tcW w:w="9350" w:type="dxa"/>
          </w:tcPr>
          <w:p w14:paraId="6E4E8942" w14:textId="77777777" w:rsidR="00BB63FA" w:rsidRDefault="00BB63FA" w:rsidP="00092F71"/>
          <w:p w14:paraId="391E680C" w14:textId="77777777" w:rsidR="00BB63FA" w:rsidRDefault="00BB63FA" w:rsidP="00BB63FA">
            <w:r>
              <w:t xml:space="preserve">.media-width(@extremum, @break) when (@extremum = 'max') and (@break = </w:t>
            </w:r>
            <w:r w:rsidRPr="00AB2F6D">
              <w:rPr>
                <w:highlight w:val="lightGray"/>
              </w:rPr>
              <w:t>@screen__xs</w:t>
            </w:r>
            <w:r>
              <w:t>) {</w:t>
            </w:r>
          </w:p>
          <w:p w14:paraId="5E8A5A44" w14:textId="77777777" w:rsidR="00BB63FA" w:rsidRDefault="00BB63FA" w:rsidP="00BB63FA">
            <w:r>
              <w:t xml:space="preserve">    // your code</w:t>
            </w:r>
          </w:p>
          <w:p w14:paraId="55F4A522" w14:textId="7CB5CE99" w:rsidR="00BB63FA" w:rsidRDefault="00BB63FA" w:rsidP="00BB63FA">
            <w:r>
              <w:t>}</w:t>
            </w:r>
          </w:p>
          <w:p w14:paraId="3CA85E71" w14:textId="77777777" w:rsidR="00BB63FA" w:rsidRDefault="00BB63FA" w:rsidP="00092F71"/>
        </w:tc>
      </w:tr>
    </w:tbl>
    <w:p w14:paraId="40D0BE54" w14:textId="024E3CED" w:rsidR="00BB63FA" w:rsidRDefault="00FA5750" w:rsidP="00092F71">
      <w:r>
        <w:t xml:space="preserve">Ví dụ một Less mixin để mục tiêu hướng đến màn hình nhỏ hơn 768px </w:t>
      </w:r>
    </w:p>
    <w:tbl>
      <w:tblPr>
        <w:tblStyle w:val="TableGrid"/>
        <w:tblW w:w="0" w:type="auto"/>
        <w:tblLook w:val="04A0" w:firstRow="1" w:lastRow="0" w:firstColumn="1" w:lastColumn="0" w:noHBand="0" w:noVBand="1"/>
      </w:tblPr>
      <w:tblGrid>
        <w:gridCol w:w="9350"/>
      </w:tblGrid>
      <w:tr w:rsidR="00FA5750" w14:paraId="4BE017E2" w14:textId="77777777" w:rsidTr="00FA5750">
        <w:tc>
          <w:tcPr>
            <w:tcW w:w="9350" w:type="dxa"/>
          </w:tcPr>
          <w:p w14:paraId="5ADA0967" w14:textId="77777777" w:rsidR="00FA5750" w:rsidRDefault="00FA5750" w:rsidP="00FA5750"/>
          <w:p w14:paraId="7C45EC04" w14:textId="77777777" w:rsidR="00FA5750" w:rsidRDefault="00FA5750" w:rsidP="00FA5750">
            <w:r>
              <w:t xml:space="preserve">.media-width(@extremum, @break) when (@extremum = 'max') and (@break = </w:t>
            </w:r>
            <w:r w:rsidRPr="00AB2F6D">
              <w:rPr>
                <w:highlight w:val="lightGray"/>
              </w:rPr>
              <w:t>@screen__m</w:t>
            </w:r>
            <w:r>
              <w:t>) {</w:t>
            </w:r>
          </w:p>
          <w:p w14:paraId="217C5E0D" w14:textId="77777777" w:rsidR="00FA5750" w:rsidRDefault="00FA5750" w:rsidP="00FA5750">
            <w:r>
              <w:t xml:space="preserve">    // your code</w:t>
            </w:r>
          </w:p>
          <w:p w14:paraId="79A7A87B" w14:textId="77777777" w:rsidR="00FA5750" w:rsidRDefault="00FA5750" w:rsidP="00FA5750">
            <w:r>
              <w:t>}</w:t>
            </w:r>
          </w:p>
          <w:p w14:paraId="75A16657" w14:textId="3B30D14B" w:rsidR="00FA5750" w:rsidRDefault="00FA5750" w:rsidP="00FA5750"/>
        </w:tc>
      </w:tr>
    </w:tbl>
    <w:p w14:paraId="7E4398EA" w14:textId="77777777" w:rsidR="00FA5750" w:rsidRDefault="00FA5750" w:rsidP="00092F71"/>
    <w:p w14:paraId="34BA5D76" w14:textId="77777777" w:rsidR="00A55295" w:rsidRDefault="00A55295" w:rsidP="00092F71"/>
    <w:p w14:paraId="66CACF55" w14:textId="080B0B44" w:rsidR="00742BAA" w:rsidRDefault="004922F8" w:rsidP="00605BA6">
      <w:pPr>
        <w:pStyle w:val="Heading3"/>
      </w:pPr>
      <w:r>
        <w:t>12.4</w:t>
      </w:r>
      <w:r w:rsidR="00742BAA">
        <w:t xml:space="preserve"> Practice customizing responsive web design</w:t>
      </w:r>
    </w:p>
    <w:p w14:paraId="0D80CE84" w14:textId="77777777" w:rsidR="00742BAA" w:rsidRDefault="00742BAA" w:rsidP="00092F71"/>
    <w:p w14:paraId="590545B6" w14:textId="2936248B" w:rsidR="00EF2A59" w:rsidRDefault="00EF2A59" w:rsidP="00092F71">
      <w:r>
        <w:t xml:space="preserve">Chủ đề này chính là từng bước </w:t>
      </w:r>
      <w:r w:rsidR="00AB2F6D">
        <w:t>minh hoạ</w:t>
      </w:r>
      <w:r>
        <w:t xml:space="preserve"> cách để thay đổi số sản phẩm hiển thị trong một dành trên trang sản phẩm, theo kịp với phương pháp thiết kế responsive sử dụng bởi các theme khác. </w:t>
      </w:r>
      <w:r w:rsidR="00357C22">
        <w:t>(miêu tả này mặc định là themes được kế thừa từ Blank hoặc Luma)</w:t>
      </w:r>
      <w:r>
        <w:t xml:space="preserve"> </w:t>
      </w:r>
    </w:p>
    <w:p w14:paraId="6081DEA1" w14:textId="77777777" w:rsidR="00605BA6" w:rsidRDefault="00605BA6" w:rsidP="00092F71"/>
    <w:p w14:paraId="55ABA99D" w14:textId="61F0EEB5" w:rsidR="00CD72D3" w:rsidRDefault="00CD72D3" w:rsidP="00CD72D3">
      <w:pPr>
        <w:pStyle w:val="Heading4"/>
      </w:pPr>
      <w:r>
        <w:t xml:space="preserve">Thay đổi số sản phẩm trên một dòng </w:t>
      </w:r>
    </w:p>
    <w:p w14:paraId="5ACC128F" w14:textId="77777777" w:rsidR="00CD72D3" w:rsidRDefault="00CD72D3" w:rsidP="00092F71"/>
    <w:p w14:paraId="5D21D0CA" w14:textId="75F0D602" w:rsidR="00CD72D3" w:rsidRDefault="00CD72D3" w:rsidP="00092F71">
      <w:r>
        <w:t xml:space="preserve">ExampleCorp muốn để thay đổi số sản phẩm hiển thị bằng cách giảm số lượng sản phẩm trên một doành hiển thị trong trang catalog page, bởi vậy mỗi sản phẩm sẽ có nhiều khoảng không hơn. </w:t>
      </w:r>
    </w:p>
    <w:p w14:paraId="6A3E5FDF" w14:textId="7DC210F5" w:rsidR="00CD72D3" w:rsidRDefault="00440C65" w:rsidP="00092F71">
      <w:r>
        <w:t>Trong cơ bản thì Blank Theme, số sản phẩm trong một dòng cho mỗi breakpoint theo như sau (2-column page layout):</w:t>
      </w:r>
    </w:p>
    <w:p w14:paraId="1911918D" w14:textId="5EE80BB3" w:rsidR="00440C65" w:rsidRDefault="00440C65" w:rsidP="00440C65">
      <w:pPr>
        <w:pStyle w:val="ListParagraph"/>
        <w:numPr>
          <w:ilvl w:val="0"/>
          <w:numId w:val="80"/>
        </w:numPr>
      </w:pPr>
      <w:r>
        <w:lastRenderedPageBreak/>
        <w:t>1024px và hơn (Desktop): 4 sản phẩm</w:t>
      </w:r>
    </w:p>
    <w:p w14:paraId="26733FCA" w14:textId="512F42FE" w:rsidR="00440C65" w:rsidRDefault="00440C65" w:rsidP="00440C65">
      <w:pPr>
        <w:pStyle w:val="ListParagraph"/>
        <w:numPr>
          <w:ilvl w:val="0"/>
          <w:numId w:val="80"/>
        </w:numPr>
      </w:pPr>
      <w:r>
        <w:t xml:space="preserve">768px (tablet): 3 sản phẩm </w:t>
      </w:r>
    </w:p>
    <w:p w14:paraId="073D2E8B" w14:textId="71B7F70C" w:rsidR="00440C65" w:rsidRDefault="00440C65" w:rsidP="00440C65">
      <w:pPr>
        <w:pStyle w:val="ListParagraph"/>
        <w:numPr>
          <w:ilvl w:val="0"/>
          <w:numId w:val="80"/>
        </w:numPr>
      </w:pPr>
      <w:r>
        <w:t>640px và nhỏ hơn(mobile): 2 sản phẩm</w:t>
      </w:r>
    </w:p>
    <w:p w14:paraId="7146BA53" w14:textId="60120123" w:rsidR="00605BA6" w:rsidRDefault="00235131" w:rsidP="00092F71">
      <w:r>
        <w:t>Trong theme mới của họ Orange Theme, ExampleCorp muốn có ít nhất số sản phẩm trên một dòng cho desktop, tablet, mobile theo:</w:t>
      </w:r>
    </w:p>
    <w:p w14:paraId="001927A1" w14:textId="1592A9AF" w:rsidR="00235131" w:rsidRDefault="00235131" w:rsidP="00235131">
      <w:pPr>
        <w:pStyle w:val="ListParagraph"/>
        <w:numPr>
          <w:ilvl w:val="0"/>
          <w:numId w:val="81"/>
        </w:numPr>
      </w:pPr>
      <w:r>
        <w:t>Desktop: 3 sản phẩm</w:t>
      </w:r>
    </w:p>
    <w:p w14:paraId="162E9EE6" w14:textId="10716A30" w:rsidR="00235131" w:rsidRDefault="00235131" w:rsidP="00235131">
      <w:pPr>
        <w:pStyle w:val="ListParagraph"/>
        <w:numPr>
          <w:ilvl w:val="0"/>
          <w:numId w:val="81"/>
        </w:numPr>
      </w:pPr>
      <w:r>
        <w:t>Tablet: 2 sản phẩm</w:t>
      </w:r>
    </w:p>
    <w:p w14:paraId="36846708" w14:textId="1F0BB6A2" w:rsidR="00235131" w:rsidRDefault="00235131" w:rsidP="00235131">
      <w:pPr>
        <w:pStyle w:val="ListParagraph"/>
        <w:numPr>
          <w:ilvl w:val="0"/>
          <w:numId w:val="81"/>
        </w:numPr>
      </w:pPr>
      <w:r>
        <w:t>Mobile: 2 sản phẩm</w:t>
      </w:r>
    </w:p>
    <w:p w14:paraId="6A036377" w14:textId="35ACA2E4" w:rsidR="00235131" w:rsidRDefault="00235131" w:rsidP="00235131">
      <w:r>
        <w:t>Orange theme kế thừa từ Blank Theme.</w:t>
      </w:r>
    </w:p>
    <w:p w14:paraId="0B28C224" w14:textId="686EA087" w:rsidR="00235131" w:rsidRDefault="00235131" w:rsidP="00235131">
      <w:r>
        <w:t>Để thay đổi số lượng sản phẩm, ExampleCorp làm theo các bước sau:</w:t>
      </w:r>
    </w:p>
    <w:p w14:paraId="3AF1C711" w14:textId="795CD7AE" w:rsidR="00235131" w:rsidRDefault="00235131" w:rsidP="00235131">
      <w:pPr>
        <w:pStyle w:val="ListParagraph"/>
        <w:numPr>
          <w:ilvl w:val="0"/>
          <w:numId w:val="82"/>
        </w:numPr>
      </w:pPr>
      <w:r>
        <w:t xml:space="preserve">Sao chép /Magento_Catalog/web/css/source/module/_listing.less file </w:t>
      </w:r>
    </w:p>
    <w:p w14:paraId="680DED7E" w14:textId="04195ABD" w:rsidR="00235131" w:rsidRDefault="00235131" w:rsidP="00235131">
      <w:pPr>
        <w:pStyle w:val="ListParagraph"/>
        <w:numPr>
          <w:ilvl w:val="0"/>
          <w:numId w:val="82"/>
        </w:numPr>
      </w:pPr>
      <w:r>
        <w:t>Đặt nó tại vị trí tương ứng trong thư mục Orange theme của họ:</w:t>
      </w:r>
    </w:p>
    <w:p w14:paraId="79CB3767" w14:textId="3C33DD68" w:rsidR="00235131" w:rsidRDefault="00235131" w:rsidP="00235131">
      <w:pPr>
        <w:pStyle w:val="ListParagraph"/>
      </w:pPr>
      <w:r>
        <w:t>/app/design/frontend/ExampleCorp/orange/Magento_Catalog/web/css/source/module/_listing.less</w:t>
      </w:r>
    </w:p>
    <w:p w14:paraId="4474497B" w14:textId="504D35E7" w:rsidR="00235131" w:rsidRDefault="00235131" w:rsidP="00235131">
      <w:pPr>
        <w:pStyle w:val="ListParagraph"/>
        <w:numPr>
          <w:ilvl w:val="0"/>
          <w:numId w:val="82"/>
        </w:numPr>
      </w:pPr>
      <w:r>
        <w:t xml:space="preserve">Thực hiện thay đổi trong code theo ảnh minh hoạ bên dưới có thay đổi trong phần được nhấn mạnh. </w:t>
      </w:r>
    </w:p>
    <w:p w14:paraId="3369716D" w14:textId="4EC8C7C8" w:rsidR="008E52A3" w:rsidRDefault="008E52A3" w:rsidP="00235131">
      <w:r>
        <w:rPr>
          <w:noProof/>
        </w:rPr>
        <w:drawing>
          <wp:inline distT="0" distB="0" distL="0" distR="0" wp14:anchorId="07A52418" wp14:editId="2234DEF8">
            <wp:extent cx="5491203" cy="3014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025-04-21 054538.png"/>
                    <pic:cNvPicPr/>
                  </pic:nvPicPr>
                  <pic:blipFill>
                    <a:blip r:embed="rId288">
                      <a:extLst>
                        <a:ext uri="{28A0092B-C50C-407E-A947-70E740481C1C}">
                          <a14:useLocalDpi xmlns:a14="http://schemas.microsoft.com/office/drawing/2010/main" val="0"/>
                        </a:ext>
                      </a:extLst>
                    </a:blip>
                    <a:stretch>
                      <a:fillRect/>
                    </a:stretch>
                  </pic:blipFill>
                  <pic:spPr>
                    <a:xfrm>
                      <a:off x="0" y="0"/>
                      <a:ext cx="5491203" cy="3014685"/>
                    </a:xfrm>
                    <a:prstGeom prst="rect">
                      <a:avLst/>
                    </a:prstGeom>
                  </pic:spPr>
                </pic:pic>
              </a:graphicData>
            </a:graphic>
          </wp:inline>
        </w:drawing>
      </w:r>
    </w:p>
    <w:p w14:paraId="11D916D2" w14:textId="125DCC0B" w:rsidR="00235131" w:rsidRDefault="008E52A3" w:rsidP="00235131">
      <w:r>
        <w:t>Sau đó ExampleCorp áp dụng theme của họ, catalog page sẽ thay đổi theo như sau:</w:t>
      </w:r>
    </w:p>
    <w:p w14:paraId="07639528" w14:textId="6BA984DA" w:rsidR="008E52A3" w:rsidRDefault="008E52A3" w:rsidP="00235131">
      <w:r>
        <w:rPr>
          <w:noProof/>
        </w:rPr>
        <w:lastRenderedPageBreak/>
        <w:drawing>
          <wp:inline distT="0" distB="0" distL="0" distR="0" wp14:anchorId="615A8758" wp14:editId="6C684B49">
            <wp:extent cx="5124487" cy="3171848"/>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025-04-21 054636.png"/>
                    <pic:cNvPicPr/>
                  </pic:nvPicPr>
                  <pic:blipFill>
                    <a:blip r:embed="rId289">
                      <a:extLst>
                        <a:ext uri="{28A0092B-C50C-407E-A947-70E740481C1C}">
                          <a14:useLocalDpi xmlns:a14="http://schemas.microsoft.com/office/drawing/2010/main" val="0"/>
                        </a:ext>
                      </a:extLst>
                    </a:blip>
                    <a:stretch>
                      <a:fillRect/>
                    </a:stretch>
                  </pic:blipFill>
                  <pic:spPr>
                    <a:xfrm>
                      <a:off x="0" y="0"/>
                      <a:ext cx="5124487" cy="3171848"/>
                    </a:xfrm>
                    <a:prstGeom prst="rect">
                      <a:avLst/>
                    </a:prstGeom>
                  </pic:spPr>
                </pic:pic>
              </a:graphicData>
            </a:graphic>
          </wp:inline>
        </w:drawing>
      </w:r>
    </w:p>
    <w:p w14:paraId="4166FB50" w14:textId="77777777" w:rsidR="00605BA6" w:rsidRDefault="00605BA6" w:rsidP="00092F71"/>
    <w:p w14:paraId="2EC23F59" w14:textId="042CB737" w:rsidR="00742BAA" w:rsidRDefault="004922F8" w:rsidP="00605BA6">
      <w:pPr>
        <w:pStyle w:val="Heading3"/>
      </w:pPr>
      <w:bookmarkStart w:id="111" w:name="_12.4_Add_a"/>
      <w:bookmarkEnd w:id="111"/>
      <w:r>
        <w:t>12.5</w:t>
      </w:r>
      <w:r w:rsidR="00742BAA">
        <w:t xml:space="preserve"> Add a custom breakpoint </w:t>
      </w:r>
    </w:p>
    <w:p w14:paraId="22F50D84" w14:textId="77777777" w:rsidR="008E52A3" w:rsidRDefault="008E52A3" w:rsidP="008E52A3"/>
    <w:p w14:paraId="2E1446A3" w14:textId="7175AB1A" w:rsidR="008E52A3" w:rsidRDefault="008E52A3" w:rsidP="008E52A3">
      <w:r w:rsidRPr="005C5EFC">
        <w:rPr>
          <w:highlight w:val="lightGray"/>
        </w:rPr>
        <w:t>Breakpoints</w:t>
      </w:r>
      <w:r>
        <w:t xml:space="preserve"> sử dụng trong stylesheets để cài đặt độ rộng màn hình để thay đổi thiết kế, cho ví dụ, từ mobile thành phiên bản desktop. Themes cung cấp với việc cài đặt ứng dụng với một danh sách các breakpoint mặc định.</w:t>
      </w:r>
      <w:r w:rsidR="000C0D11">
        <w:t xml:space="preserve"> Chủ đề này miêu tả cách thêm custom breakpoint vào trong theme của bạn. </w:t>
      </w:r>
    </w:p>
    <w:p w14:paraId="75059017" w14:textId="77777777" w:rsidR="000C0D11" w:rsidRDefault="000C0D11" w:rsidP="008E52A3"/>
    <w:p w14:paraId="71934915" w14:textId="32292C22" w:rsidR="00163BE8" w:rsidRDefault="00163BE8" w:rsidP="008E52A3">
      <w:r>
        <w:t>Để thêm một custom breakpoint trong theme của bạn, bạn cần để làm theo các bước sau:</w:t>
      </w:r>
    </w:p>
    <w:p w14:paraId="3A6790C2" w14:textId="248EEF5E" w:rsidR="00163BE8" w:rsidRDefault="00163BE8" w:rsidP="00163BE8">
      <w:pPr>
        <w:pStyle w:val="ListParagraph"/>
        <w:numPr>
          <w:ilvl w:val="0"/>
          <w:numId w:val="83"/>
        </w:numPr>
      </w:pPr>
      <w:r>
        <w:t xml:space="preserve">Định nghĩa một biến cho breakpoint mới </w:t>
      </w:r>
    </w:p>
    <w:p w14:paraId="37752811" w14:textId="149760C2" w:rsidR="00163BE8" w:rsidRDefault="00163BE8" w:rsidP="00163BE8">
      <w:pPr>
        <w:pStyle w:val="ListParagraph"/>
        <w:numPr>
          <w:ilvl w:val="0"/>
          <w:numId w:val="83"/>
        </w:numPr>
      </w:pPr>
      <w:r>
        <w:t xml:space="preserve">Ghi đè file thư viện </w:t>
      </w:r>
      <w:r w:rsidRPr="00A2212C">
        <w:rPr>
          <w:highlight w:val="lightGray"/>
        </w:rPr>
        <w:t>_responsive.less</w:t>
      </w:r>
      <w:r>
        <w:t xml:space="preserve">, và thêm quy tắc mới cho breakpoint mới </w:t>
      </w:r>
    </w:p>
    <w:p w14:paraId="4F94A554" w14:textId="0E67B2C5" w:rsidR="00163BE8" w:rsidRDefault="00163BE8" w:rsidP="00163BE8">
      <w:pPr>
        <w:pStyle w:val="ListParagraph"/>
        <w:numPr>
          <w:ilvl w:val="0"/>
          <w:numId w:val="83"/>
        </w:numPr>
      </w:pPr>
      <w:r>
        <w:t xml:space="preserve">Cài đặt màn hình thay đổi cho </w:t>
      </w:r>
      <w:r w:rsidRPr="005C5EFC">
        <w:rPr>
          <w:highlight w:val="lightGray"/>
        </w:rPr>
        <w:t>breakpoint</w:t>
      </w:r>
      <w:r>
        <w:t xml:space="preserve"> mới</w:t>
      </w:r>
    </w:p>
    <w:p w14:paraId="3F57CD2B" w14:textId="77777777" w:rsidR="008E52A3" w:rsidRDefault="008E52A3" w:rsidP="008E52A3"/>
    <w:p w14:paraId="3B41DD33" w14:textId="35003296" w:rsidR="00163BE8" w:rsidRDefault="00A437FC" w:rsidP="00A437FC">
      <w:pPr>
        <w:pStyle w:val="Heading4"/>
      </w:pPr>
      <w:r>
        <w:t xml:space="preserve">Add a breakpoint variable </w:t>
      </w:r>
    </w:p>
    <w:p w14:paraId="100BEFEE" w14:textId="77777777" w:rsidR="00A437FC" w:rsidRDefault="00A437FC" w:rsidP="008E52A3"/>
    <w:p w14:paraId="1795D772" w14:textId="725E61F7" w:rsidR="000A58FC" w:rsidRDefault="000A58FC" w:rsidP="008E52A3">
      <w:r>
        <w:t xml:space="preserve">Trong thư mục custom theme, thêm một </w:t>
      </w:r>
      <w:r w:rsidRPr="007B3CFE">
        <w:rPr>
          <w:highlight w:val="lightGray"/>
        </w:rPr>
        <w:t>/web/css/source/_variables.less</w:t>
      </w:r>
      <w:r>
        <w:t xml:space="preserve"> trong một trong các cách sau:</w:t>
      </w:r>
    </w:p>
    <w:p w14:paraId="6A770096" w14:textId="16FFBC46" w:rsidR="000A58FC" w:rsidRDefault="000A58FC" w:rsidP="000A58FC">
      <w:pPr>
        <w:pStyle w:val="ListParagraph"/>
        <w:numPr>
          <w:ilvl w:val="0"/>
          <w:numId w:val="84"/>
        </w:numPr>
      </w:pPr>
      <w:r>
        <w:t>Nếu theme của bạn kế thừa từ theme khác, sau đó copy file _variables.less từ theme cha</w:t>
      </w:r>
    </w:p>
    <w:p w14:paraId="035CB7B1" w14:textId="2C3B8FD7" w:rsidR="000A58FC" w:rsidRDefault="000A58FC" w:rsidP="000A58FC">
      <w:pPr>
        <w:pStyle w:val="ListParagraph"/>
        <w:numPr>
          <w:ilvl w:val="0"/>
          <w:numId w:val="84"/>
        </w:numPr>
      </w:pPr>
      <w:r>
        <w:t xml:space="preserve">Nếu theme của bạn là độc lập, thêm một file mới rỗng </w:t>
      </w:r>
    </w:p>
    <w:p w14:paraId="6DBEB636" w14:textId="77777777" w:rsidR="00A437FC" w:rsidRDefault="00A437FC" w:rsidP="008E52A3"/>
    <w:p w14:paraId="74C9D321" w14:textId="1EC23E62" w:rsidR="0058646A" w:rsidRDefault="0058646A" w:rsidP="008E52A3">
      <w:r>
        <w:lastRenderedPageBreak/>
        <w:t xml:space="preserve">Trong file _variables.less của custom theme, thêm biến cho breakpoint </w:t>
      </w:r>
      <w:r w:rsidR="00194425">
        <w:t>mới</w:t>
      </w:r>
      <w:r>
        <w:t xml:space="preserve"> của bạn. </w:t>
      </w:r>
    </w:p>
    <w:p w14:paraId="7DB589E7" w14:textId="5921E4B2" w:rsidR="0058646A" w:rsidRDefault="00576C3A" w:rsidP="008E52A3">
      <w:r>
        <w:t xml:space="preserve">Ví dụ: </w:t>
      </w:r>
    </w:p>
    <w:tbl>
      <w:tblPr>
        <w:tblStyle w:val="TableGrid"/>
        <w:tblW w:w="0" w:type="auto"/>
        <w:tblLook w:val="04A0" w:firstRow="1" w:lastRow="0" w:firstColumn="1" w:lastColumn="0" w:noHBand="0" w:noVBand="1"/>
      </w:tblPr>
      <w:tblGrid>
        <w:gridCol w:w="9350"/>
      </w:tblGrid>
      <w:tr w:rsidR="00576C3A" w14:paraId="02803AA8" w14:textId="77777777" w:rsidTr="00576C3A">
        <w:tc>
          <w:tcPr>
            <w:tcW w:w="9350" w:type="dxa"/>
          </w:tcPr>
          <w:p w14:paraId="0C56FE20" w14:textId="77777777" w:rsidR="00576C3A" w:rsidRDefault="00576C3A" w:rsidP="008E52A3"/>
          <w:p w14:paraId="63645C3F" w14:textId="77777777" w:rsidR="00576C3A" w:rsidRDefault="00576C3A" w:rsidP="00576C3A">
            <w:r>
              <w:t>@screen__xl: 1280px;</w:t>
            </w:r>
          </w:p>
          <w:p w14:paraId="005FC2DC" w14:textId="1C33C21E" w:rsidR="00576C3A" w:rsidRDefault="00576C3A" w:rsidP="00576C3A">
            <w:r>
              <w:t>@screen__lg: 1600px;</w:t>
            </w:r>
          </w:p>
          <w:p w14:paraId="3AC3BEEC" w14:textId="77777777" w:rsidR="00576C3A" w:rsidRDefault="00576C3A" w:rsidP="008E52A3"/>
        </w:tc>
      </w:tr>
    </w:tbl>
    <w:p w14:paraId="31E27EA9" w14:textId="77777777" w:rsidR="00576C3A" w:rsidRDefault="00576C3A" w:rsidP="008E52A3"/>
    <w:p w14:paraId="08AABB97" w14:textId="6BC6C881" w:rsidR="00576C3A" w:rsidRDefault="00576C3A" w:rsidP="008E52A3">
      <w:r>
        <w:t xml:space="preserve">Cho quy tắc đặt tên biến thì chúng ta sử dụng </w:t>
      </w:r>
      <w:hyperlink r:id="rId290" w:anchor="variables" w:history="1">
        <w:r w:rsidRPr="00576C3A">
          <w:rPr>
            <w:rStyle w:val="Hyperlink"/>
          </w:rPr>
          <w:t>Less coding standards</w:t>
        </w:r>
      </w:hyperlink>
      <w:r>
        <w:t xml:space="preserve">. </w:t>
      </w:r>
    </w:p>
    <w:tbl>
      <w:tblPr>
        <w:tblStyle w:val="TableGrid"/>
        <w:tblW w:w="0" w:type="auto"/>
        <w:tblLook w:val="04A0" w:firstRow="1" w:lastRow="0" w:firstColumn="1" w:lastColumn="0" w:noHBand="0" w:noVBand="1"/>
      </w:tblPr>
      <w:tblGrid>
        <w:gridCol w:w="9350"/>
      </w:tblGrid>
      <w:tr w:rsidR="00576C3A" w14:paraId="08F0C0E3" w14:textId="77777777" w:rsidTr="00576C3A">
        <w:tc>
          <w:tcPr>
            <w:tcW w:w="9350" w:type="dxa"/>
          </w:tcPr>
          <w:p w14:paraId="16A2F646" w14:textId="77777777" w:rsidR="00576C3A" w:rsidRDefault="00576C3A" w:rsidP="008E52A3"/>
          <w:p w14:paraId="7015FD4A" w14:textId="77777777" w:rsidR="00576C3A" w:rsidRDefault="00AF7872" w:rsidP="008E52A3">
            <w:hyperlink r:id="rId291" w:anchor="variables" w:history="1">
              <w:r w:rsidR="00576C3A" w:rsidRPr="00B901D3">
                <w:rPr>
                  <w:rStyle w:val="Hyperlink"/>
                </w:rPr>
                <w:t>https://developer.adobe.com/commerce/php/coding-standards/less/#variables</w:t>
              </w:r>
            </w:hyperlink>
            <w:r w:rsidR="00576C3A">
              <w:t xml:space="preserve"> </w:t>
            </w:r>
          </w:p>
          <w:p w14:paraId="29DFC762" w14:textId="04B35D7B" w:rsidR="00576C3A" w:rsidRDefault="00576C3A" w:rsidP="008E52A3"/>
        </w:tc>
      </w:tr>
    </w:tbl>
    <w:p w14:paraId="17E2AACA" w14:textId="77777777" w:rsidR="00A437FC" w:rsidRDefault="00A437FC" w:rsidP="008E52A3"/>
    <w:p w14:paraId="63A17603" w14:textId="63C894BF" w:rsidR="00A437FC" w:rsidRDefault="00A437FC" w:rsidP="00A437FC">
      <w:pPr>
        <w:pStyle w:val="Heading4"/>
      </w:pPr>
      <w:r>
        <w:t xml:space="preserve">Override _responsive.less from the library </w:t>
      </w:r>
    </w:p>
    <w:p w14:paraId="443942E8" w14:textId="77777777" w:rsidR="00A437FC" w:rsidRDefault="00A437FC" w:rsidP="008E52A3"/>
    <w:p w14:paraId="58F7BAB7" w14:textId="57607AA0" w:rsidR="00C67BDE" w:rsidRDefault="00C67BDE" w:rsidP="008E52A3">
      <w:r>
        <w:t>Theo cách tiếp cận cài đặt trong UI Library, media-width() mixin được gọi định nghĩa ở nhiều nơi nhưng được khẩn cầu (invoke) tại mộ</w:t>
      </w:r>
      <w:r w:rsidR="001E453A">
        <w:t xml:space="preserve">t nơi trong </w:t>
      </w:r>
      <w:r w:rsidR="001E453A" w:rsidRPr="00A2212C">
        <w:rPr>
          <w:highlight w:val="lightGray"/>
        </w:rPr>
        <w:t>lib/web/css/source/lib/_responsive.less</w:t>
      </w:r>
    </w:p>
    <w:p w14:paraId="7172ACEA" w14:textId="213CE543" w:rsidR="001E453A" w:rsidRDefault="001E453A" w:rsidP="008E52A3">
      <w:r>
        <w:t xml:space="preserve">Để cài đặt một breakpoint mới, bạn cần sửa </w:t>
      </w:r>
      <w:r w:rsidRPr="00A2212C">
        <w:rPr>
          <w:highlight w:val="lightGray"/>
        </w:rPr>
        <w:t>.media-width()</w:t>
      </w:r>
      <w:r>
        <w:t xml:space="preserve"> mixin bằng cách thêm các quy tắc phù hợp ở đây. Bởi vậy bạn cần để ghi đè thư viện </w:t>
      </w:r>
      <w:r w:rsidRPr="00A2212C">
        <w:rPr>
          <w:highlight w:val="lightGray"/>
        </w:rPr>
        <w:t>_responsive.less</w:t>
      </w:r>
      <w:r>
        <w:t xml:space="preserve"> trong theme của bạn và thêm tuỳ chỉnh ở đây. </w:t>
      </w:r>
    </w:p>
    <w:p w14:paraId="4B4864BA" w14:textId="2F9D9495" w:rsidR="00FC115A" w:rsidRDefault="00FC115A" w:rsidP="008E52A3">
      <w:r>
        <w:t>Để làm điều này, làm theo các bước:</w:t>
      </w:r>
    </w:p>
    <w:p w14:paraId="334D17FA" w14:textId="1FEA1BB5" w:rsidR="00FC115A" w:rsidRDefault="00FC115A" w:rsidP="00FC115A">
      <w:pPr>
        <w:pStyle w:val="ListParagraph"/>
        <w:numPr>
          <w:ilvl w:val="0"/>
          <w:numId w:val="85"/>
        </w:numPr>
      </w:pPr>
      <w:r>
        <w:t xml:space="preserve">Copy _responsive.less file tới </w:t>
      </w:r>
      <w:r w:rsidR="005708EA">
        <w:t xml:space="preserve">thư mục &lt;your_theme_dir&gt;/web/css/source/lib </w:t>
      </w:r>
      <w:r w:rsidR="00516D37">
        <w:t>theo các vị trí:</w:t>
      </w:r>
    </w:p>
    <w:p w14:paraId="32090AA5" w14:textId="7380DFD6" w:rsidR="00516D37" w:rsidRDefault="00516D37" w:rsidP="00516D37">
      <w:pPr>
        <w:pStyle w:val="ListParagraph"/>
        <w:numPr>
          <w:ilvl w:val="1"/>
          <w:numId w:val="85"/>
        </w:numPr>
      </w:pPr>
      <w:r>
        <w:t xml:space="preserve">&lt;your_parent_theme_dir&gt;/web/css/source/lib/_responsive.less: ghi đè _responsive.less trong parent theme. Nếu đó không phải là file hoặc không phải là parent theme, sử dụng tuỳ chọn khác. </w:t>
      </w:r>
    </w:p>
    <w:p w14:paraId="06AB44F3" w14:textId="60897E00" w:rsidR="00516D37" w:rsidRDefault="00516D37" w:rsidP="00516D37">
      <w:pPr>
        <w:pStyle w:val="ListParagraph"/>
        <w:numPr>
          <w:ilvl w:val="1"/>
          <w:numId w:val="85"/>
        </w:numPr>
      </w:pPr>
      <w:r>
        <w:t xml:space="preserve">&lt;your_theme_dir&gt;/web/css/source/lib/_responsive.les: thư viện file. </w:t>
      </w:r>
    </w:p>
    <w:p w14:paraId="32181279" w14:textId="53981FDE" w:rsidR="00516D37" w:rsidRDefault="00516D37" w:rsidP="00516D37">
      <w:pPr>
        <w:pStyle w:val="ListParagraph"/>
        <w:numPr>
          <w:ilvl w:val="0"/>
          <w:numId w:val="85"/>
        </w:numPr>
      </w:pPr>
      <w:r>
        <w:t xml:space="preserve">Trong _responsive.less file của bạn, thêm quy tắc </w:t>
      </w:r>
      <w:r w:rsidRPr="00A2212C">
        <w:rPr>
          <w:highlight w:val="lightGray"/>
        </w:rPr>
        <w:t>.media-width</w:t>
      </w:r>
      <w:r>
        <w:t xml:space="preserve"> mixin cho breakpoint của bạn trong khu vực phù hợp (desktop, mobile, phụ thuộc kiểu breakpoint bạn muốn thêm)</w:t>
      </w:r>
    </w:p>
    <w:p w14:paraId="6884C91A" w14:textId="77777777" w:rsidR="00516D37" w:rsidRDefault="00516D37" w:rsidP="008E52A3"/>
    <w:p w14:paraId="2959C574" w14:textId="25C744A8" w:rsidR="00CD22A4" w:rsidRDefault="00516D37" w:rsidP="008E52A3">
      <w:r>
        <w:t xml:space="preserve">Tuỳ chọn </w:t>
      </w:r>
      <w:r w:rsidRPr="00A2212C">
        <w:rPr>
          <w:highlight w:val="lightGray"/>
        </w:rPr>
        <w:t>@media-target</w:t>
      </w:r>
      <w:r>
        <w:t xml:space="preserve"> có một trong các giá trị </w:t>
      </w:r>
      <w:r w:rsidRPr="00A2212C">
        <w:rPr>
          <w:highlight w:val="lightGray"/>
        </w:rPr>
        <w:t>all</w:t>
      </w:r>
      <w:r>
        <w:t xml:space="preserve">, </w:t>
      </w:r>
      <w:r w:rsidRPr="00A2212C">
        <w:rPr>
          <w:highlight w:val="lightGray"/>
        </w:rPr>
        <w:t>desktop</w:t>
      </w:r>
      <w:r>
        <w:t xml:space="preserve"> hoặc </w:t>
      </w:r>
      <w:r w:rsidRPr="00A2212C">
        <w:rPr>
          <w:highlight w:val="lightGray"/>
        </w:rPr>
        <w:t>mobile</w:t>
      </w:r>
      <w:r>
        <w:t xml:space="preserve">. Sử dụng nháy đơn trong media-target cụ thể. Nháy kép có thể phát sinh các vấn đề không mong muốn với các script. </w:t>
      </w:r>
    </w:p>
    <w:tbl>
      <w:tblPr>
        <w:tblStyle w:val="TableGrid"/>
        <w:tblW w:w="0" w:type="auto"/>
        <w:tblLook w:val="04A0" w:firstRow="1" w:lastRow="0" w:firstColumn="1" w:lastColumn="0" w:noHBand="0" w:noVBand="1"/>
      </w:tblPr>
      <w:tblGrid>
        <w:gridCol w:w="9350"/>
      </w:tblGrid>
      <w:tr w:rsidR="00516D37" w14:paraId="2D78A743" w14:textId="77777777" w:rsidTr="00516D37">
        <w:tc>
          <w:tcPr>
            <w:tcW w:w="9350" w:type="dxa"/>
          </w:tcPr>
          <w:p w14:paraId="60963BF2" w14:textId="77777777" w:rsidR="00516D37" w:rsidRDefault="00516D37" w:rsidP="008E52A3"/>
          <w:p w14:paraId="11770712" w14:textId="77777777" w:rsidR="00516D37" w:rsidRDefault="00516D37" w:rsidP="00516D37">
            <w:r>
              <w:t>&amp; when (@media-target = 'desktop'), (@media-target = 'all') {</w:t>
            </w:r>
          </w:p>
          <w:p w14:paraId="1E56F763" w14:textId="77777777" w:rsidR="00516D37" w:rsidRDefault="00516D37" w:rsidP="00516D37"/>
          <w:p w14:paraId="095D4D23" w14:textId="77777777" w:rsidR="00516D37" w:rsidRDefault="00516D37" w:rsidP="00516D37">
            <w:r>
              <w:t xml:space="preserve">    @media all and (min-width: @screen__xl) {</w:t>
            </w:r>
          </w:p>
          <w:p w14:paraId="5B64E5B8" w14:textId="77777777" w:rsidR="00516D37" w:rsidRDefault="00516D37" w:rsidP="00516D37">
            <w:r>
              <w:t xml:space="preserve">        .media-width('min', @screen__xl);</w:t>
            </w:r>
          </w:p>
          <w:p w14:paraId="48CDB1EA" w14:textId="77777777" w:rsidR="00516D37" w:rsidRDefault="00516D37" w:rsidP="00516D37">
            <w:r>
              <w:t xml:space="preserve">    }</w:t>
            </w:r>
          </w:p>
          <w:p w14:paraId="7E868EFF" w14:textId="162F3155" w:rsidR="00516D37" w:rsidRDefault="00516D37" w:rsidP="00516D37">
            <w:r>
              <w:lastRenderedPageBreak/>
              <w:t>}</w:t>
            </w:r>
          </w:p>
          <w:p w14:paraId="4F593CA7" w14:textId="77777777" w:rsidR="00516D37" w:rsidRDefault="00516D37" w:rsidP="008E52A3"/>
        </w:tc>
      </w:tr>
    </w:tbl>
    <w:p w14:paraId="574FA705" w14:textId="77777777" w:rsidR="00516D37" w:rsidRDefault="00516D37" w:rsidP="008E52A3"/>
    <w:p w14:paraId="20FF54C1" w14:textId="77777777" w:rsidR="00A437FC" w:rsidRDefault="00A437FC" w:rsidP="008E52A3"/>
    <w:p w14:paraId="7E634321" w14:textId="1D671D7B" w:rsidR="00A437FC" w:rsidRDefault="00A437FC" w:rsidP="00A437FC">
      <w:pPr>
        <w:pStyle w:val="Heading4"/>
      </w:pPr>
      <w:r>
        <w:t xml:space="preserve">Add .media-width() calls </w:t>
      </w:r>
    </w:p>
    <w:p w14:paraId="41135315" w14:textId="77777777" w:rsidR="00A437FC" w:rsidRDefault="00A437FC" w:rsidP="008E52A3"/>
    <w:p w14:paraId="2B843CC2" w14:textId="4F7F7F00" w:rsidR="00516D37" w:rsidRDefault="00516D37" w:rsidP="008E52A3">
      <w:r>
        <w:t xml:space="preserve">Bây giờ bạn có thể thêm một </w:t>
      </w:r>
      <w:r w:rsidRPr="00DB2CC7">
        <w:rPr>
          <w:highlight w:val="lightGray"/>
        </w:rPr>
        <w:t>.media-width()</w:t>
      </w:r>
      <w:r>
        <w:t xml:space="preserve"> mixin tại nơi bạn cần thiết trong .less file theme của bạn. </w:t>
      </w:r>
    </w:p>
    <w:p w14:paraId="07D3480B" w14:textId="22BAE37D" w:rsidR="00516D37" w:rsidRDefault="00516D37" w:rsidP="008E52A3">
      <w:r>
        <w:t xml:space="preserve">Cho ví dụ: </w:t>
      </w:r>
    </w:p>
    <w:tbl>
      <w:tblPr>
        <w:tblStyle w:val="TableGrid"/>
        <w:tblW w:w="0" w:type="auto"/>
        <w:tblLook w:val="04A0" w:firstRow="1" w:lastRow="0" w:firstColumn="1" w:lastColumn="0" w:noHBand="0" w:noVBand="1"/>
      </w:tblPr>
      <w:tblGrid>
        <w:gridCol w:w="9350"/>
      </w:tblGrid>
      <w:tr w:rsidR="00516D37" w14:paraId="1AAC8B97" w14:textId="77777777" w:rsidTr="00516D37">
        <w:tc>
          <w:tcPr>
            <w:tcW w:w="9350" w:type="dxa"/>
          </w:tcPr>
          <w:p w14:paraId="6873ED7B" w14:textId="77777777" w:rsidR="00516D37" w:rsidRDefault="00516D37" w:rsidP="008E52A3"/>
          <w:p w14:paraId="45867C8B" w14:textId="77777777" w:rsidR="00516D37" w:rsidRDefault="00516D37" w:rsidP="00516D37">
            <w:r>
              <w:t>.media-width(@extremum, @break) when (@extremum = 'min') and (@break = @screen__xl) {</w:t>
            </w:r>
          </w:p>
          <w:p w14:paraId="5364AC53" w14:textId="77777777" w:rsidR="00516D37" w:rsidRDefault="00516D37" w:rsidP="00516D37">
            <w:r>
              <w:t xml:space="preserve">    //  Customization for @screen__xl breakpoint</w:t>
            </w:r>
          </w:p>
          <w:p w14:paraId="426A686B" w14:textId="5833BF19" w:rsidR="00516D37" w:rsidRDefault="00516D37" w:rsidP="00516D37">
            <w:r>
              <w:t>}</w:t>
            </w:r>
          </w:p>
          <w:p w14:paraId="0F2F0A58" w14:textId="77777777" w:rsidR="00516D37" w:rsidRDefault="00516D37" w:rsidP="008E52A3"/>
        </w:tc>
      </w:tr>
    </w:tbl>
    <w:p w14:paraId="6937F4E5" w14:textId="77777777" w:rsidR="00516D37" w:rsidRPr="008E52A3" w:rsidRDefault="00516D37" w:rsidP="008E52A3"/>
    <w:sectPr w:rsidR="00516D37" w:rsidRPr="008E52A3" w:rsidSect="001C3DE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account" w:date="2024-06-23T15:41:00Z" w:initials="Ma">
    <w:p w14:paraId="07F1229B" w14:textId="6D5AD59C" w:rsidR="00DD2311" w:rsidRDefault="00DD2311">
      <w:pPr>
        <w:pStyle w:val="CommentText"/>
      </w:pPr>
      <w:r>
        <w:rPr>
          <w:rStyle w:val="CommentReference"/>
        </w:rPr>
        <w:annotationRef/>
      </w:r>
      <w:r>
        <w:t>Mã nguồn tham khảo của tác giả khoá học</w:t>
      </w:r>
    </w:p>
  </w:comment>
  <w:comment w:id="1" w:author="Microsoft account" w:date="2024-09-21T00:35:00Z" w:initials="Ma">
    <w:p w14:paraId="7CBC1898" w14:textId="26C5C4CC" w:rsidR="00DD2311" w:rsidRDefault="00DD2311">
      <w:pPr>
        <w:pStyle w:val="CommentText"/>
      </w:pPr>
      <w:r>
        <w:rPr>
          <w:rStyle w:val="CommentReference"/>
        </w:rPr>
        <w:annotationRef/>
      </w:r>
      <w:r>
        <w:t xml:space="preserve">Chúng ta cần chú ý rằng ở phiên bản mới của Magento thì phần quản lý Theme được bốc sang Module Content. </w:t>
      </w:r>
    </w:p>
  </w:comment>
  <w:comment w:id="2" w:author="Microsoft account" w:date="2024-06-23T17:43:00Z" w:initials="Ma">
    <w:p w14:paraId="6DA1DBD2" w14:textId="1CF5F7BD" w:rsidR="00DD2311" w:rsidRDefault="00DD2311">
      <w:pPr>
        <w:pStyle w:val="CommentText"/>
      </w:pPr>
      <w:r>
        <w:rPr>
          <w:rStyle w:val="CommentReference"/>
        </w:rPr>
        <w:annotationRef/>
      </w:r>
      <w:r>
        <w:t xml:space="preserve">Cách để thay đổi Logo trong Magento 2 mới nhất 2024. </w:t>
      </w:r>
    </w:p>
    <w:p w14:paraId="084367E9" w14:textId="77777777" w:rsidR="00DD2311" w:rsidRDefault="00DD2311">
      <w:pPr>
        <w:pStyle w:val="CommentText"/>
      </w:pPr>
    </w:p>
    <w:p w14:paraId="4C4976EA" w14:textId="757AEF83" w:rsidR="00DD2311" w:rsidRDefault="00DD2311">
      <w:pPr>
        <w:pStyle w:val="CommentText"/>
      </w:pPr>
      <w:r w:rsidRPr="00A31821">
        <w:t>https://www.mageplaza.com/kb/how-upload-logo-magento-2.html</w:t>
      </w:r>
    </w:p>
  </w:comment>
  <w:comment w:id="7" w:author="Microsoft account" w:date="2024-07-09T09:36:00Z" w:initials="Ma">
    <w:p w14:paraId="1489EAF5" w14:textId="58C2A8E6" w:rsidR="00DD2311" w:rsidRDefault="00DD2311">
      <w:pPr>
        <w:pStyle w:val="CommentText"/>
      </w:pPr>
      <w:r>
        <w:t>Truy cập:</w:t>
      </w:r>
    </w:p>
    <w:p w14:paraId="0A076537" w14:textId="77777777" w:rsidR="00DD2311" w:rsidRDefault="00DD2311">
      <w:pPr>
        <w:pStyle w:val="CommentText"/>
      </w:pPr>
    </w:p>
    <w:p w14:paraId="781A1507" w14:textId="53EBB4F5" w:rsidR="00DD2311" w:rsidRDefault="00DD2311">
      <w:pPr>
        <w:pStyle w:val="CommentText"/>
      </w:pPr>
      <w:r>
        <w:rPr>
          <w:rStyle w:val="CommentReference"/>
        </w:rPr>
        <w:annotationRef/>
      </w:r>
      <w:hyperlink r:id="rId1" w:history="1">
        <w:r w:rsidRPr="00F22D76">
          <w:rPr>
            <w:rStyle w:val="Hyperlink"/>
          </w:rPr>
          <w:t>https://experienceleague.adobe.com/en/docs/commerce-operations/installation-guide/next-steps/sample-data/remove-or-update</w:t>
        </w:r>
      </w:hyperlink>
      <w:r>
        <w:t xml:space="preserve"> </w:t>
      </w:r>
    </w:p>
  </w:comment>
  <w:comment w:id="8" w:author="Microsoft account" w:date="2024-06-29T10:38:00Z" w:initials="Ma">
    <w:p w14:paraId="6090C8D5" w14:textId="4FD8EA63" w:rsidR="00DD2311" w:rsidRDefault="00DD2311">
      <w:pPr>
        <w:pStyle w:val="CommentText"/>
      </w:pPr>
      <w:r>
        <w:rPr>
          <w:rStyle w:val="CommentReference"/>
        </w:rPr>
        <w:annotationRef/>
      </w:r>
      <w:hyperlink r:id="rId2" w:history="1">
        <w:r w:rsidRPr="005668A3">
          <w:rPr>
            <w:rStyle w:val="Hyperlink"/>
          </w:rPr>
          <w:t>https://magento.stackexchange.com/questions/255890/images-are-not-displaying-after-installation-of-sample-data-in-magento-2-3</w:t>
        </w:r>
      </w:hyperlink>
    </w:p>
    <w:p w14:paraId="0EC2DCE3" w14:textId="77777777" w:rsidR="00DD2311" w:rsidRDefault="00DD2311">
      <w:pPr>
        <w:pStyle w:val="CommentText"/>
      </w:pPr>
    </w:p>
  </w:comment>
  <w:comment w:id="9" w:author="Microsoft account" w:date="2024-07-09T06:50:00Z" w:initials="Ma">
    <w:p w14:paraId="2D3E6E4F" w14:textId="12FC2A18" w:rsidR="00DD2311" w:rsidRDefault="00DD2311">
      <w:pPr>
        <w:pStyle w:val="CommentText"/>
      </w:pPr>
      <w:r>
        <w:rPr>
          <w:rStyle w:val="CommentReference"/>
        </w:rPr>
        <w:annotationRef/>
      </w:r>
      <w:hyperlink r:id="rId3" w:history="1">
        <w:r w:rsidRPr="004902E4">
          <w:rPr>
            <w:rStyle w:val="Hyperlink"/>
          </w:rPr>
          <w:t>https://magento.stackexchange.com/questions/138155/magento-2-what-is-difference-between-cache-clean-cache-flush</w:t>
        </w:r>
      </w:hyperlink>
      <w:r>
        <w:t xml:space="preserve"> </w:t>
      </w:r>
    </w:p>
  </w:comment>
  <w:comment w:id="10" w:author="Microsoft account" w:date="2024-07-09T07:02:00Z" w:initials="Ma">
    <w:p w14:paraId="13670FF0" w14:textId="5001B143" w:rsidR="00DD2311" w:rsidRDefault="00DD2311">
      <w:pPr>
        <w:pStyle w:val="CommentText"/>
      </w:pPr>
      <w:r>
        <w:rPr>
          <w:rStyle w:val="CommentReference"/>
        </w:rPr>
        <w:annotationRef/>
      </w:r>
      <w:r>
        <w:t xml:space="preserve">Tham khảo thêm tại: </w:t>
      </w:r>
    </w:p>
    <w:p w14:paraId="3AA4669F" w14:textId="77777777" w:rsidR="00DD2311" w:rsidRDefault="00DD2311">
      <w:pPr>
        <w:pStyle w:val="CommentText"/>
      </w:pPr>
    </w:p>
    <w:p w14:paraId="42E12968" w14:textId="73DB2EEE" w:rsidR="00DD2311" w:rsidRDefault="00AF7872">
      <w:pPr>
        <w:pStyle w:val="CommentText"/>
      </w:pPr>
      <w:hyperlink r:id="rId4" w:history="1">
        <w:r w:rsidR="00DD2311" w:rsidRPr="004902E4">
          <w:rPr>
            <w:rStyle w:val="Hyperlink"/>
          </w:rPr>
          <w:t>https://experienceleague.adobe.com/en/docs/commerce-operations/configuration-guide/cli/manage-cache</w:t>
        </w:r>
      </w:hyperlink>
      <w:r w:rsidR="00DD2311">
        <w:t xml:space="preserve"> </w:t>
      </w:r>
    </w:p>
  </w:comment>
  <w:comment w:id="11" w:author="Microsoft account" w:date="2025-04-18T11:52:00Z" w:initials="Ma">
    <w:p w14:paraId="2FE96A0C" w14:textId="204C83D6" w:rsidR="00DD2311" w:rsidRDefault="00DD2311">
      <w:pPr>
        <w:pStyle w:val="CommentText"/>
      </w:pPr>
      <w:r>
        <w:rPr>
          <w:rStyle w:val="CommentReference"/>
        </w:rPr>
        <w:annotationRef/>
      </w:r>
      <w:r>
        <w:t xml:space="preserve">Để điều chỉnh chế độ này thông thường chúng ta sẽ vào phần quản lý cửa hàng / Chuyên Sâu / Nhà phát triển. </w:t>
      </w:r>
    </w:p>
  </w:comment>
  <w:comment w:id="12" w:author="Microsoft account" w:date="2024-06-24T03:38:00Z" w:initials="Ma">
    <w:p w14:paraId="35D90055" w14:textId="4F3836F1" w:rsidR="00DD2311" w:rsidRDefault="00DD2311">
      <w:pPr>
        <w:pStyle w:val="CommentText"/>
      </w:pPr>
      <w:r>
        <w:rPr>
          <w:rStyle w:val="CommentReference"/>
        </w:rPr>
        <w:annotationRef/>
      </w:r>
      <w:hyperlink r:id="rId5" w:history="1">
        <w:r w:rsidRPr="00F911DF">
          <w:rPr>
            <w:rStyle w:val="Hyperlink"/>
          </w:rPr>
          <w:t>https://magento.stackexchange.com/questions/319156/enabling-client-side-less-compilation-breaks-everything-getting-404-errors-and</w:t>
        </w:r>
      </w:hyperlink>
    </w:p>
    <w:p w14:paraId="002DBE3C" w14:textId="402EB646" w:rsidR="00DD2311" w:rsidRDefault="00DD2311">
      <w:pPr>
        <w:pStyle w:val="CommentText"/>
      </w:pPr>
    </w:p>
  </w:comment>
  <w:comment w:id="13" w:author="Microsoft account" w:date="2024-06-25T19:40:00Z" w:initials="Ma">
    <w:p w14:paraId="09A1C832" w14:textId="24CD3F2A" w:rsidR="00DD2311" w:rsidRDefault="00DD2311">
      <w:pPr>
        <w:pStyle w:val="CommentText"/>
      </w:pPr>
      <w:r>
        <w:rPr>
          <w:rStyle w:val="CommentReference"/>
        </w:rPr>
        <w:annotationRef/>
      </w:r>
      <w:hyperlink r:id="rId6" w:history="1">
        <w:r w:rsidRPr="00F911DF">
          <w:rPr>
            <w:rStyle w:val="Hyperlink"/>
          </w:rPr>
          <w:t>https://magento.stackexchange.com/questions/246955/when-i-set-client-side-less-compilation-shows-me-error</w:t>
        </w:r>
      </w:hyperlink>
      <w:r>
        <w:t xml:space="preserve"> </w:t>
      </w:r>
    </w:p>
  </w:comment>
  <w:comment w:id="18" w:author="Microsoft account" w:date="2025-04-18T05:08:00Z" w:initials="Ma">
    <w:p w14:paraId="252A3499" w14:textId="4DD3A0AC" w:rsidR="00DD2311" w:rsidRDefault="00DD2311">
      <w:pPr>
        <w:pStyle w:val="CommentText"/>
      </w:pPr>
      <w:r>
        <w:rPr>
          <w:rStyle w:val="CommentReference"/>
        </w:rPr>
        <w:annotationRef/>
      </w:r>
      <w:r>
        <w:t xml:space="preserve">Khi muốn thêm CSS vào một Theme thì nó chỉ làm việc khi theme cha của nó là blank, chúng ta thêm _extends.less </w:t>
      </w:r>
    </w:p>
  </w:comment>
  <w:comment w:id="20" w:author="Microsoft account" w:date="2024-06-25T23:35:00Z" w:initials="Ma">
    <w:p w14:paraId="355113B5" w14:textId="03B344EE" w:rsidR="00DD2311" w:rsidRDefault="00DD2311">
      <w:pPr>
        <w:pStyle w:val="CommentText"/>
      </w:pPr>
      <w:r>
        <w:rPr>
          <w:rStyle w:val="CommentReference"/>
        </w:rPr>
        <w:annotationRef/>
      </w:r>
      <w:r w:rsidRPr="00906CF3">
        <w:t>https://developer.adobe.com/commerce/frontend-core/guide/css/debug/</w:t>
      </w:r>
    </w:p>
  </w:comment>
  <w:comment w:id="21" w:author="Microsoft account" w:date="2024-06-25T23:35:00Z" w:initials="Ma">
    <w:p w14:paraId="0F6816CF" w14:textId="7859329E" w:rsidR="00DD2311" w:rsidRDefault="00DD2311">
      <w:pPr>
        <w:pStyle w:val="CommentText"/>
      </w:pPr>
      <w:r>
        <w:rPr>
          <w:rStyle w:val="CommentReference"/>
        </w:rPr>
        <w:annotationRef/>
      </w:r>
      <w:r w:rsidRPr="00906CF3">
        <w:t>https://developer.adobe.com/commerce/frontend-core/guide/tools/grunt/</w:t>
      </w:r>
    </w:p>
  </w:comment>
  <w:comment w:id="22" w:author="Microsoft account" w:date="2024-06-26T07:32:00Z" w:initials="Ma">
    <w:p w14:paraId="7E208EC5" w14:textId="10226A4B" w:rsidR="00DD2311" w:rsidRDefault="00DD2311">
      <w:pPr>
        <w:pStyle w:val="CommentText"/>
      </w:pPr>
      <w:r>
        <w:rPr>
          <w:rStyle w:val="CommentReference"/>
        </w:rPr>
        <w:annotationRef/>
      </w:r>
      <w:r>
        <w:t xml:space="preserve">More information &gt;&gt; </w:t>
      </w:r>
    </w:p>
    <w:p w14:paraId="4A3937E7" w14:textId="77777777" w:rsidR="00DD2311" w:rsidRDefault="00DD2311">
      <w:pPr>
        <w:pStyle w:val="CommentText"/>
      </w:pPr>
    </w:p>
    <w:p w14:paraId="74920CF4" w14:textId="42121194" w:rsidR="00DD2311" w:rsidRDefault="00DD2311">
      <w:pPr>
        <w:pStyle w:val="CommentText"/>
      </w:pPr>
      <w:r w:rsidRPr="00462DCE">
        <w:t>https://firebearstudio.com/blog/magento-2-grunt.html</w:t>
      </w:r>
    </w:p>
  </w:comment>
  <w:comment w:id="23" w:author="Microsoft account" w:date="2024-06-26T07:03:00Z" w:initials="Ma">
    <w:p w14:paraId="154E4931" w14:textId="22C1F7E0" w:rsidR="00DD2311" w:rsidRDefault="00DD2311">
      <w:pPr>
        <w:pStyle w:val="CommentText"/>
      </w:pPr>
      <w:r>
        <w:t>Cấu hình Grunt &amp; Less trong Magento 2</w:t>
      </w:r>
    </w:p>
    <w:p w14:paraId="754741D1" w14:textId="71FD1652" w:rsidR="00DD2311" w:rsidRDefault="00DD2311">
      <w:pPr>
        <w:pStyle w:val="CommentText"/>
      </w:pPr>
      <w:r>
        <w:rPr>
          <w:rStyle w:val="CommentReference"/>
        </w:rPr>
        <w:annotationRef/>
      </w:r>
      <w:r w:rsidRPr="004501F3">
        <w:t>https://www.youtube.com/watch?v=0p9hSoZ-Xao</w:t>
      </w:r>
    </w:p>
  </w:comment>
  <w:comment w:id="24" w:author="Microsoft account" w:date="2024-06-26T07:28:00Z" w:initials="Ma">
    <w:p w14:paraId="7D1D1473" w14:textId="6F48DE28" w:rsidR="00DD2311" w:rsidRDefault="00DD2311">
      <w:pPr>
        <w:pStyle w:val="CommentText"/>
      </w:pPr>
      <w:r>
        <w:rPr>
          <w:rStyle w:val="CommentReference"/>
        </w:rPr>
        <w:annotationRef/>
      </w:r>
      <w:r>
        <w:t>Add version js and css file in magento 2</w:t>
      </w:r>
    </w:p>
    <w:p w14:paraId="700BDCB2" w14:textId="5FA67FAE" w:rsidR="00DD2311" w:rsidRDefault="00DD2311">
      <w:pPr>
        <w:pStyle w:val="CommentText"/>
      </w:pPr>
      <w:r w:rsidRPr="000464F0">
        <w:t>https://magento.stackexchange.com/questions/204224/add-version-js-and-css-files-in-magento-2</w:t>
      </w:r>
    </w:p>
  </w:comment>
  <w:comment w:id="25" w:author="Microsoft account" w:date="2024-06-26T07:28:00Z" w:initials="Ma">
    <w:p w14:paraId="597F97D8" w14:textId="0EF1284A" w:rsidR="00DD2311" w:rsidRDefault="00DD2311">
      <w:pPr>
        <w:pStyle w:val="CommentText"/>
      </w:pPr>
      <w:r>
        <w:t>Tìm hiểu thêm tại:</w:t>
      </w:r>
    </w:p>
    <w:p w14:paraId="69CE53DC" w14:textId="24F898D5" w:rsidR="00DD2311" w:rsidRDefault="00DD2311">
      <w:pPr>
        <w:pStyle w:val="CommentText"/>
      </w:pPr>
      <w:r>
        <w:rPr>
          <w:rStyle w:val="CommentReference"/>
        </w:rPr>
        <w:annotationRef/>
      </w:r>
      <w:r w:rsidRPr="000464F0">
        <w:t>https://experienceleague.adobe.com/en/docs/commerce-admin/systems/tools/developer-tools#static-file-signatures</w:t>
      </w:r>
    </w:p>
  </w:comment>
  <w:comment w:id="26" w:author="Microsoft account" w:date="2024-06-26T07:34:00Z" w:initials="Ma">
    <w:p w14:paraId="321B7535" w14:textId="4EA789F3" w:rsidR="00DD2311" w:rsidRDefault="00DD2311">
      <w:pPr>
        <w:pStyle w:val="CommentText"/>
      </w:pPr>
      <w:r>
        <w:rPr>
          <w:rStyle w:val="CommentReference"/>
        </w:rPr>
        <w:annotationRef/>
      </w:r>
      <w:r w:rsidRPr="008D61FC">
        <w:t>https://magento.stackexchange.com/questions/317042/magento-2-3-css-changes-revert-after-running-php-bin-magento-setupstatic-co</w:t>
      </w:r>
    </w:p>
  </w:comment>
  <w:comment w:id="27" w:author="Microsoft account" w:date="2024-06-26T07:37:00Z" w:initials="Ma">
    <w:p w14:paraId="0DC4E97E" w14:textId="77777777" w:rsidR="00DD2311" w:rsidRDefault="00DD2311">
      <w:pPr>
        <w:pStyle w:val="CommentText"/>
      </w:pPr>
      <w:r>
        <w:rPr>
          <w:rStyle w:val="CommentReference"/>
        </w:rPr>
        <w:annotationRef/>
      </w:r>
      <w:r>
        <w:t>Vấn đề source map trong việc debug CSS/JS</w:t>
      </w:r>
    </w:p>
    <w:p w14:paraId="71103667" w14:textId="50EBA42D" w:rsidR="00DD2311" w:rsidRDefault="00DD2311">
      <w:pPr>
        <w:pStyle w:val="CommentText"/>
      </w:pPr>
      <w:r>
        <w:t>Trong trình duyệt</w:t>
      </w:r>
      <w:r>
        <w:br/>
      </w:r>
      <w:hyperlink r:id="rId7" w:history="1">
        <w:r w:rsidRPr="005668A3">
          <w:rPr>
            <w:rStyle w:val="Hyperlink"/>
          </w:rPr>
          <w:t>https://learn.microsoft.com/en-us/microsoft-edge/devtools-guide-chromium/javascript/source-maps</w:t>
        </w:r>
      </w:hyperlink>
      <w:r>
        <w:t xml:space="preserve"> </w:t>
      </w:r>
    </w:p>
  </w:comment>
  <w:comment w:id="28" w:author="Microsoft account" w:date="2024-06-27T14:44:00Z" w:initials="Ma">
    <w:p w14:paraId="5B9D4DE6" w14:textId="04B2961C" w:rsidR="00DD2311" w:rsidRDefault="00DD2311">
      <w:pPr>
        <w:pStyle w:val="CommentText"/>
      </w:pPr>
      <w:r>
        <w:rPr>
          <w:rStyle w:val="CommentReference"/>
        </w:rPr>
        <w:annotationRef/>
      </w:r>
      <w:r>
        <w:t>12 kiểu Cache trong Magento 2</w:t>
      </w:r>
    </w:p>
    <w:p w14:paraId="111251BB" w14:textId="286701CF" w:rsidR="00DD2311" w:rsidRDefault="00AF7872">
      <w:pPr>
        <w:pStyle w:val="CommentText"/>
      </w:pPr>
      <w:hyperlink r:id="rId8" w:history="1">
        <w:r w:rsidR="00DD2311" w:rsidRPr="00467272">
          <w:rPr>
            <w:rStyle w:val="Hyperlink"/>
          </w:rPr>
          <w:t>https://www.mageplaza.com/kb/10-cache-types-how-manage-cache-magento-2.html</w:t>
        </w:r>
      </w:hyperlink>
      <w:r w:rsidR="00DD2311">
        <w:t xml:space="preserve"> </w:t>
      </w:r>
    </w:p>
  </w:comment>
  <w:comment w:id="29" w:author="Microsoft account" w:date="2024-06-27T14:56:00Z" w:initials="Ma">
    <w:p w14:paraId="696F4603" w14:textId="6CDDDC7F" w:rsidR="00DD2311" w:rsidRDefault="00DD2311">
      <w:pPr>
        <w:pStyle w:val="CommentText"/>
      </w:pPr>
      <w:r>
        <w:t>Flush Cache Command Line in Magento 2</w:t>
      </w:r>
    </w:p>
    <w:p w14:paraId="4A003C68" w14:textId="04B3C81D" w:rsidR="00DD2311" w:rsidRDefault="00DD2311">
      <w:pPr>
        <w:pStyle w:val="CommentText"/>
      </w:pPr>
      <w:r>
        <w:rPr>
          <w:rStyle w:val="CommentReference"/>
        </w:rPr>
        <w:annotationRef/>
      </w:r>
      <w:hyperlink r:id="rId9" w:history="1">
        <w:r w:rsidRPr="00467272">
          <w:rPr>
            <w:rStyle w:val="Hyperlink"/>
          </w:rPr>
          <w:t>https://www.mageplaza.com/kb/how-flush-enable-disable-cache.html</w:t>
        </w:r>
      </w:hyperlink>
      <w:r>
        <w:t xml:space="preserve"> </w:t>
      </w:r>
    </w:p>
  </w:comment>
  <w:comment w:id="30" w:author="Microsoft account" w:date="2024-06-28T04:46:00Z" w:initials="Ma">
    <w:p w14:paraId="59779295" w14:textId="77777777" w:rsidR="00DD2311" w:rsidRDefault="00DD2311">
      <w:pPr>
        <w:pStyle w:val="CommentText"/>
      </w:pPr>
    </w:p>
    <w:p w14:paraId="1514E167" w14:textId="7F2CE649" w:rsidR="00DD2311" w:rsidRDefault="00DD2311">
      <w:pPr>
        <w:pStyle w:val="CommentText"/>
      </w:pPr>
      <w:r>
        <w:rPr>
          <w:rStyle w:val="CommentReference"/>
        </w:rPr>
        <w:annotationRef/>
      </w:r>
      <w:hyperlink r:id="rId10" w:history="1">
        <w:r w:rsidRPr="00467272">
          <w:rPr>
            <w:rStyle w:val="Hyperlink"/>
          </w:rPr>
          <w:t>https://amasty.com/knowledge-base/magento-2-deploy-static-content.html</w:t>
        </w:r>
      </w:hyperlink>
    </w:p>
    <w:p w14:paraId="5F962498" w14:textId="77777777" w:rsidR="00DD2311" w:rsidRDefault="00DD2311">
      <w:pPr>
        <w:pStyle w:val="CommentText"/>
      </w:pPr>
    </w:p>
    <w:p w14:paraId="72D2C87C" w14:textId="1CC1FF9B" w:rsidR="00DD2311" w:rsidRDefault="00AF7872">
      <w:pPr>
        <w:pStyle w:val="CommentText"/>
      </w:pPr>
      <w:hyperlink r:id="rId11" w:history="1">
        <w:r w:rsidR="00DD2311" w:rsidRPr="00467272">
          <w:rPr>
            <w:rStyle w:val="Hyperlink"/>
          </w:rPr>
          <w:t>https://stackoverflow.com/questions/97875/rm-rf-equivalent-for-windows</w:t>
        </w:r>
      </w:hyperlink>
      <w:r w:rsidR="00DD2311">
        <w:t xml:space="preserve"> </w:t>
      </w:r>
    </w:p>
    <w:p w14:paraId="788B86F6" w14:textId="77777777" w:rsidR="00DD2311" w:rsidRDefault="00DD2311">
      <w:pPr>
        <w:pStyle w:val="CommentText"/>
      </w:pPr>
    </w:p>
  </w:comment>
  <w:comment w:id="31" w:author="Microsoft account" w:date="2024-06-27T17:10:00Z" w:initials="Ma">
    <w:p w14:paraId="127B538D" w14:textId="28A1065E" w:rsidR="00DD2311" w:rsidRDefault="00DD2311">
      <w:pPr>
        <w:pStyle w:val="CommentText"/>
      </w:pPr>
      <w:r>
        <w:rPr>
          <w:rStyle w:val="CommentReference"/>
        </w:rPr>
        <w:annotationRef/>
      </w:r>
      <w:hyperlink r:id="rId12" w:anchor=":~:text=Session%20Lifetime%3A%20By%20default%2C%20the,if%20no%20activity%20is%20detected" w:history="1">
        <w:r w:rsidRPr="00467272">
          <w:rPr>
            <w:rStyle w:val="Hyperlink"/>
          </w:rPr>
          <w:t>https://www.mgt-commerce.com/tutorial/magento-2-admin-session-lifetime/#:~:text=Session%20Lifetime%3A%20By%20default%2C%20the,if%20no%20activity%20is%20detected</w:t>
        </w:r>
      </w:hyperlink>
      <w:r>
        <w:t xml:space="preserve"> </w:t>
      </w:r>
    </w:p>
  </w:comment>
  <w:comment w:id="32" w:author="Microsoft account" w:date="2024-06-27T17:03:00Z" w:initials="Ma">
    <w:p w14:paraId="6BB804A3" w14:textId="6B0883BE" w:rsidR="00DD2311" w:rsidRDefault="00DD2311">
      <w:pPr>
        <w:pStyle w:val="CommentText"/>
      </w:pPr>
      <w:r>
        <w:rPr>
          <w:rStyle w:val="CommentReference"/>
        </w:rPr>
        <w:annotationRef/>
      </w:r>
      <w:hyperlink r:id="rId13" w:history="1">
        <w:r w:rsidRPr="00467272">
          <w:rPr>
            <w:rStyle w:val="Hyperlink"/>
          </w:rPr>
          <w:t>https://www.mgt-commerce.com/tutorial/how-to-configure-magento-2-to-use-redis/</w:t>
        </w:r>
      </w:hyperlink>
      <w:r>
        <w:t xml:space="preserve"> </w:t>
      </w:r>
    </w:p>
  </w:comment>
  <w:comment w:id="33" w:author="Microsoft account" w:date="2024-06-29T06:17:00Z" w:initials="Ma">
    <w:p w14:paraId="0D51A0AA" w14:textId="77777777" w:rsidR="00DD2311" w:rsidRDefault="00DD2311">
      <w:pPr>
        <w:pStyle w:val="CommentText"/>
      </w:pPr>
      <w:r>
        <w:rPr>
          <w:rStyle w:val="CommentReference"/>
        </w:rPr>
        <w:annotationRef/>
      </w:r>
      <w:r>
        <w:t>Cần chú ý là nếu hệ thống không hoạt động thì cần clean, hoặc flush cache, khởi động lại trình duyệt để thử lại &lt;&lt; thỉnh thoảng có chút chập chờn &gt;&gt;</w:t>
      </w:r>
    </w:p>
    <w:p w14:paraId="0F8D5D6C" w14:textId="77777777" w:rsidR="00DD2311" w:rsidRDefault="00DD2311">
      <w:pPr>
        <w:pStyle w:val="CommentText"/>
      </w:pPr>
    </w:p>
    <w:p w14:paraId="05335049" w14:textId="491E4992" w:rsidR="00DD2311" w:rsidRDefault="00DD2311">
      <w:pPr>
        <w:pStyle w:val="CommentText"/>
      </w:pPr>
      <w:r w:rsidRPr="000B3446">
        <w:t>http://mage2rock.local.com:35729/</w:t>
      </w:r>
    </w:p>
  </w:comment>
  <w:comment w:id="34" w:author="Microsoft account" w:date="2024-09-25T01:07:00Z" w:initials="Ma">
    <w:p w14:paraId="16CD942D" w14:textId="1EEA95DA" w:rsidR="00DD2311" w:rsidRDefault="00DD2311">
      <w:pPr>
        <w:pStyle w:val="CommentText"/>
      </w:pPr>
      <w:r>
        <w:rPr>
          <w:rStyle w:val="CommentReference"/>
        </w:rPr>
        <w:annotationRef/>
      </w:r>
      <w:hyperlink r:id="rId14" w:history="1">
        <w:r w:rsidRPr="00A45F76">
          <w:rPr>
            <w:rStyle w:val="Hyperlink"/>
          </w:rPr>
          <w:t>https://magento.stackexchange.com/questions/293601/how-to-change-number-of-items-in-a-row-magento-2</w:t>
        </w:r>
      </w:hyperlink>
      <w:r>
        <w:t xml:space="preserve"> </w:t>
      </w:r>
    </w:p>
  </w:comment>
  <w:comment w:id="37" w:author="Microsoft account" w:date="2024-09-24T15:01:00Z" w:initials="Ma">
    <w:p w14:paraId="018D8B70" w14:textId="41069689" w:rsidR="00DD2311" w:rsidRDefault="00DD2311">
      <w:pPr>
        <w:pStyle w:val="CommentText"/>
      </w:pPr>
      <w:r>
        <w:rPr>
          <w:rStyle w:val="CommentReference"/>
        </w:rPr>
        <w:annotationRef/>
      </w:r>
      <w:r>
        <w:t xml:space="preserve">Bốc định nghĩa từ khối này sang khối khác </w:t>
      </w:r>
    </w:p>
  </w:comment>
  <w:comment w:id="39" w:author="Microsoft account" w:date="2024-09-24T15:05:00Z" w:initials="Ma">
    <w:p w14:paraId="34C9E352" w14:textId="066E33E3" w:rsidR="00DD2311" w:rsidRDefault="00DD2311">
      <w:pPr>
        <w:pStyle w:val="CommentText"/>
      </w:pPr>
      <w:r>
        <w:rPr>
          <w:rStyle w:val="CommentReference"/>
        </w:rPr>
        <w:annotationRef/>
      </w:r>
      <w:r>
        <w:t>Chúng ta có thể viết các hàm có đối số đầu vào để định nghĩa CSS.</w:t>
      </w:r>
    </w:p>
    <w:p w14:paraId="45FAE794" w14:textId="77777777" w:rsidR="00DD2311" w:rsidRDefault="00DD2311">
      <w:pPr>
        <w:pStyle w:val="CommentText"/>
      </w:pPr>
    </w:p>
    <w:p w14:paraId="32664AFD" w14:textId="1957A048" w:rsidR="00DD2311" w:rsidRDefault="00DD2311" w:rsidP="00460410">
      <w:r>
        <w:t>.border-radius(@radius:5px) { }</w:t>
      </w:r>
    </w:p>
    <w:p w14:paraId="4592F8F9" w14:textId="77777777" w:rsidR="00DD2311" w:rsidRDefault="00DD2311">
      <w:pPr>
        <w:pStyle w:val="CommentText"/>
      </w:pPr>
    </w:p>
  </w:comment>
  <w:comment w:id="40" w:author="Microsoft account" w:date="2024-06-29T08:43:00Z" w:initials="Ma">
    <w:p w14:paraId="7B4CB09E" w14:textId="22ADC405" w:rsidR="00DD2311" w:rsidRDefault="00DD2311">
      <w:pPr>
        <w:pStyle w:val="CommentText"/>
      </w:pPr>
      <w:r>
        <w:rPr>
          <w:rStyle w:val="CommentReference"/>
        </w:rPr>
        <w:annotationRef/>
      </w:r>
      <w:hyperlink r:id="rId15" w:anchor="less-options-math" w:history="1">
        <w:r w:rsidRPr="005668A3">
          <w:rPr>
            <w:rStyle w:val="Hyperlink"/>
          </w:rPr>
          <w:t>https://lesscss.org/usage/#less-options-math</w:t>
        </w:r>
      </w:hyperlink>
      <w:r>
        <w:t xml:space="preserve"> </w:t>
      </w:r>
    </w:p>
  </w:comment>
  <w:comment w:id="41" w:author="Microsoft account" w:date="2024-06-29T09:03:00Z" w:initials="Ma">
    <w:p w14:paraId="788590A0" w14:textId="65064ED7" w:rsidR="00DD2311" w:rsidRDefault="00DD2311">
      <w:pPr>
        <w:pStyle w:val="CommentText"/>
      </w:pPr>
      <w:r>
        <w:rPr>
          <w:rStyle w:val="CommentReference"/>
        </w:rPr>
        <w:annotationRef/>
      </w:r>
      <w:hyperlink r:id="rId16" w:anchor="eyJjb2RlIjoiQGNvbG9yOiByZWQ7XG5cbmRpdntcbiAgYmFja2dyb3VuZC1jb2xvcjpAY29sb3I7XG4gICY6aG92ZXIge1xuICAgIGJhY2tncm91bmQtY29sb3I6ZmFkZW91dChAY29sb3IsMjAlKVxuICB9XG59IiwiYWN0aXZlVmVyc2lvbiI6IjQuMi4wIiwibWF0aCI6InBhcmVucy1kaXZpc2lvbiIsInN0cmljdFVuaXRzIjpmYWxzZX0" w:history="1">
        <w:r w:rsidRPr="005668A3">
          <w:rPr>
            <w:rStyle w:val="Hyperlink"/>
          </w:rPr>
          <w:t>https://lesscss.org/less-preview/#eyJjb2RlIjoiQGNvbG9yOiByZWQ7XG5cbmRpdntcbiAgYmFja2dyb3VuZC1jb2xvcjpAY29sb3I7XG4gICY6aG92ZXIge1xuICAgIGJhY2tncm91bmQtY29sb3I6ZmFkZW91dChAY29sb3IsMjAlKVxuICB9XG59IiwiYWN0aXZlVmVyc2lvbiI6IjQuMi4wIiwibWF0aCI6InBhcmVucy1kaXZpc2lvbiIsInN0cmljdFVuaXRzIjpmYWxzZX0</w:t>
        </w:r>
      </w:hyperlink>
      <w:r w:rsidRPr="008F7194">
        <w:t>=</w:t>
      </w:r>
      <w:r>
        <w:t xml:space="preserve"> </w:t>
      </w:r>
    </w:p>
  </w:comment>
  <w:comment w:id="42" w:author="Microsoft account" w:date="2024-06-29T09:41:00Z" w:initials="Ma">
    <w:p w14:paraId="61884F90" w14:textId="1411596D" w:rsidR="00DD2311" w:rsidRDefault="00DD2311">
      <w:pPr>
        <w:pStyle w:val="CommentText"/>
      </w:pPr>
      <w:r>
        <w:rPr>
          <w:rStyle w:val="CommentReference"/>
        </w:rPr>
        <w:annotationRef/>
      </w:r>
      <w:hyperlink r:id="rId17" w:anchor=":~:text=By%20Magento%202%20default%2C%20the,compared%20to%20other%20image%20versions" w:history="1">
        <w:r w:rsidRPr="005668A3">
          <w:rPr>
            <w:rStyle w:val="Hyperlink"/>
          </w:rPr>
          <w:t>https://bsscommerce.com/blog/magento-2-image-sizes/#:~:text=By%20Magento%202%20default%2C%20the,compared%20to%20other%20image%20versions</w:t>
        </w:r>
      </w:hyperlink>
      <w:r w:rsidRPr="00EC5666">
        <w:t>.</w:t>
      </w:r>
      <w:r>
        <w:t xml:space="preserve"> </w:t>
      </w:r>
    </w:p>
  </w:comment>
  <w:comment w:id="43" w:author="Microsoft account" w:date="2024-07-06T02:50:00Z" w:initials="Ma">
    <w:p w14:paraId="42C895BE" w14:textId="49BB6F66" w:rsidR="00DD2311" w:rsidRDefault="00DD2311">
      <w:pPr>
        <w:pStyle w:val="CommentText"/>
      </w:pPr>
      <w:r>
        <w:rPr>
          <w:rStyle w:val="CommentReference"/>
        </w:rPr>
        <w:annotationRef/>
      </w:r>
      <w:r>
        <w:t>Cần tìm hiểu thêm về cách đặt tên nội dung Module ghi đè trong Magento và sự khác biệt giữa cache:flush và cache:clean</w:t>
      </w:r>
    </w:p>
  </w:comment>
  <w:comment w:id="44" w:author="Microsoft account" w:date="2024-09-11T12:35:00Z" w:initials="Ma">
    <w:p w14:paraId="5557BEEF" w14:textId="40C160D1" w:rsidR="00DD2311" w:rsidRDefault="00DD2311">
      <w:pPr>
        <w:pStyle w:val="CommentText"/>
      </w:pPr>
      <w:r>
        <w:rPr>
          <w:rStyle w:val="CommentReference"/>
        </w:rPr>
        <w:annotationRef/>
      </w:r>
      <w:r>
        <w:t xml:space="preserve">Hướng dẫn sẽ chỉ chúng ta cách để hiển thị các gợi ý của hệ thống về các file giao diện được lưu trữ giúp cho việc dễ dang chỉnh sửa của developer. </w:t>
      </w:r>
    </w:p>
  </w:comment>
  <w:comment w:id="45" w:author="Microsoft account" w:date="2024-07-06T03:17:00Z" w:initials="Ma">
    <w:p w14:paraId="01163A41" w14:textId="5E684060" w:rsidR="00DD2311" w:rsidRDefault="00DD2311">
      <w:pPr>
        <w:pStyle w:val="CommentText"/>
      </w:pPr>
      <w:r>
        <w:rPr>
          <w:rStyle w:val="CommentReference"/>
        </w:rPr>
        <w:annotationRef/>
      </w:r>
      <w:r>
        <w:t>Bố cục</w:t>
      </w:r>
    </w:p>
  </w:comment>
  <w:comment w:id="46" w:author="Microsoft account" w:date="2024-07-06T03:17:00Z" w:initials="Ma">
    <w:p w14:paraId="490F89A7" w14:textId="19369643" w:rsidR="00DD2311" w:rsidRDefault="00DD2311">
      <w:pPr>
        <w:pStyle w:val="CommentText"/>
      </w:pPr>
      <w:r>
        <w:rPr>
          <w:rStyle w:val="CommentReference"/>
        </w:rPr>
        <w:annotationRef/>
      </w:r>
      <w:r>
        <w:t>Khung chứa</w:t>
      </w:r>
    </w:p>
  </w:comment>
  <w:comment w:id="47" w:author="Microsoft account" w:date="2024-07-06T03:18:00Z" w:initials="Ma">
    <w:p w14:paraId="59E02C08" w14:textId="69A74346" w:rsidR="00DD2311" w:rsidRDefault="00DD2311">
      <w:pPr>
        <w:pStyle w:val="CommentText"/>
      </w:pPr>
      <w:r>
        <w:rPr>
          <w:rStyle w:val="CommentReference"/>
        </w:rPr>
        <w:annotationRef/>
      </w:r>
      <w:r>
        <w:t>UI Element</w:t>
      </w:r>
    </w:p>
  </w:comment>
  <w:comment w:id="48" w:author="Microsoft account" w:date="2025-04-24T16:09:00Z" w:initials="Ma">
    <w:p w14:paraId="58EAFE33" w14:textId="26645489" w:rsidR="00DD2311" w:rsidRDefault="00DD2311">
      <w:pPr>
        <w:pStyle w:val="CommentText"/>
      </w:pPr>
      <w:r>
        <w:rPr>
          <w:rStyle w:val="CommentReference"/>
        </w:rPr>
        <w:annotationRef/>
      </w:r>
      <w:r>
        <w:t>Xử lý theo kiểu trang</w:t>
      </w:r>
    </w:p>
  </w:comment>
  <w:comment w:id="49" w:author="Microsoft account" w:date="2025-04-24T16:09:00Z" w:initials="Ma">
    <w:p w14:paraId="3E1C70EC" w14:textId="5FD18469" w:rsidR="00DD2311" w:rsidRDefault="00DD2311">
      <w:pPr>
        <w:pStyle w:val="CommentText"/>
      </w:pPr>
      <w:r>
        <w:t xml:space="preserve">Xử lý </w:t>
      </w:r>
      <w:r>
        <w:rPr>
          <w:rStyle w:val="CommentReference"/>
        </w:rPr>
        <w:annotationRef/>
      </w:r>
      <w:r>
        <w:t xml:space="preserve">Trang cụ thể </w:t>
      </w:r>
    </w:p>
  </w:comment>
  <w:comment w:id="50" w:author="Microsoft account" w:date="2025-04-24T16:10:00Z" w:initials="Ma">
    <w:p w14:paraId="18D6CA6A" w14:textId="7BE996AF" w:rsidR="00DD2311" w:rsidRDefault="00DD2311">
      <w:pPr>
        <w:pStyle w:val="CommentText"/>
      </w:pPr>
      <w:r>
        <w:rPr>
          <w:rStyle w:val="CommentReference"/>
        </w:rPr>
        <w:annotationRef/>
      </w:r>
      <w:r>
        <w:t>Phần để including vào trang</w:t>
      </w:r>
    </w:p>
  </w:comment>
  <w:comment w:id="51" w:author="Microsoft account" w:date="2025-04-24T17:22:00Z" w:initials="Ma">
    <w:p w14:paraId="3232DBCF" w14:textId="58702A66" w:rsidR="00DD2311" w:rsidRDefault="00DD2311">
      <w:pPr>
        <w:pStyle w:val="CommentText"/>
      </w:pPr>
      <w:r>
        <w:rPr>
          <w:rStyle w:val="CommentReference"/>
        </w:rPr>
        <w:annotationRef/>
      </w:r>
      <w:r>
        <w:t xml:space="preserve">Wireframe của trang </w:t>
      </w:r>
    </w:p>
  </w:comment>
  <w:comment w:id="52" w:author="Microsoft account" w:date="2025-04-24T17:23:00Z" w:initials="Ma">
    <w:p w14:paraId="621773CD" w14:textId="184725EB" w:rsidR="00DD2311" w:rsidRDefault="00DD2311">
      <w:pPr>
        <w:pStyle w:val="CommentText"/>
      </w:pPr>
      <w:r>
        <w:rPr>
          <w:rStyle w:val="CommentReference"/>
        </w:rPr>
        <w:annotationRef/>
      </w:r>
      <w:r>
        <w:t>Chi tiết cấu trúc trang</w:t>
      </w:r>
    </w:p>
  </w:comment>
  <w:comment w:id="53" w:author="Microsoft account" w:date="2025-04-24T17:23:00Z" w:initials="Ma">
    <w:p w14:paraId="7C86746C" w14:textId="5B408B8A" w:rsidR="00DD2311" w:rsidRDefault="00DD2311">
      <w:pPr>
        <w:pStyle w:val="CommentText"/>
      </w:pPr>
      <w:r>
        <w:rPr>
          <w:rStyle w:val="CommentReference"/>
        </w:rPr>
        <w:annotationRef/>
      </w:r>
      <w:r>
        <w:t>Sử dụng cho Ajax Request, HTML snippets</w:t>
      </w:r>
    </w:p>
  </w:comment>
  <w:comment w:id="54" w:author="Microsoft account" w:date="2024-06-30T04:07:00Z" w:initials="Ma">
    <w:p w14:paraId="4132BF91" w14:textId="2538DFAF" w:rsidR="00DD2311" w:rsidRDefault="00DD2311">
      <w:pPr>
        <w:pStyle w:val="CommentText"/>
      </w:pPr>
      <w:r>
        <w:rPr>
          <w:rStyle w:val="CommentReference"/>
        </w:rPr>
        <w:annotationRef/>
      </w:r>
      <w:hyperlink r:id="rId18" w:history="1">
        <w:r w:rsidRPr="0097240D">
          <w:rPr>
            <w:rStyle w:val="Hyperlink"/>
          </w:rPr>
          <w:t>https://developer.adobe.com/commerce/frontend-core/guide/layouts/types/</w:t>
        </w:r>
      </w:hyperlink>
    </w:p>
    <w:p w14:paraId="0EBCBD00" w14:textId="6A75B878" w:rsidR="00DD2311" w:rsidRDefault="00DD2311">
      <w:pPr>
        <w:pStyle w:val="CommentText"/>
      </w:pPr>
    </w:p>
  </w:comment>
  <w:comment w:id="55" w:author="Microsoft account" w:date="2025-04-24T19:28:00Z" w:initials="Ma">
    <w:p w14:paraId="1DE4A731" w14:textId="49A5F573" w:rsidR="00DD2311" w:rsidRDefault="00DD2311">
      <w:pPr>
        <w:pStyle w:val="CommentText"/>
      </w:pPr>
      <w:r>
        <w:rPr>
          <w:rStyle w:val="CommentReference"/>
        </w:rPr>
        <w:annotationRef/>
      </w:r>
      <w:r>
        <w:t>Với các modules thì các file layout được quy ước sẽ nằm ở /view/frontend/page_layout và view/frontend/layout</w:t>
      </w:r>
    </w:p>
  </w:comment>
  <w:comment w:id="56" w:author="Microsoft account" w:date="2025-04-24T19:29:00Z" w:initials="Ma">
    <w:p w14:paraId="7EC626CC" w14:textId="4F2DB26E" w:rsidR="00DD2311" w:rsidRDefault="00DD2311">
      <w:pPr>
        <w:pStyle w:val="CommentText"/>
      </w:pPr>
      <w:r>
        <w:rPr>
          <w:rStyle w:val="CommentReference"/>
        </w:rPr>
        <w:annotationRef/>
      </w:r>
      <w:r>
        <w:t xml:space="preserve">Với các Theme thì các bố cục sẽ nằm ở /&lt;Namespace&gt;_&lt;Module&gt;/page_layout hoặc /&lt;Namespace&gt;_&lt;Module&gt;/layout </w:t>
      </w:r>
    </w:p>
  </w:comment>
  <w:comment w:id="57" w:author="Microsoft account" w:date="2024-06-30T04:51:00Z" w:initials="Ma">
    <w:p w14:paraId="72C4BF5A" w14:textId="03B0D8C1" w:rsidR="00DD2311" w:rsidRDefault="00DD2311">
      <w:pPr>
        <w:pStyle w:val="CommentText"/>
      </w:pPr>
      <w:r>
        <w:rPr>
          <w:rStyle w:val="CommentReference"/>
        </w:rPr>
        <w:annotationRef/>
      </w:r>
      <w:hyperlink r:id="rId19" w:anchor="page-layout" w:history="1">
        <w:r w:rsidRPr="0097240D">
          <w:rPr>
            <w:rStyle w:val="Hyperlink"/>
          </w:rPr>
          <w:t>https://developer.adobe.com/commerce/frontend-core/guide/layouts/types/#page-layout</w:t>
        </w:r>
      </w:hyperlink>
      <w:r>
        <w:t xml:space="preserve"> </w:t>
      </w:r>
    </w:p>
  </w:comment>
  <w:comment w:id="58" w:author="Microsoft account" w:date="2024-06-30T04:52:00Z" w:initials="Ma">
    <w:p w14:paraId="32781438" w14:textId="2D2659D9" w:rsidR="00DD2311" w:rsidRDefault="00DD2311">
      <w:pPr>
        <w:pStyle w:val="CommentText"/>
      </w:pPr>
      <w:r>
        <w:rPr>
          <w:rStyle w:val="CommentReference"/>
        </w:rPr>
        <w:annotationRef/>
      </w:r>
      <w:hyperlink r:id="rId20" w:anchor="page-configuration" w:history="1">
        <w:r w:rsidRPr="0097240D">
          <w:rPr>
            <w:rStyle w:val="Hyperlink"/>
          </w:rPr>
          <w:t>https://developer.adobe.com/commerce/frontend-core/guide/layouts/types/#page-configuration</w:t>
        </w:r>
      </w:hyperlink>
      <w:r>
        <w:t xml:space="preserve"> </w:t>
      </w:r>
    </w:p>
  </w:comment>
  <w:comment w:id="59" w:author="Microsoft account" w:date="2024-06-30T04:52:00Z" w:initials="Ma">
    <w:p w14:paraId="3351927B" w14:textId="7EAC1C2F" w:rsidR="00DD2311" w:rsidRDefault="00DD2311">
      <w:pPr>
        <w:pStyle w:val="CommentText"/>
      </w:pPr>
      <w:r>
        <w:rPr>
          <w:rStyle w:val="CommentReference"/>
        </w:rPr>
        <w:annotationRef/>
      </w:r>
      <w:hyperlink r:id="rId21" w:anchor="generic-layout" w:history="1">
        <w:r w:rsidRPr="0097240D">
          <w:rPr>
            <w:rStyle w:val="Hyperlink"/>
          </w:rPr>
          <w:t>https://developer.adobe.com/commerce/frontend-core/guide/layouts/types/#generic-layout</w:t>
        </w:r>
      </w:hyperlink>
      <w:r>
        <w:t xml:space="preserve"> </w:t>
      </w:r>
    </w:p>
  </w:comment>
  <w:comment w:id="60" w:author="Microsoft account" w:date="2025-04-25T12:20:00Z" w:initials="Ma">
    <w:p w14:paraId="37B0667C" w14:textId="40DB877A" w:rsidR="00DD2311" w:rsidRDefault="00DD2311">
      <w:pPr>
        <w:pStyle w:val="CommentText"/>
      </w:pPr>
      <w:r>
        <w:rPr>
          <w:rStyle w:val="CommentReference"/>
        </w:rPr>
        <w:annotationRef/>
      </w:r>
      <w:r>
        <w:t>Block không hiển thị trực tiếp mà sẽ kết xuất nội dung thông qua template, PHP block class chỉ chứa logic.</w:t>
      </w:r>
    </w:p>
  </w:comment>
  <w:comment w:id="62" w:author="Microsoft account" w:date="2024-07-10T06:40:00Z" w:initials="Ma">
    <w:p w14:paraId="75C27EA0" w14:textId="0AC9F219" w:rsidR="00DD2311" w:rsidRDefault="00DD2311">
      <w:pPr>
        <w:pStyle w:val="CommentText"/>
      </w:pPr>
      <w:r>
        <w:rPr>
          <w:rStyle w:val="CommentReference"/>
        </w:rPr>
        <w:annotationRef/>
      </w:r>
      <w:hyperlink r:id="rId22" w:anchor=":~:text=Container%3A%20Using%20container%20we%20can,container%20we%20use%20referenceContainer%20tag" w:history="1">
        <w:r w:rsidRPr="00F22D76">
          <w:rPr>
            <w:rStyle w:val="Hyperlink"/>
          </w:rPr>
          <w:t>https://community.magento.com/t5/Magento-2-x-PWA-Theming-Layout/Reference-block-and-reference-container/td-p/457314#:~:text=Container%3A%20Using%20container%20we%20can,container%20we%20use%20referenceContainer%20tag</w:t>
        </w:r>
      </w:hyperlink>
      <w:r w:rsidRPr="00213910">
        <w:t>.</w:t>
      </w:r>
      <w:r>
        <w:t xml:space="preserve"> </w:t>
      </w:r>
    </w:p>
  </w:comment>
  <w:comment w:id="63" w:author="Microsoft account" w:date="2024-06-30T05:31:00Z" w:initials="Ma">
    <w:p w14:paraId="6C7EC986" w14:textId="5705FD55" w:rsidR="00DD2311" w:rsidRDefault="00DD2311">
      <w:pPr>
        <w:pStyle w:val="CommentText"/>
      </w:pPr>
      <w:r>
        <w:t xml:space="preserve">Product Layouts </w:t>
      </w:r>
    </w:p>
    <w:p w14:paraId="08CD4249" w14:textId="2B155586" w:rsidR="00DD2311" w:rsidRDefault="00DD2311">
      <w:pPr>
        <w:pStyle w:val="CommentText"/>
      </w:pPr>
      <w:r>
        <w:rPr>
          <w:rStyle w:val="CommentReference"/>
        </w:rPr>
        <w:annotationRef/>
      </w:r>
      <w:hyperlink r:id="rId23" w:history="1">
        <w:r w:rsidRPr="0097240D">
          <w:rPr>
            <w:rStyle w:val="Hyperlink"/>
          </w:rPr>
          <w:t>https://developer.adobe.com/commerce/frontend-core/guide/layouts/product-layouts/</w:t>
        </w:r>
      </w:hyperlink>
      <w:r>
        <w:t xml:space="preserve"> </w:t>
      </w:r>
    </w:p>
  </w:comment>
  <w:comment w:id="64" w:author="Microsoft account" w:date="2024-07-06T04:07:00Z" w:initials="Ma">
    <w:p w14:paraId="3A0BC369" w14:textId="12AA3BBD" w:rsidR="00DD2311" w:rsidRDefault="00DD2311">
      <w:pPr>
        <w:pStyle w:val="CommentText"/>
      </w:pPr>
      <w:r>
        <w:rPr>
          <w:rStyle w:val="CommentReference"/>
        </w:rPr>
        <w:annotationRef/>
      </w:r>
      <w:r>
        <w:t>Hướng dẫn cách để thay đổi bố cục trong mục Advance Search – module-catalog-search</w:t>
      </w:r>
    </w:p>
  </w:comment>
  <w:comment w:id="65" w:author="Microsoft account" w:date="2024-07-06T04:57:00Z" w:initials="Ma">
    <w:p w14:paraId="20EB346C" w14:textId="4D4B7AE0" w:rsidR="00DD2311" w:rsidRDefault="00DD2311">
      <w:pPr>
        <w:pStyle w:val="CommentText"/>
      </w:pPr>
      <w:r>
        <w:rPr>
          <w:rStyle w:val="CommentReference"/>
        </w:rPr>
        <w:annotationRef/>
      </w:r>
      <w:r>
        <w:t>Cần tìm hiểu xem các nội dung “1column” và “2columns-left” nằm ở đâu ?</w:t>
      </w:r>
    </w:p>
  </w:comment>
  <w:comment w:id="66" w:author="Microsoft account" w:date="2024-07-06T07:58:00Z" w:initials="Ma">
    <w:p w14:paraId="7327F1E2" w14:textId="5FB086E4" w:rsidR="00DD2311" w:rsidRDefault="00DD2311">
      <w:pPr>
        <w:pStyle w:val="CommentText"/>
      </w:pPr>
      <w:r>
        <w:rPr>
          <w:rStyle w:val="CommentReference"/>
        </w:rPr>
        <w:annotationRef/>
      </w:r>
      <w:r>
        <w:t>Vấn đề này được thực hiện ở Mode Default của Mangeto còn trong khi chúng ta sử dụng Mode Developer thì nó sẽ thể hiện đó là màn hình đen và hiện lỗi luôn</w:t>
      </w:r>
    </w:p>
  </w:comment>
  <w:comment w:id="67" w:author="Microsoft account" w:date="2024-07-06T08:04:00Z" w:initials="Ma">
    <w:p w14:paraId="60ECD507" w14:textId="186192AA" w:rsidR="00DD2311" w:rsidRDefault="00DD2311">
      <w:pPr>
        <w:pStyle w:val="CommentText"/>
      </w:pPr>
      <w:r>
        <w:rPr>
          <w:rStyle w:val="CommentReference"/>
        </w:rPr>
        <w:annotationRef/>
      </w:r>
      <w:r>
        <w:t>Trong Mode Default của Magento 2 thì không được hiển thị rõ lỗi hệ thống do đó chúng ta cần sửa trong /pub/errors/local.xml từ local.xml.sample</w:t>
      </w:r>
    </w:p>
  </w:comment>
  <w:comment w:id="68" w:author="Microsoft account" w:date="2024-07-06T09:05:00Z" w:initials="Ma">
    <w:p w14:paraId="1C959C7B" w14:textId="1F95B51B" w:rsidR="00DD2311" w:rsidRDefault="00DD2311">
      <w:pPr>
        <w:pStyle w:val="CommentText"/>
      </w:pPr>
      <w:r>
        <w:rPr>
          <w:rStyle w:val="CommentReference"/>
        </w:rPr>
        <w:annotationRef/>
      </w:r>
      <w:hyperlink r:id="rId24" w:history="1">
        <w:r w:rsidRPr="008E3F7B">
          <w:rPr>
            <w:rStyle w:val="Hyperlink"/>
          </w:rPr>
          <w:t>https://developer.adobe.com/commerce/frontend-core/guide/layouts/xml-instructions/</w:t>
        </w:r>
      </w:hyperlink>
      <w:r>
        <w:t xml:space="preserve"> </w:t>
      </w:r>
    </w:p>
  </w:comment>
  <w:comment w:id="69" w:author="Microsoft account" w:date="2024-07-07T04:39:00Z" w:initials="Ma">
    <w:p w14:paraId="7E23913F" w14:textId="65AE14EF" w:rsidR="00DD2311" w:rsidRDefault="00DD2311">
      <w:pPr>
        <w:pStyle w:val="CommentText"/>
      </w:pPr>
      <w:r>
        <w:rPr>
          <w:rStyle w:val="CommentReference"/>
        </w:rPr>
        <w:annotationRef/>
      </w:r>
      <w:hyperlink r:id="rId25" w:anchor=":~:text=Overview,without%20Elasticsearch%20is%20not%20possible" w:history="1">
        <w:r w:rsidRPr="00AD2392">
          <w:rPr>
            <w:rStyle w:val="Hyperlink"/>
          </w:rPr>
          <w:t>https://lingarogroup.com/blog/how-does-elastic-search-work-with-magento#:~:text=Overview,without%20Elasticsearch%20is%20not%20possible</w:t>
        </w:r>
      </w:hyperlink>
      <w:r w:rsidRPr="00985238">
        <w:t>.</w:t>
      </w:r>
      <w:r>
        <w:t xml:space="preserve"> </w:t>
      </w:r>
    </w:p>
  </w:comment>
  <w:comment w:id="70" w:author="Microsoft account" w:date="2024-07-07T05:02:00Z" w:initials="Ma">
    <w:p w14:paraId="19634E4C" w14:textId="0C7E793C" w:rsidR="00DD2311" w:rsidRDefault="00DD2311">
      <w:pPr>
        <w:pStyle w:val="CommentText"/>
      </w:pPr>
      <w:r>
        <w:rPr>
          <w:rStyle w:val="CommentReference"/>
        </w:rPr>
        <w:annotationRef/>
      </w:r>
      <w:hyperlink r:id="rId26" w:history="1">
        <w:r w:rsidRPr="00AD2392">
          <w:rPr>
            <w:rStyle w:val="Hyperlink"/>
          </w:rPr>
          <w:t>https://www.magetop.com/blog/how-to-transfer-magento-2-site-from-localhost-to-server/</w:t>
        </w:r>
      </w:hyperlink>
      <w:r>
        <w:t xml:space="preserve"> </w:t>
      </w:r>
    </w:p>
  </w:comment>
  <w:comment w:id="71" w:author="Microsoft account" w:date="2024-07-07T05:52:00Z" w:initials="Ma">
    <w:p w14:paraId="095F32BE" w14:textId="0DC2D944" w:rsidR="00DD2311" w:rsidRDefault="00DD2311">
      <w:pPr>
        <w:pStyle w:val="CommentText"/>
      </w:pPr>
      <w:r>
        <w:rPr>
          <w:rStyle w:val="CommentReference"/>
        </w:rPr>
        <w:annotationRef/>
      </w:r>
      <w:hyperlink r:id="rId27" w:history="1">
        <w:r w:rsidRPr="00AD2392">
          <w:rPr>
            <w:rStyle w:val="Hyperlink"/>
          </w:rPr>
          <w:t>https://git-scm.com/docs/git-commit</w:t>
        </w:r>
      </w:hyperlink>
      <w:r>
        <w:t xml:space="preserve"> </w:t>
      </w:r>
    </w:p>
  </w:comment>
  <w:comment w:id="72" w:author="Microsoft account" w:date="2024-07-07T07:30:00Z" w:initials="Ma">
    <w:p w14:paraId="7297995C" w14:textId="6E478AC2" w:rsidR="00DD2311" w:rsidRDefault="00DD2311">
      <w:pPr>
        <w:pStyle w:val="CommentText"/>
      </w:pPr>
      <w:r>
        <w:rPr>
          <w:rStyle w:val="CommentReference"/>
        </w:rPr>
        <w:annotationRef/>
      </w:r>
      <w:hyperlink r:id="rId28" w:history="1">
        <w:r w:rsidRPr="00AD2392">
          <w:rPr>
            <w:rStyle w:val="Hyperlink"/>
          </w:rPr>
          <w:t>https://git-scm.com/docs/git-rm</w:t>
        </w:r>
      </w:hyperlink>
      <w:r>
        <w:t xml:space="preserve"> </w:t>
      </w:r>
    </w:p>
  </w:comment>
  <w:comment w:id="73" w:author="Microsoft account" w:date="2024-07-09T06:31:00Z" w:initials="Ma">
    <w:p w14:paraId="4BCA1A6F" w14:textId="77777777" w:rsidR="00DD2311" w:rsidRDefault="00DD2311">
      <w:pPr>
        <w:pStyle w:val="CommentText"/>
      </w:pPr>
      <w:r>
        <w:rPr>
          <w:rStyle w:val="CommentReference"/>
        </w:rPr>
        <w:annotationRef/>
      </w:r>
      <w:r>
        <w:t xml:space="preserve">Nếu bạn gặp lỗi này khi sử dụng git add </w:t>
      </w:r>
    </w:p>
    <w:p w14:paraId="2EBFAA07" w14:textId="2364EF24" w:rsidR="00DD2311" w:rsidRDefault="00DD2311">
      <w:pPr>
        <w:pStyle w:val="CommentText"/>
      </w:pPr>
      <w:r>
        <w:t xml:space="preserve"> </w:t>
      </w:r>
    </w:p>
    <w:p w14:paraId="4888E8DB" w14:textId="09EAA8AF" w:rsidR="00DD2311" w:rsidRDefault="00AF7872">
      <w:pPr>
        <w:pStyle w:val="CommentText"/>
      </w:pPr>
      <w:hyperlink r:id="rId29" w:anchor=":~:text=In%20Linux%2C%20lines%20end%20with,and%20merge%20may%20break%20unexpectedly" w:history="1">
        <w:r w:rsidR="00DD2311" w:rsidRPr="004902E4">
          <w:rPr>
            <w:rStyle w:val="Hyperlink"/>
          </w:rPr>
          <w:t>https://shzhangji.com/blog/2022/08/31/configure-git-line-endings-across-oses/#:~:text=In%20Linux%2C%20lines%20end%20with,and%20merge%20may%20break%20unexpectedly</w:t>
        </w:r>
      </w:hyperlink>
      <w:r w:rsidR="00DD2311" w:rsidRPr="0059666E">
        <w:t>.</w:t>
      </w:r>
      <w:r w:rsidR="00DD2311">
        <w:t xml:space="preserve"> </w:t>
      </w:r>
    </w:p>
  </w:comment>
  <w:comment w:id="74" w:author="Microsoft account" w:date="2024-07-09T06:32:00Z" w:initials="Ma">
    <w:p w14:paraId="31C5B6FE" w14:textId="77777777" w:rsidR="00DD2311" w:rsidRDefault="00DD2311">
      <w:pPr>
        <w:pStyle w:val="CommentText"/>
      </w:pPr>
      <w:r>
        <w:rPr>
          <w:rStyle w:val="CommentReference"/>
        </w:rPr>
        <w:annotationRef/>
      </w:r>
    </w:p>
    <w:p w14:paraId="1CA8CCC3" w14:textId="0909EA25" w:rsidR="00DD2311" w:rsidRDefault="00DD2311">
      <w:pPr>
        <w:pStyle w:val="CommentText"/>
      </w:pPr>
      <w:r>
        <w:t>Cách giải quyết theo Stackoverflow</w:t>
      </w:r>
    </w:p>
    <w:p w14:paraId="09962E07" w14:textId="77777777" w:rsidR="00DD2311" w:rsidRDefault="00DD2311">
      <w:pPr>
        <w:pStyle w:val="CommentText"/>
      </w:pPr>
    </w:p>
    <w:p w14:paraId="7236F13F" w14:textId="103409FC" w:rsidR="00DD2311" w:rsidRDefault="00AF7872">
      <w:pPr>
        <w:pStyle w:val="CommentText"/>
      </w:pPr>
      <w:hyperlink r:id="rId30" w:history="1">
        <w:r w:rsidR="00DD2311" w:rsidRPr="004902E4">
          <w:rPr>
            <w:rStyle w:val="Hyperlink"/>
          </w:rPr>
          <w:t>https://stackoverflow.com/questions/17628305/windows-git-warning-lf-will-be-replaced-by-crlf-is-that-warning-tail-backwar</w:t>
        </w:r>
      </w:hyperlink>
      <w:r w:rsidR="00DD2311">
        <w:t xml:space="preserve"> </w:t>
      </w:r>
    </w:p>
  </w:comment>
  <w:comment w:id="75" w:author="Microsoft account" w:date="2024-07-08T03:10:00Z" w:initials="Ma">
    <w:p w14:paraId="6581569A" w14:textId="1B1EE7C0" w:rsidR="00DD2311" w:rsidRDefault="00DD2311">
      <w:pPr>
        <w:pStyle w:val="CommentText"/>
      </w:pPr>
      <w:r>
        <w:rPr>
          <w:rStyle w:val="CommentReference"/>
        </w:rPr>
        <w:annotationRef/>
      </w:r>
      <w:r w:rsidRPr="00041EAC">
        <w:t>git branch --delete &lt;branchname&gt;</w:t>
      </w:r>
    </w:p>
  </w:comment>
  <w:comment w:id="76" w:author="Microsoft account" w:date="2024-07-08T03:11:00Z" w:initials="Ma">
    <w:p w14:paraId="0BAD8007" w14:textId="04E96F1D" w:rsidR="00DD2311" w:rsidRDefault="00DD2311">
      <w:pPr>
        <w:pStyle w:val="CommentText"/>
      </w:pPr>
      <w:r>
        <w:rPr>
          <w:rStyle w:val="CommentReference"/>
        </w:rPr>
        <w:annotationRef/>
      </w:r>
      <w:hyperlink r:id="rId31" w:history="1">
        <w:r w:rsidRPr="005A140D">
          <w:rPr>
            <w:rStyle w:val="Hyperlink"/>
          </w:rPr>
          <w:t>https://www.theserverside.com/blog/Coffee-Talk-Java-News-Stories-and-Opinions/delete-local-git-branch-origin-force-merge-all</w:t>
        </w:r>
      </w:hyperlink>
      <w:r>
        <w:t xml:space="preserve"> </w:t>
      </w:r>
    </w:p>
  </w:comment>
  <w:comment w:id="77" w:author="Microsoft account" w:date="2024-07-07T09:54:00Z" w:initials="Ma">
    <w:p w14:paraId="5B362487" w14:textId="7DE90CC3" w:rsidR="00DD2311" w:rsidRDefault="00DD2311">
      <w:pPr>
        <w:pStyle w:val="CommentText"/>
      </w:pPr>
      <w:r>
        <w:rPr>
          <w:rStyle w:val="CommentReference"/>
        </w:rPr>
        <w:annotationRef/>
      </w:r>
      <w:r>
        <w:t>Tình huống là chúng ta đang đứng tại bugFix và muốn chuyển các công việc này sang main để các commit trở nên tuần tự.</w:t>
      </w:r>
    </w:p>
  </w:comment>
  <w:comment w:id="78" w:author="Microsoft account" w:date="2024-07-07T10:21:00Z" w:initials="Ma">
    <w:p w14:paraId="35E7D0EE" w14:textId="58107210" w:rsidR="00DD2311" w:rsidRDefault="00DD2311">
      <w:pPr>
        <w:pStyle w:val="CommentText"/>
      </w:pPr>
      <w:r>
        <w:rPr>
          <w:rStyle w:val="CommentReference"/>
        </w:rPr>
        <w:annotationRef/>
      </w:r>
      <w:r>
        <w:t>Chúng ta chỉ thực hiện được việc này khi main là cha ông của bugFix</w:t>
      </w:r>
    </w:p>
  </w:comment>
  <w:comment w:id="79" w:author="Microsoft account" w:date="2024-07-07T10:38:00Z" w:initials="Ma">
    <w:p w14:paraId="57E829BD" w14:textId="18D0E5AC" w:rsidR="00DD2311" w:rsidRDefault="00DD2311">
      <w:pPr>
        <w:pStyle w:val="CommentText"/>
      </w:pPr>
      <w:r>
        <w:rPr>
          <w:rStyle w:val="CommentReference"/>
        </w:rPr>
        <w:annotationRef/>
      </w:r>
      <w:r>
        <w:t>Head chính là commit mà bạn đang làm việc</w:t>
      </w:r>
    </w:p>
  </w:comment>
  <w:comment w:id="80" w:author="Microsoft account" w:date="2024-07-08T03:03:00Z" w:initials="Ma">
    <w:p w14:paraId="4AB28685" w14:textId="197A6BC3" w:rsidR="00DD2311" w:rsidRDefault="00DD2311">
      <w:pPr>
        <w:pStyle w:val="CommentText"/>
      </w:pPr>
      <w:r>
        <w:rPr>
          <w:rStyle w:val="CommentReference"/>
        </w:rPr>
        <w:annotationRef/>
      </w:r>
      <w:r>
        <w:t>Hiển thị vị trí HEAD</w:t>
      </w:r>
    </w:p>
    <w:p w14:paraId="4A95F5A6" w14:textId="77777777" w:rsidR="00DD2311" w:rsidRDefault="00DD2311">
      <w:pPr>
        <w:pStyle w:val="CommentText"/>
      </w:pPr>
    </w:p>
    <w:p w14:paraId="2586B818" w14:textId="10B27AA8" w:rsidR="00DD2311" w:rsidRDefault="00DD2311" w:rsidP="00A0200A">
      <w:pPr>
        <w:pStyle w:val="HTMLPreformatted"/>
        <w:textAlignment w:val="baseline"/>
        <w:rPr>
          <w:rStyle w:val="HTMLCode"/>
          <w:rFonts w:ascii="var(--ff-mono)" w:hAnsi="var(--ff-mono)"/>
          <w:color w:val="0C0D0E"/>
          <w:bdr w:val="none" w:sz="0" w:space="0" w:color="auto" w:frame="1"/>
        </w:rPr>
      </w:pPr>
      <w:r>
        <w:rPr>
          <w:rStyle w:val="HTMLCode"/>
          <w:rFonts w:ascii="var(--ff-mono)" w:hAnsi="var(--ff-mono)"/>
          <w:color w:val="0C0D0E"/>
          <w:bdr w:val="none" w:sz="0" w:space="0" w:color="auto" w:frame="1"/>
        </w:rPr>
        <w:t xml:space="preserve">Hiển thị vị trí của HEAD </w:t>
      </w:r>
    </w:p>
    <w:p w14:paraId="3C512984" w14:textId="77777777" w:rsidR="00DD2311" w:rsidRDefault="00DD2311" w:rsidP="00A0200A">
      <w:pPr>
        <w:pStyle w:val="HTMLPreformatted"/>
        <w:textAlignment w:val="baseline"/>
        <w:rPr>
          <w:rStyle w:val="HTMLCode"/>
          <w:rFonts w:ascii="var(--ff-mono)" w:hAnsi="var(--ff-mono)"/>
          <w:color w:val="0C0D0E"/>
          <w:bdr w:val="none" w:sz="0" w:space="0" w:color="auto" w:frame="1"/>
        </w:rPr>
      </w:pPr>
    </w:p>
    <w:p w14:paraId="4FEFF994" w14:textId="77777777" w:rsidR="00DD2311" w:rsidRPr="00A0200A" w:rsidRDefault="00DD2311" w:rsidP="00A0200A">
      <w:pPr>
        <w:pStyle w:val="HTMLPreformatted"/>
        <w:textAlignment w:val="baseline"/>
        <w:rPr>
          <w:rStyle w:val="HTMLCode"/>
          <w:rFonts w:ascii="var(--ff-mono)" w:hAnsi="var(--ff-mono)"/>
          <w:color w:val="0C0D0E"/>
          <w:bdr w:val="none" w:sz="0" w:space="0" w:color="auto" w:frame="1"/>
        </w:rPr>
      </w:pPr>
      <w:r w:rsidRPr="00A0200A">
        <w:rPr>
          <w:rStyle w:val="HTMLCode"/>
          <w:rFonts w:ascii="var(--ff-mono)" w:hAnsi="var(--ff-mono)"/>
          <w:color w:val="0C0D0E"/>
          <w:bdr w:val="none" w:sz="0" w:space="0" w:color="auto" w:frame="1"/>
        </w:rPr>
        <w:t>git rev-parse HEAD</w:t>
      </w:r>
    </w:p>
    <w:p w14:paraId="44467B2E" w14:textId="77777777" w:rsidR="00DD2311" w:rsidRPr="00A0200A" w:rsidRDefault="00DD2311" w:rsidP="00A0200A">
      <w:pPr>
        <w:pStyle w:val="HTMLPreformatted"/>
        <w:textAlignment w:val="baseline"/>
        <w:rPr>
          <w:rStyle w:val="HTMLCode"/>
          <w:rFonts w:ascii="var(--ff-mono)" w:hAnsi="var(--ff-mono)"/>
          <w:color w:val="0C0D0E"/>
          <w:bdr w:val="none" w:sz="0" w:space="0" w:color="auto" w:frame="1"/>
        </w:rPr>
      </w:pPr>
    </w:p>
    <w:p w14:paraId="0D3DB546" w14:textId="5EF07A70" w:rsidR="00DD2311" w:rsidRDefault="00DD2311" w:rsidP="00A0200A">
      <w:pPr>
        <w:pStyle w:val="HTMLPreformatted"/>
        <w:textAlignment w:val="baseline"/>
        <w:rPr>
          <w:rFonts w:ascii="var(--ff-mono)" w:hAnsi="var(--ff-mono)"/>
          <w:color w:val="0C0D0E"/>
        </w:rPr>
      </w:pPr>
      <w:r w:rsidRPr="00A0200A">
        <w:rPr>
          <w:rStyle w:val="HTMLCode"/>
          <w:rFonts w:ascii="var(--ff-mono)" w:hAnsi="var(--ff-mono)"/>
          <w:color w:val="0C0D0E"/>
          <w:bdr w:val="none" w:sz="0" w:space="0" w:color="auto" w:frame="1"/>
        </w:rPr>
        <w:t>git rev-parse --short HEAD</w:t>
      </w:r>
    </w:p>
    <w:p w14:paraId="0884E518" w14:textId="77777777" w:rsidR="00DD2311" w:rsidRDefault="00DD2311">
      <w:pPr>
        <w:pStyle w:val="CommentText"/>
      </w:pPr>
    </w:p>
    <w:p w14:paraId="3F96DBC8" w14:textId="77777777" w:rsidR="00DD2311" w:rsidRDefault="00DD2311">
      <w:pPr>
        <w:pStyle w:val="CommentText"/>
      </w:pPr>
    </w:p>
  </w:comment>
  <w:comment w:id="81" w:author="Microsoft account" w:date="2024-07-08T03:05:00Z" w:initials="Ma">
    <w:p w14:paraId="75FDCEC6" w14:textId="35F804FE" w:rsidR="00DD2311" w:rsidRDefault="00DD2311">
      <w:pPr>
        <w:pStyle w:val="CommentText"/>
      </w:pPr>
      <w:r>
        <w:rPr>
          <w:rStyle w:val="CommentReference"/>
        </w:rPr>
        <w:annotationRef/>
      </w:r>
      <w:hyperlink r:id="rId32" w:history="1">
        <w:r w:rsidRPr="005A140D">
          <w:rPr>
            <w:rStyle w:val="Hyperlink"/>
          </w:rPr>
          <w:t>https://stackoverflow.com/questions/1967967/git-command-to-display-head-commit-id</w:t>
        </w:r>
      </w:hyperlink>
      <w:r>
        <w:t xml:space="preserve"> </w:t>
      </w:r>
    </w:p>
  </w:comment>
  <w:comment w:id="82" w:author="Microsoft account" w:date="2024-07-07T11:54:00Z" w:initials="Ma">
    <w:p w14:paraId="647ADDBB" w14:textId="63CFF2B1" w:rsidR="00DD2311" w:rsidRDefault="00DD2311">
      <w:pPr>
        <w:pStyle w:val="CommentText"/>
      </w:pPr>
      <w:r>
        <w:rPr>
          <w:rStyle w:val="CommentReference"/>
        </w:rPr>
        <w:annotationRef/>
      </w:r>
      <w:r>
        <w:t>Branch và Head nhảy 3 bước về C1 khi sử dụng cờ -f</w:t>
      </w:r>
    </w:p>
  </w:comment>
  <w:comment w:id="83" w:author="Microsoft account" w:date="2024-07-08T00:58:00Z" w:initials="Ma">
    <w:p w14:paraId="494703BB" w14:textId="43984125" w:rsidR="00DD2311" w:rsidRDefault="00DD2311">
      <w:pPr>
        <w:pStyle w:val="CommentText"/>
      </w:pPr>
      <w:r>
        <w:rPr>
          <w:rStyle w:val="CommentReference"/>
        </w:rPr>
        <w:annotationRef/>
      </w:r>
      <w:hyperlink r:id="rId33" w:anchor=":~:text=To%20review%2C%20git%20commit%20%2D%2D,the%20last%20commit%20message%20log" w:history="1">
        <w:r w:rsidRPr="005A140D">
          <w:rPr>
            <w:rStyle w:val="Hyperlink"/>
          </w:rPr>
          <w:t>https://www.atlassian.com/git/tutorials/rewriting-history#:~:text=To%20review%2C%20git%20commit%20%2D%2D,the%20last%20commit%20message%20log</w:t>
        </w:r>
      </w:hyperlink>
      <w:r w:rsidRPr="00CC71C1">
        <w:t>.</w:t>
      </w:r>
      <w:r>
        <w:t xml:space="preserve"> </w:t>
      </w:r>
    </w:p>
  </w:comment>
  <w:comment w:id="84" w:author="Microsoft account" w:date="2024-07-08T04:37:00Z" w:initials="Ma">
    <w:p w14:paraId="57981FC0" w14:textId="706B43C5" w:rsidR="00DD2311" w:rsidRDefault="00DD2311">
      <w:pPr>
        <w:pStyle w:val="CommentText"/>
      </w:pPr>
      <w:r>
        <w:t xml:space="preserve">Thẻ - </w:t>
      </w:r>
      <w:r>
        <w:rPr>
          <w:rStyle w:val="CommentReference"/>
        </w:rPr>
        <w:annotationRef/>
      </w:r>
      <w:r>
        <w:t>Tag</w:t>
      </w:r>
    </w:p>
  </w:comment>
  <w:comment w:id="85" w:author="Microsoft account" w:date="2024-07-08T04:38:00Z" w:initials="Ma">
    <w:p w14:paraId="354FB06C" w14:textId="437ECA91" w:rsidR="00DD2311" w:rsidRDefault="00DD2311">
      <w:pPr>
        <w:pStyle w:val="CommentText"/>
      </w:pPr>
      <w:r>
        <w:rPr>
          <w:rStyle w:val="CommentReference"/>
        </w:rPr>
        <w:annotationRef/>
      </w:r>
      <w:r>
        <w:t>Số Commit</w:t>
      </w:r>
    </w:p>
  </w:comment>
  <w:comment w:id="86" w:author="Microsoft account" w:date="2024-07-08T04:38:00Z" w:initials="Ma">
    <w:p w14:paraId="722DFB15" w14:textId="28545EB5" w:rsidR="00DD2311" w:rsidRDefault="00DD2311">
      <w:pPr>
        <w:pStyle w:val="CommentText"/>
      </w:pPr>
      <w:r>
        <w:rPr>
          <w:rStyle w:val="CommentReference"/>
        </w:rPr>
        <w:annotationRef/>
      </w:r>
      <w:r>
        <w:t>Mã băm – Hash code</w:t>
      </w:r>
    </w:p>
  </w:comment>
  <w:comment w:id="87" w:author="Microsoft account" w:date="2024-07-08T22:37:00Z" w:initials="Ma">
    <w:p w14:paraId="3AC59D89" w14:textId="3AD3D014" w:rsidR="00DD2311" w:rsidRDefault="00DD2311">
      <w:pPr>
        <w:pStyle w:val="CommentText"/>
      </w:pPr>
      <w:r>
        <w:rPr>
          <w:rStyle w:val="CommentReference"/>
        </w:rPr>
        <w:annotationRef/>
      </w:r>
      <w:hyperlink r:id="rId34" w:history="1">
        <w:r w:rsidRPr="004902E4">
          <w:rPr>
            <w:rStyle w:val="Hyperlink"/>
          </w:rPr>
          <w:t>https://techcommunity.microsoft.com/t5/windows-11/how-to-block-a-program-from-accessing-the-internet-windows-11/m-p/2772951</w:t>
        </w:r>
      </w:hyperlink>
      <w:r>
        <w:t xml:space="preserve"> </w:t>
      </w:r>
    </w:p>
  </w:comment>
  <w:comment w:id="88" w:author="Microsoft account" w:date="2024-07-08T22:37:00Z" w:initials="Ma">
    <w:p w14:paraId="0C73B0A3" w14:textId="098EB112" w:rsidR="00DD2311" w:rsidRDefault="00DD2311">
      <w:pPr>
        <w:pStyle w:val="CommentText"/>
      </w:pPr>
      <w:r>
        <w:rPr>
          <w:rStyle w:val="CommentReference"/>
        </w:rPr>
        <w:annotationRef/>
      </w:r>
      <w:r>
        <w:t>Khoá các chương trình truy cập đến Internet trong Window</w:t>
      </w:r>
    </w:p>
  </w:comment>
  <w:comment w:id="89" w:author="Microsoft account" w:date="2024-07-10T08:24:00Z" w:initials="Ma">
    <w:p w14:paraId="752E7597" w14:textId="5ADDFEBB" w:rsidR="00DD2311" w:rsidRDefault="00DD2311">
      <w:pPr>
        <w:pStyle w:val="CommentText"/>
      </w:pPr>
      <w:r>
        <w:rPr>
          <w:rStyle w:val="CommentReference"/>
        </w:rPr>
        <w:annotationRef/>
      </w:r>
      <w:r>
        <w:t>Phần block này sẽ hiển thị ở đâu ? Trong Layout hay ở một nơi nào khác ?</w:t>
      </w:r>
    </w:p>
  </w:comment>
  <w:comment w:id="90" w:author="Microsoft account" w:date="2024-07-10T10:59:00Z" w:initials="Ma">
    <w:p w14:paraId="5294759D" w14:textId="60FA8113" w:rsidR="00DD2311" w:rsidRDefault="00DD2311">
      <w:pPr>
        <w:pStyle w:val="CommentText"/>
      </w:pPr>
      <w:r>
        <w:rPr>
          <w:rStyle w:val="CommentReference"/>
        </w:rPr>
        <w:annotationRef/>
      </w:r>
      <w:r>
        <w:t>Từ HtmlClass tìm đến name của đối tượng</w:t>
      </w:r>
    </w:p>
  </w:comment>
  <w:comment w:id="91" w:author="Microsoft account" w:date="2024-07-10T15:09:00Z" w:initials="Ma">
    <w:p w14:paraId="18DE2E5F" w14:textId="77777777" w:rsidR="00DD2311" w:rsidRDefault="00DD2311">
      <w:pPr>
        <w:pStyle w:val="CommentText"/>
      </w:pPr>
      <w:r>
        <w:rPr>
          <w:rStyle w:val="CommentReference"/>
        </w:rPr>
        <w:annotationRef/>
      </w:r>
      <w:r>
        <w:t>Chưa tìm thấy vị trí đặt tên của minicart-wrapper chỉ biết rằng nó được đặt tại header-wrapper.</w:t>
      </w:r>
    </w:p>
    <w:p w14:paraId="53621224" w14:textId="77777777" w:rsidR="00DD2311" w:rsidRDefault="00DD2311">
      <w:pPr>
        <w:pStyle w:val="CommentText"/>
      </w:pPr>
    </w:p>
    <w:p w14:paraId="745EE038" w14:textId="77777777" w:rsidR="00DD2311" w:rsidRDefault="00DD2311">
      <w:pPr>
        <w:pStyle w:val="CommentText"/>
      </w:pPr>
      <w:r>
        <w:t>Đoán chắc nó là một dạng Helper nào đó !</w:t>
      </w:r>
    </w:p>
    <w:p w14:paraId="2DCFE2B0" w14:textId="76CCA8D2" w:rsidR="00DD2311" w:rsidRDefault="00DD2311">
      <w:pPr>
        <w:pStyle w:val="CommentText"/>
      </w:pPr>
    </w:p>
  </w:comment>
  <w:comment w:id="92" w:author="Microsoft account" w:date="2024-07-10T19:34:00Z" w:initials="Ma">
    <w:p w14:paraId="3A565EA9" w14:textId="44AF1264" w:rsidR="00DD2311" w:rsidRDefault="00DD2311">
      <w:pPr>
        <w:pStyle w:val="CommentText"/>
      </w:pPr>
      <w:r>
        <w:rPr>
          <w:rStyle w:val="CommentReference"/>
        </w:rPr>
        <w:annotationRef/>
      </w:r>
      <w:r>
        <w:t>Danh sách các Widget của một Module được định nghĩa sẵn ở /vendor/[module-name]/etc/widget.xml .</w:t>
      </w:r>
    </w:p>
    <w:p w14:paraId="77CE5FAD" w14:textId="1E7A3E08" w:rsidR="00DD2311" w:rsidRDefault="00DD2311">
      <w:pPr>
        <w:pStyle w:val="CommentText"/>
      </w:pPr>
    </w:p>
  </w:comment>
  <w:comment w:id="110" w:author="Microsoft account" w:date="2025-04-24T13:58:00Z" w:initials="Ma">
    <w:p w14:paraId="3BF1518F" w14:textId="4FF066F2" w:rsidR="00DD2311" w:rsidRDefault="00DD2311">
      <w:pPr>
        <w:pStyle w:val="CommentText"/>
      </w:pPr>
      <w:r>
        <w:rPr>
          <w:rStyle w:val="CommentReference"/>
        </w:rPr>
        <w:annotationRef/>
      </w:r>
      <w:r>
        <w:t>320px -xxs,480px-xs,640px- s,767px-m,1024px-l,1440px-xl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F1229B" w15:done="0"/>
  <w15:commentEx w15:paraId="7CBC1898" w15:done="0"/>
  <w15:commentEx w15:paraId="4C4976EA" w15:done="0"/>
  <w15:commentEx w15:paraId="781A1507" w15:done="0"/>
  <w15:commentEx w15:paraId="0EC2DCE3" w15:done="0"/>
  <w15:commentEx w15:paraId="2D3E6E4F" w15:done="0"/>
  <w15:commentEx w15:paraId="42E12968" w15:paraIdParent="2D3E6E4F" w15:done="0"/>
  <w15:commentEx w15:paraId="2FE96A0C" w15:done="0"/>
  <w15:commentEx w15:paraId="002DBE3C" w15:done="0"/>
  <w15:commentEx w15:paraId="09A1C832" w15:done="0"/>
  <w15:commentEx w15:paraId="252A3499" w15:done="0"/>
  <w15:commentEx w15:paraId="355113B5" w15:done="0"/>
  <w15:commentEx w15:paraId="0F6816CF" w15:done="0"/>
  <w15:commentEx w15:paraId="74920CF4" w15:done="0"/>
  <w15:commentEx w15:paraId="754741D1" w15:done="0"/>
  <w15:commentEx w15:paraId="700BDCB2" w15:done="0"/>
  <w15:commentEx w15:paraId="69CE53DC" w15:done="0"/>
  <w15:commentEx w15:paraId="321B7535" w15:done="0"/>
  <w15:commentEx w15:paraId="71103667" w15:done="0"/>
  <w15:commentEx w15:paraId="111251BB" w15:done="0"/>
  <w15:commentEx w15:paraId="4A003C68" w15:done="0"/>
  <w15:commentEx w15:paraId="788B86F6" w15:done="0"/>
  <w15:commentEx w15:paraId="127B538D" w15:done="0"/>
  <w15:commentEx w15:paraId="6BB804A3" w15:done="0"/>
  <w15:commentEx w15:paraId="05335049" w15:done="0"/>
  <w15:commentEx w15:paraId="16CD942D" w15:done="0"/>
  <w15:commentEx w15:paraId="018D8B70" w15:done="0"/>
  <w15:commentEx w15:paraId="4592F8F9" w15:done="0"/>
  <w15:commentEx w15:paraId="7B4CB09E" w15:done="0"/>
  <w15:commentEx w15:paraId="788590A0" w15:done="0"/>
  <w15:commentEx w15:paraId="61884F90" w15:done="0"/>
  <w15:commentEx w15:paraId="42C895BE" w15:done="0"/>
  <w15:commentEx w15:paraId="5557BEEF" w15:done="0"/>
  <w15:commentEx w15:paraId="01163A41" w15:done="0"/>
  <w15:commentEx w15:paraId="490F89A7" w15:done="0"/>
  <w15:commentEx w15:paraId="59E02C08" w15:done="0"/>
  <w15:commentEx w15:paraId="58EAFE33" w15:done="0"/>
  <w15:commentEx w15:paraId="3E1C70EC" w15:done="0"/>
  <w15:commentEx w15:paraId="18D6CA6A" w15:done="0"/>
  <w15:commentEx w15:paraId="3232DBCF" w15:done="0"/>
  <w15:commentEx w15:paraId="621773CD" w15:done="0"/>
  <w15:commentEx w15:paraId="7C86746C" w15:done="0"/>
  <w15:commentEx w15:paraId="0EBCBD00" w15:done="0"/>
  <w15:commentEx w15:paraId="1DE4A731" w15:done="0"/>
  <w15:commentEx w15:paraId="7EC626CC" w15:done="0"/>
  <w15:commentEx w15:paraId="72C4BF5A" w15:done="0"/>
  <w15:commentEx w15:paraId="32781438" w15:done="0"/>
  <w15:commentEx w15:paraId="3351927B" w15:done="0"/>
  <w15:commentEx w15:paraId="37B0667C" w15:done="0"/>
  <w15:commentEx w15:paraId="75C27EA0" w15:done="0"/>
  <w15:commentEx w15:paraId="08CD4249" w15:done="0"/>
  <w15:commentEx w15:paraId="3A0BC369" w15:done="0"/>
  <w15:commentEx w15:paraId="20EB346C" w15:done="0"/>
  <w15:commentEx w15:paraId="7327F1E2" w15:done="0"/>
  <w15:commentEx w15:paraId="60ECD507" w15:done="0"/>
  <w15:commentEx w15:paraId="1C959C7B" w15:done="0"/>
  <w15:commentEx w15:paraId="7E23913F" w15:done="0"/>
  <w15:commentEx w15:paraId="19634E4C" w15:done="0"/>
  <w15:commentEx w15:paraId="095F32BE" w15:done="0"/>
  <w15:commentEx w15:paraId="7297995C" w15:done="0"/>
  <w15:commentEx w15:paraId="4888E8DB" w15:done="0"/>
  <w15:commentEx w15:paraId="7236F13F" w15:paraIdParent="4888E8DB" w15:done="0"/>
  <w15:commentEx w15:paraId="6581569A" w15:done="0"/>
  <w15:commentEx w15:paraId="0BAD8007" w15:paraIdParent="6581569A" w15:done="0"/>
  <w15:commentEx w15:paraId="5B362487" w15:done="0"/>
  <w15:commentEx w15:paraId="35E7D0EE" w15:done="0"/>
  <w15:commentEx w15:paraId="57E829BD" w15:done="0"/>
  <w15:commentEx w15:paraId="3F96DBC8" w15:done="0"/>
  <w15:commentEx w15:paraId="75FDCEC6" w15:paraIdParent="3F96DBC8" w15:done="0"/>
  <w15:commentEx w15:paraId="647ADDBB" w15:done="0"/>
  <w15:commentEx w15:paraId="494703BB" w15:done="0"/>
  <w15:commentEx w15:paraId="57981FC0" w15:done="0"/>
  <w15:commentEx w15:paraId="354FB06C" w15:done="0"/>
  <w15:commentEx w15:paraId="722DFB15" w15:done="0"/>
  <w15:commentEx w15:paraId="3AC59D89" w15:done="0"/>
  <w15:commentEx w15:paraId="0C73B0A3" w15:paraIdParent="3AC59D89" w15:done="0"/>
  <w15:commentEx w15:paraId="752E7597" w15:done="0"/>
  <w15:commentEx w15:paraId="5294759D" w15:done="0"/>
  <w15:commentEx w15:paraId="2DCFE2B0" w15:done="0"/>
  <w15:commentEx w15:paraId="77CE5FAD" w15:done="0"/>
  <w15:commentEx w15:paraId="3BF151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309C8D" w14:textId="77777777" w:rsidR="00AF7872" w:rsidRDefault="00AF7872" w:rsidP="00A519AB">
      <w:pPr>
        <w:spacing w:after="0" w:line="240" w:lineRule="auto"/>
      </w:pPr>
      <w:r>
        <w:separator/>
      </w:r>
    </w:p>
  </w:endnote>
  <w:endnote w:type="continuationSeparator" w:id="0">
    <w:p w14:paraId="68B5A860" w14:textId="77777777" w:rsidR="00AF7872" w:rsidRDefault="00AF7872" w:rsidP="00A51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f-mono)">
    <w:altName w:val="Times New Roman"/>
    <w:panose1 w:val="00000000000000000000"/>
    <w:charset w:val="00"/>
    <w:family w:val="roman"/>
    <w:notTrueType/>
    <w:pitch w:val="default"/>
  </w:font>
  <w:font w:name="Cascadia Mono">
    <w:panose1 w:val="020B0609020000020004"/>
    <w:charset w:val="00"/>
    <w:family w:val="modern"/>
    <w:pitch w:val="fixed"/>
    <w:sig w:usb0="A1002AFF" w:usb1="C200F9FB" w:usb2="00040020" w:usb3="00000000" w:csb0="000001FF" w:csb1="00000000"/>
  </w:font>
  <w:font w:name="Courier">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1DFAE5" w14:textId="77777777" w:rsidR="00AF7872" w:rsidRDefault="00AF7872" w:rsidP="00A519AB">
      <w:pPr>
        <w:spacing w:after="0" w:line="240" w:lineRule="auto"/>
      </w:pPr>
      <w:r>
        <w:separator/>
      </w:r>
    </w:p>
  </w:footnote>
  <w:footnote w:type="continuationSeparator" w:id="0">
    <w:p w14:paraId="778AC129" w14:textId="77777777" w:rsidR="00AF7872" w:rsidRDefault="00AF7872" w:rsidP="00A519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C683E"/>
    <w:multiLevelType w:val="hybridMultilevel"/>
    <w:tmpl w:val="E2600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86B06"/>
    <w:multiLevelType w:val="hybridMultilevel"/>
    <w:tmpl w:val="173E2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F249F9"/>
    <w:multiLevelType w:val="hybridMultilevel"/>
    <w:tmpl w:val="A8683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3E1DEC"/>
    <w:multiLevelType w:val="hybridMultilevel"/>
    <w:tmpl w:val="00504FA2"/>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8B2479"/>
    <w:multiLevelType w:val="hybridMultilevel"/>
    <w:tmpl w:val="BCFC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1F67D9"/>
    <w:multiLevelType w:val="hybridMultilevel"/>
    <w:tmpl w:val="8D129742"/>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nsid w:val="093B3C22"/>
    <w:multiLevelType w:val="hybridMultilevel"/>
    <w:tmpl w:val="E11A6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C029C2"/>
    <w:multiLevelType w:val="hybridMultilevel"/>
    <w:tmpl w:val="0896D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471B7A"/>
    <w:multiLevelType w:val="hybridMultilevel"/>
    <w:tmpl w:val="0B368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5B2148"/>
    <w:multiLevelType w:val="hybridMultilevel"/>
    <w:tmpl w:val="8EB41FD2"/>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nsid w:val="10BF2B5B"/>
    <w:multiLevelType w:val="hybridMultilevel"/>
    <w:tmpl w:val="1E2E4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DA6CF6"/>
    <w:multiLevelType w:val="hybridMultilevel"/>
    <w:tmpl w:val="BC489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F96CA3"/>
    <w:multiLevelType w:val="hybridMultilevel"/>
    <w:tmpl w:val="D3866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6E3718"/>
    <w:multiLevelType w:val="hybridMultilevel"/>
    <w:tmpl w:val="BF6E9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C124DE"/>
    <w:multiLevelType w:val="hybridMultilevel"/>
    <w:tmpl w:val="6C602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6F86F09"/>
    <w:multiLevelType w:val="hybridMultilevel"/>
    <w:tmpl w:val="15BC3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28003E"/>
    <w:multiLevelType w:val="hybridMultilevel"/>
    <w:tmpl w:val="0674C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3F6032"/>
    <w:multiLevelType w:val="hybridMultilevel"/>
    <w:tmpl w:val="51BAB22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9DF48D6"/>
    <w:multiLevelType w:val="hybridMultilevel"/>
    <w:tmpl w:val="845A1A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8811CD"/>
    <w:multiLevelType w:val="hybridMultilevel"/>
    <w:tmpl w:val="0D26D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D87096D"/>
    <w:multiLevelType w:val="hybridMultilevel"/>
    <w:tmpl w:val="9678EB8E"/>
    <w:lvl w:ilvl="0" w:tplc="18747242">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E4B5580"/>
    <w:multiLevelType w:val="hybridMultilevel"/>
    <w:tmpl w:val="AD8450C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1EC46CCF"/>
    <w:multiLevelType w:val="hybridMultilevel"/>
    <w:tmpl w:val="4B6001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F640863"/>
    <w:multiLevelType w:val="hybridMultilevel"/>
    <w:tmpl w:val="CC28B0B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nsid w:val="23650DEC"/>
    <w:multiLevelType w:val="hybridMultilevel"/>
    <w:tmpl w:val="89A03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3C614A5"/>
    <w:multiLevelType w:val="hybridMultilevel"/>
    <w:tmpl w:val="46FCA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160B67"/>
    <w:multiLevelType w:val="hybridMultilevel"/>
    <w:tmpl w:val="48E8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FE2C03"/>
    <w:multiLevelType w:val="hybridMultilevel"/>
    <w:tmpl w:val="2C04F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8F02A0D"/>
    <w:multiLevelType w:val="hybridMultilevel"/>
    <w:tmpl w:val="EF2E4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9357DF5"/>
    <w:multiLevelType w:val="hybridMultilevel"/>
    <w:tmpl w:val="BB66E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93E6EB4"/>
    <w:multiLevelType w:val="hybridMultilevel"/>
    <w:tmpl w:val="C2F819FC"/>
    <w:lvl w:ilvl="0" w:tplc="04090001">
      <w:start w:val="1"/>
      <w:numFmt w:val="bullet"/>
      <w:lvlText w:val=""/>
      <w:lvlJc w:val="left"/>
      <w:pPr>
        <w:ind w:left="720" w:hanging="360"/>
      </w:pPr>
      <w:rPr>
        <w:rFonts w:ascii="Symbol" w:hAnsi="Symbol" w:hint="default"/>
      </w:rPr>
    </w:lvl>
    <w:lvl w:ilvl="1" w:tplc="18747242">
      <w:start w:val="2"/>
      <w:numFmt w:val="bullet"/>
      <w:lvlText w:val="-"/>
      <w:lvlJc w:val="left"/>
      <w:pPr>
        <w:ind w:left="144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9E040A1"/>
    <w:multiLevelType w:val="hybridMultilevel"/>
    <w:tmpl w:val="346E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AD84DE0"/>
    <w:multiLevelType w:val="hybridMultilevel"/>
    <w:tmpl w:val="BCFCA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BC67A09"/>
    <w:multiLevelType w:val="hybridMultilevel"/>
    <w:tmpl w:val="475E6A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DC21874"/>
    <w:multiLevelType w:val="hybridMultilevel"/>
    <w:tmpl w:val="C1F8E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DF71DFE"/>
    <w:multiLevelType w:val="hybridMultilevel"/>
    <w:tmpl w:val="81460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DB4563"/>
    <w:multiLevelType w:val="hybridMultilevel"/>
    <w:tmpl w:val="71809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0741460"/>
    <w:multiLevelType w:val="hybridMultilevel"/>
    <w:tmpl w:val="BC441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25D59E3"/>
    <w:multiLevelType w:val="hybridMultilevel"/>
    <w:tmpl w:val="60BA4A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2B74486"/>
    <w:multiLevelType w:val="hybridMultilevel"/>
    <w:tmpl w:val="0DF82B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33F57A87"/>
    <w:multiLevelType w:val="hybridMultilevel"/>
    <w:tmpl w:val="EE18A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43F17CF"/>
    <w:multiLevelType w:val="hybridMultilevel"/>
    <w:tmpl w:val="E6D4E1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527366"/>
    <w:multiLevelType w:val="hybridMultilevel"/>
    <w:tmpl w:val="B5DEA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4BB1A90"/>
    <w:multiLevelType w:val="hybridMultilevel"/>
    <w:tmpl w:val="39AA9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4410BD"/>
    <w:multiLevelType w:val="hybridMultilevel"/>
    <w:tmpl w:val="A6F0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7283F39"/>
    <w:multiLevelType w:val="hybridMultilevel"/>
    <w:tmpl w:val="108C4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81C566A"/>
    <w:multiLevelType w:val="hybridMultilevel"/>
    <w:tmpl w:val="CE345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8780320"/>
    <w:multiLevelType w:val="hybridMultilevel"/>
    <w:tmpl w:val="65E8F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AD66305"/>
    <w:multiLevelType w:val="hybridMultilevel"/>
    <w:tmpl w:val="F6F84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E545395"/>
    <w:multiLevelType w:val="hybridMultilevel"/>
    <w:tmpl w:val="7DB064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EAC122D"/>
    <w:multiLevelType w:val="hybridMultilevel"/>
    <w:tmpl w:val="6A3E26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DB1D09"/>
    <w:multiLevelType w:val="hybridMultilevel"/>
    <w:tmpl w:val="1A3E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F920282"/>
    <w:multiLevelType w:val="hybridMultilevel"/>
    <w:tmpl w:val="69FA20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8E55AB"/>
    <w:multiLevelType w:val="hybridMultilevel"/>
    <w:tmpl w:val="7198643C"/>
    <w:lvl w:ilvl="0" w:tplc="18747242">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0B34B0F"/>
    <w:multiLevelType w:val="hybridMultilevel"/>
    <w:tmpl w:val="F7E82D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2590DFC"/>
    <w:multiLevelType w:val="hybridMultilevel"/>
    <w:tmpl w:val="7CD6B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37468EE"/>
    <w:multiLevelType w:val="hybridMultilevel"/>
    <w:tmpl w:val="38940B9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3892A5B"/>
    <w:multiLevelType w:val="hybridMultilevel"/>
    <w:tmpl w:val="63AE97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4687C42"/>
    <w:multiLevelType w:val="hybridMultilevel"/>
    <w:tmpl w:val="96F6C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59645C3"/>
    <w:multiLevelType w:val="hybridMultilevel"/>
    <w:tmpl w:val="3356F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9515F47"/>
    <w:multiLevelType w:val="hybridMultilevel"/>
    <w:tmpl w:val="CB90E6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A47492A"/>
    <w:multiLevelType w:val="hybridMultilevel"/>
    <w:tmpl w:val="0324EC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A5B5CC1"/>
    <w:multiLevelType w:val="hybridMultilevel"/>
    <w:tmpl w:val="C028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B5953BB"/>
    <w:multiLevelType w:val="hybridMultilevel"/>
    <w:tmpl w:val="C8C6E0EA"/>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DAF73EA"/>
    <w:multiLevelType w:val="hybridMultilevel"/>
    <w:tmpl w:val="C0284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DB6772E"/>
    <w:multiLevelType w:val="hybridMultilevel"/>
    <w:tmpl w:val="BF42EF2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6">
    <w:nsid w:val="4ED61F90"/>
    <w:multiLevelType w:val="hybridMultilevel"/>
    <w:tmpl w:val="38101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F4546DF"/>
    <w:multiLevelType w:val="hybridMultilevel"/>
    <w:tmpl w:val="C63EF1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20850EC"/>
    <w:multiLevelType w:val="hybridMultilevel"/>
    <w:tmpl w:val="4E7C6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3762F98"/>
    <w:multiLevelType w:val="hybridMultilevel"/>
    <w:tmpl w:val="2D244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8F1D68"/>
    <w:multiLevelType w:val="hybridMultilevel"/>
    <w:tmpl w:val="D98C7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65B2200"/>
    <w:multiLevelType w:val="hybridMultilevel"/>
    <w:tmpl w:val="076AA7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6623C97"/>
    <w:multiLevelType w:val="hybridMultilevel"/>
    <w:tmpl w:val="8C4004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87D0E14"/>
    <w:multiLevelType w:val="hybridMultilevel"/>
    <w:tmpl w:val="B1244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88531F5"/>
    <w:multiLevelType w:val="hybridMultilevel"/>
    <w:tmpl w:val="88B4E1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8D66543"/>
    <w:multiLevelType w:val="hybridMultilevel"/>
    <w:tmpl w:val="2DB04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C171FBE"/>
    <w:multiLevelType w:val="hybridMultilevel"/>
    <w:tmpl w:val="A0A465B4"/>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5DAD04B9"/>
    <w:multiLevelType w:val="hybridMultilevel"/>
    <w:tmpl w:val="B8E80F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E6D4DD5"/>
    <w:multiLevelType w:val="hybridMultilevel"/>
    <w:tmpl w:val="F99467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E96767C"/>
    <w:multiLevelType w:val="hybridMultilevel"/>
    <w:tmpl w:val="805A6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F2D0DF2"/>
    <w:multiLevelType w:val="hybridMultilevel"/>
    <w:tmpl w:val="2CC87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F405AD1"/>
    <w:multiLevelType w:val="hybridMultilevel"/>
    <w:tmpl w:val="979812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60171906"/>
    <w:multiLevelType w:val="hybridMultilevel"/>
    <w:tmpl w:val="65E8F0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0863DDE"/>
    <w:multiLevelType w:val="hybridMultilevel"/>
    <w:tmpl w:val="A8683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4403B64"/>
    <w:multiLevelType w:val="hybridMultilevel"/>
    <w:tmpl w:val="553E8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4F42C4F"/>
    <w:multiLevelType w:val="hybridMultilevel"/>
    <w:tmpl w:val="118457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65147BDA"/>
    <w:multiLevelType w:val="hybridMultilevel"/>
    <w:tmpl w:val="B5DEA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5F252AD"/>
    <w:multiLevelType w:val="hybridMultilevel"/>
    <w:tmpl w:val="108C4D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8">
    <w:nsid w:val="66F62D2C"/>
    <w:multiLevelType w:val="hybridMultilevel"/>
    <w:tmpl w:val="7330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7514C30"/>
    <w:multiLevelType w:val="hybridMultilevel"/>
    <w:tmpl w:val="9FB6B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885152B"/>
    <w:multiLevelType w:val="hybridMultilevel"/>
    <w:tmpl w:val="9618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A267991"/>
    <w:multiLevelType w:val="hybridMultilevel"/>
    <w:tmpl w:val="0D723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BDF2008"/>
    <w:multiLevelType w:val="hybridMultilevel"/>
    <w:tmpl w:val="173E2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C165DD1"/>
    <w:multiLevelType w:val="hybridMultilevel"/>
    <w:tmpl w:val="C4D6F3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EBC0324"/>
    <w:multiLevelType w:val="hybridMultilevel"/>
    <w:tmpl w:val="4A761C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2295409"/>
    <w:multiLevelType w:val="hybridMultilevel"/>
    <w:tmpl w:val="5DD87E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2B01F95"/>
    <w:multiLevelType w:val="hybridMultilevel"/>
    <w:tmpl w:val="EA6A6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7106EE5"/>
    <w:multiLevelType w:val="hybridMultilevel"/>
    <w:tmpl w:val="E11A6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78D2A24"/>
    <w:multiLevelType w:val="multilevel"/>
    <w:tmpl w:val="9E86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9CA1F4C"/>
    <w:multiLevelType w:val="hybridMultilevel"/>
    <w:tmpl w:val="E1A03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DD1107A"/>
    <w:multiLevelType w:val="hybridMultilevel"/>
    <w:tmpl w:val="72DC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1"/>
  </w:num>
  <w:num w:numId="2">
    <w:abstractNumId w:val="60"/>
  </w:num>
  <w:num w:numId="3">
    <w:abstractNumId w:val="19"/>
  </w:num>
  <w:num w:numId="4">
    <w:abstractNumId w:val="46"/>
  </w:num>
  <w:num w:numId="5">
    <w:abstractNumId w:val="77"/>
  </w:num>
  <w:num w:numId="6">
    <w:abstractNumId w:val="5"/>
  </w:num>
  <w:num w:numId="7">
    <w:abstractNumId w:val="36"/>
  </w:num>
  <w:num w:numId="8">
    <w:abstractNumId w:val="30"/>
  </w:num>
  <w:num w:numId="9">
    <w:abstractNumId w:val="45"/>
  </w:num>
  <w:num w:numId="10">
    <w:abstractNumId w:val="18"/>
  </w:num>
  <w:num w:numId="11">
    <w:abstractNumId w:val="67"/>
  </w:num>
  <w:num w:numId="12">
    <w:abstractNumId w:val="57"/>
  </w:num>
  <w:num w:numId="13">
    <w:abstractNumId w:val="52"/>
  </w:num>
  <w:num w:numId="14">
    <w:abstractNumId w:val="3"/>
  </w:num>
  <w:num w:numId="15">
    <w:abstractNumId w:val="80"/>
  </w:num>
  <w:num w:numId="16">
    <w:abstractNumId w:val="39"/>
  </w:num>
  <w:num w:numId="17">
    <w:abstractNumId w:val="9"/>
  </w:num>
  <w:num w:numId="18">
    <w:abstractNumId w:val="49"/>
  </w:num>
  <w:num w:numId="19">
    <w:abstractNumId w:val="24"/>
  </w:num>
  <w:num w:numId="20">
    <w:abstractNumId w:val="10"/>
  </w:num>
  <w:num w:numId="21">
    <w:abstractNumId w:val="38"/>
  </w:num>
  <w:num w:numId="22">
    <w:abstractNumId w:val="14"/>
  </w:num>
  <w:num w:numId="23">
    <w:abstractNumId w:val="32"/>
  </w:num>
  <w:num w:numId="24">
    <w:abstractNumId w:val="22"/>
  </w:num>
  <w:num w:numId="25">
    <w:abstractNumId w:val="95"/>
  </w:num>
  <w:num w:numId="26">
    <w:abstractNumId w:val="41"/>
  </w:num>
  <w:num w:numId="27">
    <w:abstractNumId w:val="72"/>
  </w:num>
  <w:num w:numId="28">
    <w:abstractNumId w:val="4"/>
  </w:num>
  <w:num w:numId="29">
    <w:abstractNumId w:val="44"/>
  </w:num>
  <w:num w:numId="30">
    <w:abstractNumId w:val="83"/>
  </w:num>
  <w:num w:numId="31">
    <w:abstractNumId w:val="2"/>
  </w:num>
  <w:num w:numId="32">
    <w:abstractNumId w:val="15"/>
  </w:num>
  <w:num w:numId="33">
    <w:abstractNumId w:val="11"/>
  </w:num>
  <w:num w:numId="34">
    <w:abstractNumId w:val="7"/>
  </w:num>
  <w:num w:numId="35">
    <w:abstractNumId w:val="29"/>
  </w:num>
  <w:num w:numId="36">
    <w:abstractNumId w:val="27"/>
  </w:num>
  <w:num w:numId="37">
    <w:abstractNumId w:val="51"/>
  </w:num>
  <w:num w:numId="38">
    <w:abstractNumId w:val="99"/>
  </w:num>
  <w:num w:numId="39">
    <w:abstractNumId w:val="90"/>
  </w:num>
  <w:num w:numId="40">
    <w:abstractNumId w:val="91"/>
  </w:num>
  <w:num w:numId="41">
    <w:abstractNumId w:val="35"/>
  </w:num>
  <w:num w:numId="42">
    <w:abstractNumId w:val="66"/>
  </w:num>
  <w:num w:numId="43">
    <w:abstractNumId w:val="37"/>
  </w:num>
  <w:num w:numId="44">
    <w:abstractNumId w:val="87"/>
  </w:num>
  <w:num w:numId="45">
    <w:abstractNumId w:val="48"/>
  </w:num>
  <w:num w:numId="46">
    <w:abstractNumId w:val="88"/>
  </w:num>
  <w:num w:numId="47">
    <w:abstractNumId w:val="64"/>
  </w:num>
  <w:num w:numId="48">
    <w:abstractNumId w:val="56"/>
  </w:num>
  <w:num w:numId="49">
    <w:abstractNumId w:val="21"/>
  </w:num>
  <w:num w:numId="50">
    <w:abstractNumId w:val="93"/>
  </w:num>
  <w:num w:numId="51">
    <w:abstractNumId w:val="81"/>
  </w:num>
  <w:num w:numId="52">
    <w:abstractNumId w:val="85"/>
  </w:num>
  <w:num w:numId="53">
    <w:abstractNumId w:val="55"/>
  </w:num>
  <w:num w:numId="54">
    <w:abstractNumId w:val="74"/>
  </w:num>
  <w:num w:numId="55">
    <w:abstractNumId w:val="61"/>
  </w:num>
  <w:num w:numId="56">
    <w:abstractNumId w:val="16"/>
  </w:num>
  <w:num w:numId="57">
    <w:abstractNumId w:val="59"/>
  </w:num>
  <w:num w:numId="58">
    <w:abstractNumId w:val="47"/>
  </w:num>
  <w:num w:numId="59">
    <w:abstractNumId w:val="76"/>
  </w:num>
  <w:num w:numId="60">
    <w:abstractNumId w:val="82"/>
  </w:num>
  <w:num w:numId="61">
    <w:abstractNumId w:val="8"/>
  </w:num>
  <w:num w:numId="62">
    <w:abstractNumId w:val="40"/>
  </w:num>
  <w:num w:numId="63">
    <w:abstractNumId w:val="42"/>
  </w:num>
  <w:num w:numId="64">
    <w:abstractNumId w:val="50"/>
  </w:num>
  <w:num w:numId="65">
    <w:abstractNumId w:val="62"/>
  </w:num>
  <w:num w:numId="66">
    <w:abstractNumId w:val="28"/>
  </w:num>
  <w:num w:numId="67">
    <w:abstractNumId w:val="96"/>
  </w:num>
  <w:num w:numId="68">
    <w:abstractNumId w:val="79"/>
  </w:num>
  <w:num w:numId="69">
    <w:abstractNumId w:val="86"/>
  </w:num>
  <w:num w:numId="70">
    <w:abstractNumId w:val="25"/>
  </w:num>
  <w:num w:numId="71">
    <w:abstractNumId w:val="26"/>
  </w:num>
  <w:num w:numId="72">
    <w:abstractNumId w:val="78"/>
  </w:num>
  <w:num w:numId="73">
    <w:abstractNumId w:val="12"/>
  </w:num>
  <w:num w:numId="74">
    <w:abstractNumId w:val="58"/>
  </w:num>
  <w:num w:numId="75">
    <w:abstractNumId w:val="69"/>
  </w:num>
  <w:num w:numId="76">
    <w:abstractNumId w:val="84"/>
  </w:num>
  <w:num w:numId="77">
    <w:abstractNumId w:val="73"/>
  </w:num>
  <w:num w:numId="78">
    <w:abstractNumId w:val="0"/>
  </w:num>
  <w:num w:numId="79">
    <w:abstractNumId w:val="23"/>
  </w:num>
  <w:num w:numId="80">
    <w:abstractNumId w:val="68"/>
  </w:num>
  <w:num w:numId="81">
    <w:abstractNumId w:val="34"/>
  </w:num>
  <w:num w:numId="82">
    <w:abstractNumId w:val="97"/>
  </w:num>
  <w:num w:numId="83">
    <w:abstractNumId w:val="6"/>
  </w:num>
  <w:num w:numId="84">
    <w:abstractNumId w:val="31"/>
  </w:num>
  <w:num w:numId="85">
    <w:abstractNumId w:val="63"/>
  </w:num>
  <w:num w:numId="86">
    <w:abstractNumId w:val="17"/>
  </w:num>
  <w:num w:numId="87">
    <w:abstractNumId w:val="94"/>
  </w:num>
  <w:num w:numId="88">
    <w:abstractNumId w:val="33"/>
  </w:num>
  <w:num w:numId="89">
    <w:abstractNumId w:val="53"/>
  </w:num>
  <w:num w:numId="90">
    <w:abstractNumId w:val="20"/>
  </w:num>
  <w:num w:numId="91">
    <w:abstractNumId w:val="89"/>
  </w:num>
  <w:num w:numId="92">
    <w:abstractNumId w:val="54"/>
  </w:num>
  <w:num w:numId="93">
    <w:abstractNumId w:val="100"/>
  </w:num>
  <w:num w:numId="94">
    <w:abstractNumId w:val="98"/>
  </w:num>
  <w:num w:numId="95">
    <w:abstractNumId w:val="65"/>
  </w:num>
  <w:num w:numId="96">
    <w:abstractNumId w:val="75"/>
  </w:num>
  <w:num w:numId="97">
    <w:abstractNumId w:val="13"/>
  </w:num>
  <w:num w:numId="98">
    <w:abstractNumId w:val="1"/>
  </w:num>
  <w:num w:numId="99">
    <w:abstractNumId w:val="92"/>
  </w:num>
  <w:num w:numId="100">
    <w:abstractNumId w:val="43"/>
  </w:num>
  <w:num w:numId="101">
    <w:abstractNumId w:val="70"/>
  </w:num>
  <w:numIdMacAtCleanup w:val="10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234545c664d2a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571"/>
    <w:rsid w:val="00000010"/>
    <w:rsid w:val="000004DF"/>
    <w:rsid w:val="00000EFA"/>
    <w:rsid w:val="00001633"/>
    <w:rsid w:val="00001BF9"/>
    <w:rsid w:val="000025A1"/>
    <w:rsid w:val="000029AF"/>
    <w:rsid w:val="00002AD7"/>
    <w:rsid w:val="000033A8"/>
    <w:rsid w:val="00003678"/>
    <w:rsid w:val="00004225"/>
    <w:rsid w:val="00004696"/>
    <w:rsid w:val="00004ABD"/>
    <w:rsid w:val="00004B7E"/>
    <w:rsid w:val="00005C6D"/>
    <w:rsid w:val="00006487"/>
    <w:rsid w:val="000064CC"/>
    <w:rsid w:val="00006579"/>
    <w:rsid w:val="00010B88"/>
    <w:rsid w:val="00010E73"/>
    <w:rsid w:val="0001197A"/>
    <w:rsid w:val="00011F62"/>
    <w:rsid w:val="00011F7C"/>
    <w:rsid w:val="00012F59"/>
    <w:rsid w:val="000132EC"/>
    <w:rsid w:val="000137DC"/>
    <w:rsid w:val="00013DF6"/>
    <w:rsid w:val="00014596"/>
    <w:rsid w:val="000148D0"/>
    <w:rsid w:val="00014C63"/>
    <w:rsid w:val="00015297"/>
    <w:rsid w:val="00016571"/>
    <w:rsid w:val="000168EF"/>
    <w:rsid w:val="0001756C"/>
    <w:rsid w:val="0001780A"/>
    <w:rsid w:val="0001790F"/>
    <w:rsid w:val="00017A82"/>
    <w:rsid w:val="0002136C"/>
    <w:rsid w:val="0002146F"/>
    <w:rsid w:val="000218BE"/>
    <w:rsid w:val="0002194F"/>
    <w:rsid w:val="00021C23"/>
    <w:rsid w:val="00021C88"/>
    <w:rsid w:val="00021F26"/>
    <w:rsid w:val="00022D40"/>
    <w:rsid w:val="000233BA"/>
    <w:rsid w:val="00024991"/>
    <w:rsid w:val="00025014"/>
    <w:rsid w:val="00025687"/>
    <w:rsid w:val="00025FAC"/>
    <w:rsid w:val="00026088"/>
    <w:rsid w:val="00027253"/>
    <w:rsid w:val="00027274"/>
    <w:rsid w:val="00030039"/>
    <w:rsid w:val="00030FBA"/>
    <w:rsid w:val="00031202"/>
    <w:rsid w:val="00031918"/>
    <w:rsid w:val="00031AC3"/>
    <w:rsid w:val="00033286"/>
    <w:rsid w:val="000334CA"/>
    <w:rsid w:val="00033D57"/>
    <w:rsid w:val="00033EE8"/>
    <w:rsid w:val="000341DE"/>
    <w:rsid w:val="00034355"/>
    <w:rsid w:val="000344BE"/>
    <w:rsid w:val="00034588"/>
    <w:rsid w:val="00034B23"/>
    <w:rsid w:val="00034BE6"/>
    <w:rsid w:val="000358D6"/>
    <w:rsid w:val="00035E6D"/>
    <w:rsid w:val="00035F31"/>
    <w:rsid w:val="00036185"/>
    <w:rsid w:val="00036AE5"/>
    <w:rsid w:val="00036EC0"/>
    <w:rsid w:val="0003748C"/>
    <w:rsid w:val="000407E9"/>
    <w:rsid w:val="000415C1"/>
    <w:rsid w:val="000419B5"/>
    <w:rsid w:val="00041EAC"/>
    <w:rsid w:val="000421D9"/>
    <w:rsid w:val="00042931"/>
    <w:rsid w:val="00042F3E"/>
    <w:rsid w:val="00043758"/>
    <w:rsid w:val="00043B8E"/>
    <w:rsid w:val="00043EAC"/>
    <w:rsid w:val="00045E82"/>
    <w:rsid w:val="00046137"/>
    <w:rsid w:val="000464F0"/>
    <w:rsid w:val="00046894"/>
    <w:rsid w:val="000474A2"/>
    <w:rsid w:val="00047942"/>
    <w:rsid w:val="00047B28"/>
    <w:rsid w:val="000502AD"/>
    <w:rsid w:val="00050763"/>
    <w:rsid w:val="0005106E"/>
    <w:rsid w:val="0005169B"/>
    <w:rsid w:val="00051BA6"/>
    <w:rsid w:val="00052214"/>
    <w:rsid w:val="00052274"/>
    <w:rsid w:val="00052D73"/>
    <w:rsid w:val="0005381C"/>
    <w:rsid w:val="000546ED"/>
    <w:rsid w:val="00054738"/>
    <w:rsid w:val="000549E0"/>
    <w:rsid w:val="00054D8A"/>
    <w:rsid w:val="00055C52"/>
    <w:rsid w:val="00055F03"/>
    <w:rsid w:val="00056CC4"/>
    <w:rsid w:val="0005708F"/>
    <w:rsid w:val="000577A8"/>
    <w:rsid w:val="00057B1C"/>
    <w:rsid w:val="00060419"/>
    <w:rsid w:val="0006059F"/>
    <w:rsid w:val="00060F4B"/>
    <w:rsid w:val="000615B0"/>
    <w:rsid w:val="00061E0F"/>
    <w:rsid w:val="00063A2F"/>
    <w:rsid w:val="000641F6"/>
    <w:rsid w:val="000643A6"/>
    <w:rsid w:val="000643E7"/>
    <w:rsid w:val="00064AAB"/>
    <w:rsid w:val="00064F67"/>
    <w:rsid w:val="000654F7"/>
    <w:rsid w:val="000660D6"/>
    <w:rsid w:val="00066649"/>
    <w:rsid w:val="0006666F"/>
    <w:rsid w:val="00066756"/>
    <w:rsid w:val="0006687C"/>
    <w:rsid w:val="0006690B"/>
    <w:rsid w:val="00066B02"/>
    <w:rsid w:val="00067FF7"/>
    <w:rsid w:val="00070612"/>
    <w:rsid w:val="000707AD"/>
    <w:rsid w:val="0007273A"/>
    <w:rsid w:val="00072CBE"/>
    <w:rsid w:val="000737D0"/>
    <w:rsid w:val="000740C4"/>
    <w:rsid w:val="000746AD"/>
    <w:rsid w:val="00074869"/>
    <w:rsid w:val="000749F7"/>
    <w:rsid w:val="000750E5"/>
    <w:rsid w:val="00075868"/>
    <w:rsid w:val="00075D81"/>
    <w:rsid w:val="00075F39"/>
    <w:rsid w:val="000763D9"/>
    <w:rsid w:val="000778C3"/>
    <w:rsid w:val="00077C65"/>
    <w:rsid w:val="0008178F"/>
    <w:rsid w:val="00081922"/>
    <w:rsid w:val="000819BF"/>
    <w:rsid w:val="00081BA6"/>
    <w:rsid w:val="00081F1F"/>
    <w:rsid w:val="000827ED"/>
    <w:rsid w:val="00082F10"/>
    <w:rsid w:val="00082F6B"/>
    <w:rsid w:val="00082FF3"/>
    <w:rsid w:val="0008428A"/>
    <w:rsid w:val="000842C6"/>
    <w:rsid w:val="0008431A"/>
    <w:rsid w:val="000847AD"/>
    <w:rsid w:val="00084DC0"/>
    <w:rsid w:val="00085338"/>
    <w:rsid w:val="00085864"/>
    <w:rsid w:val="00085957"/>
    <w:rsid w:val="00085C12"/>
    <w:rsid w:val="000875C3"/>
    <w:rsid w:val="00087D45"/>
    <w:rsid w:val="00087F86"/>
    <w:rsid w:val="00090516"/>
    <w:rsid w:val="00090B56"/>
    <w:rsid w:val="000910AF"/>
    <w:rsid w:val="000913FA"/>
    <w:rsid w:val="00092F71"/>
    <w:rsid w:val="0009391E"/>
    <w:rsid w:val="00093A53"/>
    <w:rsid w:val="00093B58"/>
    <w:rsid w:val="00094065"/>
    <w:rsid w:val="00094133"/>
    <w:rsid w:val="00095B0F"/>
    <w:rsid w:val="00095D83"/>
    <w:rsid w:val="000963EF"/>
    <w:rsid w:val="00096852"/>
    <w:rsid w:val="000968AF"/>
    <w:rsid w:val="000973CC"/>
    <w:rsid w:val="00097401"/>
    <w:rsid w:val="0009761D"/>
    <w:rsid w:val="000A00B7"/>
    <w:rsid w:val="000A01E3"/>
    <w:rsid w:val="000A0334"/>
    <w:rsid w:val="000A0927"/>
    <w:rsid w:val="000A184A"/>
    <w:rsid w:val="000A1BF9"/>
    <w:rsid w:val="000A1F71"/>
    <w:rsid w:val="000A21CF"/>
    <w:rsid w:val="000A2CB1"/>
    <w:rsid w:val="000A2F6F"/>
    <w:rsid w:val="000A3395"/>
    <w:rsid w:val="000A37E2"/>
    <w:rsid w:val="000A4618"/>
    <w:rsid w:val="000A58FC"/>
    <w:rsid w:val="000A5BAE"/>
    <w:rsid w:val="000A621F"/>
    <w:rsid w:val="000A6629"/>
    <w:rsid w:val="000A7403"/>
    <w:rsid w:val="000A79BB"/>
    <w:rsid w:val="000A7BBE"/>
    <w:rsid w:val="000B0AE3"/>
    <w:rsid w:val="000B1731"/>
    <w:rsid w:val="000B25B0"/>
    <w:rsid w:val="000B3446"/>
    <w:rsid w:val="000B3825"/>
    <w:rsid w:val="000B3BD7"/>
    <w:rsid w:val="000B453F"/>
    <w:rsid w:val="000B4CD6"/>
    <w:rsid w:val="000B6B36"/>
    <w:rsid w:val="000B79E1"/>
    <w:rsid w:val="000C02A4"/>
    <w:rsid w:val="000C0D11"/>
    <w:rsid w:val="000C0F1C"/>
    <w:rsid w:val="000C1209"/>
    <w:rsid w:val="000C138E"/>
    <w:rsid w:val="000C13D3"/>
    <w:rsid w:val="000C16C5"/>
    <w:rsid w:val="000C200C"/>
    <w:rsid w:val="000C2476"/>
    <w:rsid w:val="000C2917"/>
    <w:rsid w:val="000C2F29"/>
    <w:rsid w:val="000C3843"/>
    <w:rsid w:val="000C3F49"/>
    <w:rsid w:val="000C4CAA"/>
    <w:rsid w:val="000C4D40"/>
    <w:rsid w:val="000C5434"/>
    <w:rsid w:val="000C5A3A"/>
    <w:rsid w:val="000C662B"/>
    <w:rsid w:val="000C699D"/>
    <w:rsid w:val="000C6B71"/>
    <w:rsid w:val="000C6CDF"/>
    <w:rsid w:val="000C77D3"/>
    <w:rsid w:val="000D0D08"/>
    <w:rsid w:val="000D1216"/>
    <w:rsid w:val="000D1D05"/>
    <w:rsid w:val="000D231F"/>
    <w:rsid w:val="000D25AE"/>
    <w:rsid w:val="000D25B6"/>
    <w:rsid w:val="000D27F9"/>
    <w:rsid w:val="000D287F"/>
    <w:rsid w:val="000D3575"/>
    <w:rsid w:val="000D49AE"/>
    <w:rsid w:val="000D4C9C"/>
    <w:rsid w:val="000D4F56"/>
    <w:rsid w:val="000D503D"/>
    <w:rsid w:val="000D5733"/>
    <w:rsid w:val="000D690B"/>
    <w:rsid w:val="000D6B13"/>
    <w:rsid w:val="000D72A6"/>
    <w:rsid w:val="000D7556"/>
    <w:rsid w:val="000D7AC6"/>
    <w:rsid w:val="000E03C0"/>
    <w:rsid w:val="000E04A2"/>
    <w:rsid w:val="000E0BF0"/>
    <w:rsid w:val="000E0C1B"/>
    <w:rsid w:val="000E0D8D"/>
    <w:rsid w:val="000E0DBB"/>
    <w:rsid w:val="000E11D9"/>
    <w:rsid w:val="000E1F91"/>
    <w:rsid w:val="000E2ED9"/>
    <w:rsid w:val="000E3660"/>
    <w:rsid w:val="000E464F"/>
    <w:rsid w:val="000E4D71"/>
    <w:rsid w:val="000E52B3"/>
    <w:rsid w:val="000E5333"/>
    <w:rsid w:val="000E5EA2"/>
    <w:rsid w:val="000E653A"/>
    <w:rsid w:val="000E6827"/>
    <w:rsid w:val="000E68B2"/>
    <w:rsid w:val="000E6928"/>
    <w:rsid w:val="000E7193"/>
    <w:rsid w:val="000E7565"/>
    <w:rsid w:val="000E7604"/>
    <w:rsid w:val="000E7EDA"/>
    <w:rsid w:val="000F0306"/>
    <w:rsid w:val="000F068F"/>
    <w:rsid w:val="000F0C13"/>
    <w:rsid w:val="000F0D75"/>
    <w:rsid w:val="000F0ED5"/>
    <w:rsid w:val="000F1170"/>
    <w:rsid w:val="000F187A"/>
    <w:rsid w:val="000F1957"/>
    <w:rsid w:val="000F2A20"/>
    <w:rsid w:val="000F3FC1"/>
    <w:rsid w:val="000F41D1"/>
    <w:rsid w:val="000F4417"/>
    <w:rsid w:val="000F4611"/>
    <w:rsid w:val="000F4816"/>
    <w:rsid w:val="000F5A0F"/>
    <w:rsid w:val="000F63E2"/>
    <w:rsid w:val="000F68F7"/>
    <w:rsid w:val="000F6CB7"/>
    <w:rsid w:val="000F6D10"/>
    <w:rsid w:val="000F7080"/>
    <w:rsid w:val="000F73EA"/>
    <w:rsid w:val="000F7B39"/>
    <w:rsid w:val="000F7FA4"/>
    <w:rsid w:val="00100A3E"/>
    <w:rsid w:val="00101AF1"/>
    <w:rsid w:val="00101DA9"/>
    <w:rsid w:val="0010302F"/>
    <w:rsid w:val="0010324C"/>
    <w:rsid w:val="0010345C"/>
    <w:rsid w:val="001038E9"/>
    <w:rsid w:val="00103E5A"/>
    <w:rsid w:val="00103E7F"/>
    <w:rsid w:val="001045B5"/>
    <w:rsid w:val="00104B20"/>
    <w:rsid w:val="00104B3D"/>
    <w:rsid w:val="00104C6B"/>
    <w:rsid w:val="001059FE"/>
    <w:rsid w:val="00105D85"/>
    <w:rsid w:val="00105DB8"/>
    <w:rsid w:val="001062A2"/>
    <w:rsid w:val="001067DE"/>
    <w:rsid w:val="00106805"/>
    <w:rsid w:val="0010682C"/>
    <w:rsid w:val="00106981"/>
    <w:rsid w:val="00106A47"/>
    <w:rsid w:val="00106D56"/>
    <w:rsid w:val="00106DEB"/>
    <w:rsid w:val="0010740F"/>
    <w:rsid w:val="001079B1"/>
    <w:rsid w:val="00107C06"/>
    <w:rsid w:val="00107CE2"/>
    <w:rsid w:val="00107D33"/>
    <w:rsid w:val="00107EBA"/>
    <w:rsid w:val="001100C1"/>
    <w:rsid w:val="00110465"/>
    <w:rsid w:val="00110FD8"/>
    <w:rsid w:val="0011158C"/>
    <w:rsid w:val="0011227A"/>
    <w:rsid w:val="0011259A"/>
    <w:rsid w:val="00112815"/>
    <w:rsid w:val="001140C7"/>
    <w:rsid w:val="00114648"/>
    <w:rsid w:val="0011465D"/>
    <w:rsid w:val="0011510F"/>
    <w:rsid w:val="00115DA2"/>
    <w:rsid w:val="001162BE"/>
    <w:rsid w:val="001169AF"/>
    <w:rsid w:val="00117299"/>
    <w:rsid w:val="00117585"/>
    <w:rsid w:val="001175A3"/>
    <w:rsid w:val="001217B4"/>
    <w:rsid w:val="00121985"/>
    <w:rsid w:val="001222D2"/>
    <w:rsid w:val="001229C1"/>
    <w:rsid w:val="00122B0D"/>
    <w:rsid w:val="0012386D"/>
    <w:rsid w:val="001239A3"/>
    <w:rsid w:val="00123DD3"/>
    <w:rsid w:val="00124868"/>
    <w:rsid w:val="00124BDA"/>
    <w:rsid w:val="00125CDB"/>
    <w:rsid w:val="00126DFA"/>
    <w:rsid w:val="001277D9"/>
    <w:rsid w:val="00127A90"/>
    <w:rsid w:val="00130C97"/>
    <w:rsid w:val="00130D5C"/>
    <w:rsid w:val="0013201A"/>
    <w:rsid w:val="00132959"/>
    <w:rsid w:val="00132A77"/>
    <w:rsid w:val="00133D6B"/>
    <w:rsid w:val="00133E61"/>
    <w:rsid w:val="00134965"/>
    <w:rsid w:val="00134CDB"/>
    <w:rsid w:val="00135023"/>
    <w:rsid w:val="0013533A"/>
    <w:rsid w:val="00135643"/>
    <w:rsid w:val="00135B92"/>
    <w:rsid w:val="00135DCF"/>
    <w:rsid w:val="00135E38"/>
    <w:rsid w:val="00135EB4"/>
    <w:rsid w:val="001363ED"/>
    <w:rsid w:val="00137FCB"/>
    <w:rsid w:val="00140453"/>
    <w:rsid w:val="00141921"/>
    <w:rsid w:val="00141BF2"/>
    <w:rsid w:val="0014320C"/>
    <w:rsid w:val="00143E38"/>
    <w:rsid w:val="00144230"/>
    <w:rsid w:val="00144A5A"/>
    <w:rsid w:val="00144C73"/>
    <w:rsid w:val="00145EFF"/>
    <w:rsid w:val="0014625F"/>
    <w:rsid w:val="00146545"/>
    <w:rsid w:val="00146E00"/>
    <w:rsid w:val="00147170"/>
    <w:rsid w:val="0014735F"/>
    <w:rsid w:val="00150032"/>
    <w:rsid w:val="00150BD3"/>
    <w:rsid w:val="001514CF"/>
    <w:rsid w:val="0015154D"/>
    <w:rsid w:val="001516CD"/>
    <w:rsid w:val="0015208C"/>
    <w:rsid w:val="001532D0"/>
    <w:rsid w:val="00153B16"/>
    <w:rsid w:val="00153FDE"/>
    <w:rsid w:val="00154575"/>
    <w:rsid w:val="00154BD2"/>
    <w:rsid w:val="0015544D"/>
    <w:rsid w:val="00155659"/>
    <w:rsid w:val="001560EB"/>
    <w:rsid w:val="00156692"/>
    <w:rsid w:val="00156B0F"/>
    <w:rsid w:val="001574BE"/>
    <w:rsid w:val="00157674"/>
    <w:rsid w:val="001576D0"/>
    <w:rsid w:val="00160484"/>
    <w:rsid w:val="001610F2"/>
    <w:rsid w:val="00161CAC"/>
    <w:rsid w:val="001628DC"/>
    <w:rsid w:val="00162D60"/>
    <w:rsid w:val="00163092"/>
    <w:rsid w:val="001632A3"/>
    <w:rsid w:val="001633DD"/>
    <w:rsid w:val="001634F6"/>
    <w:rsid w:val="00163A81"/>
    <w:rsid w:val="00163AC4"/>
    <w:rsid w:val="00163BE8"/>
    <w:rsid w:val="00163DFF"/>
    <w:rsid w:val="001642A2"/>
    <w:rsid w:val="00164C99"/>
    <w:rsid w:val="001650BB"/>
    <w:rsid w:val="00166750"/>
    <w:rsid w:val="00166B69"/>
    <w:rsid w:val="00166FBE"/>
    <w:rsid w:val="00167537"/>
    <w:rsid w:val="001675BA"/>
    <w:rsid w:val="001677CD"/>
    <w:rsid w:val="00167D72"/>
    <w:rsid w:val="00170159"/>
    <w:rsid w:val="0017024E"/>
    <w:rsid w:val="001703EA"/>
    <w:rsid w:val="00171597"/>
    <w:rsid w:val="00171864"/>
    <w:rsid w:val="00171BC0"/>
    <w:rsid w:val="00172A80"/>
    <w:rsid w:val="001737F6"/>
    <w:rsid w:val="001741BA"/>
    <w:rsid w:val="00174221"/>
    <w:rsid w:val="00174353"/>
    <w:rsid w:val="0017457B"/>
    <w:rsid w:val="00174600"/>
    <w:rsid w:val="00176D93"/>
    <w:rsid w:val="001770BB"/>
    <w:rsid w:val="001773AA"/>
    <w:rsid w:val="00177498"/>
    <w:rsid w:val="001800E5"/>
    <w:rsid w:val="001805F7"/>
    <w:rsid w:val="001807A0"/>
    <w:rsid w:val="00180EC7"/>
    <w:rsid w:val="001812DB"/>
    <w:rsid w:val="001813EC"/>
    <w:rsid w:val="00182A9D"/>
    <w:rsid w:val="00182C07"/>
    <w:rsid w:val="00183E29"/>
    <w:rsid w:val="0018485A"/>
    <w:rsid w:val="00185046"/>
    <w:rsid w:val="00185850"/>
    <w:rsid w:val="00185C1F"/>
    <w:rsid w:val="00185D9F"/>
    <w:rsid w:val="001864D6"/>
    <w:rsid w:val="00186878"/>
    <w:rsid w:val="00186F2E"/>
    <w:rsid w:val="00187536"/>
    <w:rsid w:val="001906B4"/>
    <w:rsid w:val="00190718"/>
    <w:rsid w:val="001907B9"/>
    <w:rsid w:val="00190B03"/>
    <w:rsid w:val="00190EBE"/>
    <w:rsid w:val="00191805"/>
    <w:rsid w:val="00191D45"/>
    <w:rsid w:val="001927CE"/>
    <w:rsid w:val="00192B2C"/>
    <w:rsid w:val="00192B81"/>
    <w:rsid w:val="0019386F"/>
    <w:rsid w:val="00193A10"/>
    <w:rsid w:val="00193F28"/>
    <w:rsid w:val="00194280"/>
    <w:rsid w:val="00194347"/>
    <w:rsid w:val="00194425"/>
    <w:rsid w:val="001947D6"/>
    <w:rsid w:val="001956FC"/>
    <w:rsid w:val="00195767"/>
    <w:rsid w:val="00195BE5"/>
    <w:rsid w:val="0019651E"/>
    <w:rsid w:val="001978EA"/>
    <w:rsid w:val="00197C88"/>
    <w:rsid w:val="001A07B8"/>
    <w:rsid w:val="001A11CE"/>
    <w:rsid w:val="001A18D6"/>
    <w:rsid w:val="001A1951"/>
    <w:rsid w:val="001A2007"/>
    <w:rsid w:val="001A2347"/>
    <w:rsid w:val="001A2CD0"/>
    <w:rsid w:val="001A2F9D"/>
    <w:rsid w:val="001A3041"/>
    <w:rsid w:val="001A3242"/>
    <w:rsid w:val="001A435F"/>
    <w:rsid w:val="001A4D18"/>
    <w:rsid w:val="001A60A6"/>
    <w:rsid w:val="001A6806"/>
    <w:rsid w:val="001A70AA"/>
    <w:rsid w:val="001A7106"/>
    <w:rsid w:val="001A7DF3"/>
    <w:rsid w:val="001B0360"/>
    <w:rsid w:val="001B04A4"/>
    <w:rsid w:val="001B075F"/>
    <w:rsid w:val="001B1AD3"/>
    <w:rsid w:val="001B1E75"/>
    <w:rsid w:val="001B1F0E"/>
    <w:rsid w:val="001B20C9"/>
    <w:rsid w:val="001B2A69"/>
    <w:rsid w:val="001B3EF5"/>
    <w:rsid w:val="001B4259"/>
    <w:rsid w:val="001B4606"/>
    <w:rsid w:val="001B59C8"/>
    <w:rsid w:val="001B6A24"/>
    <w:rsid w:val="001B6E56"/>
    <w:rsid w:val="001B71F1"/>
    <w:rsid w:val="001C03E1"/>
    <w:rsid w:val="001C04A8"/>
    <w:rsid w:val="001C11BD"/>
    <w:rsid w:val="001C1204"/>
    <w:rsid w:val="001C123E"/>
    <w:rsid w:val="001C1978"/>
    <w:rsid w:val="001C275D"/>
    <w:rsid w:val="001C29AD"/>
    <w:rsid w:val="001C2F39"/>
    <w:rsid w:val="001C2F60"/>
    <w:rsid w:val="001C330E"/>
    <w:rsid w:val="001C381B"/>
    <w:rsid w:val="001C3DE9"/>
    <w:rsid w:val="001C3EA5"/>
    <w:rsid w:val="001C3F8F"/>
    <w:rsid w:val="001C4120"/>
    <w:rsid w:val="001C4930"/>
    <w:rsid w:val="001C5498"/>
    <w:rsid w:val="001C58B6"/>
    <w:rsid w:val="001C5D4D"/>
    <w:rsid w:val="001C64E7"/>
    <w:rsid w:val="001C7735"/>
    <w:rsid w:val="001C773E"/>
    <w:rsid w:val="001D0E8F"/>
    <w:rsid w:val="001D2376"/>
    <w:rsid w:val="001D26D7"/>
    <w:rsid w:val="001D2CCA"/>
    <w:rsid w:val="001D2F47"/>
    <w:rsid w:val="001D336E"/>
    <w:rsid w:val="001D403D"/>
    <w:rsid w:val="001D4407"/>
    <w:rsid w:val="001D49CA"/>
    <w:rsid w:val="001D4F7C"/>
    <w:rsid w:val="001D506E"/>
    <w:rsid w:val="001D532D"/>
    <w:rsid w:val="001D6070"/>
    <w:rsid w:val="001D62AB"/>
    <w:rsid w:val="001D6E4A"/>
    <w:rsid w:val="001E0735"/>
    <w:rsid w:val="001E0998"/>
    <w:rsid w:val="001E0A0D"/>
    <w:rsid w:val="001E0D50"/>
    <w:rsid w:val="001E1123"/>
    <w:rsid w:val="001E1998"/>
    <w:rsid w:val="001E3D3E"/>
    <w:rsid w:val="001E3E3B"/>
    <w:rsid w:val="001E453A"/>
    <w:rsid w:val="001E46F7"/>
    <w:rsid w:val="001E4E14"/>
    <w:rsid w:val="001E4FD0"/>
    <w:rsid w:val="001E5E71"/>
    <w:rsid w:val="001E5F2B"/>
    <w:rsid w:val="001E608A"/>
    <w:rsid w:val="001E69B9"/>
    <w:rsid w:val="001E6B8A"/>
    <w:rsid w:val="001E6D04"/>
    <w:rsid w:val="001E6F44"/>
    <w:rsid w:val="001F1C0F"/>
    <w:rsid w:val="001F1E60"/>
    <w:rsid w:val="001F22CB"/>
    <w:rsid w:val="001F292B"/>
    <w:rsid w:val="001F299B"/>
    <w:rsid w:val="001F34B5"/>
    <w:rsid w:val="001F397E"/>
    <w:rsid w:val="001F3CA4"/>
    <w:rsid w:val="001F42BE"/>
    <w:rsid w:val="001F4CAF"/>
    <w:rsid w:val="001F60DA"/>
    <w:rsid w:val="001F6887"/>
    <w:rsid w:val="001F6B8C"/>
    <w:rsid w:val="001F72BC"/>
    <w:rsid w:val="00200E3C"/>
    <w:rsid w:val="00201353"/>
    <w:rsid w:val="00201CD8"/>
    <w:rsid w:val="0020221D"/>
    <w:rsid w:val="002024BA"/>
    <w:rsid w:val="00203081"/>
    <w:rsid w:val="002035DC"/>
    <w:rsid w:val="00204A80"/>
    <w:rsid w:val="002065EC"/>
    <w:rsid w:val="00206A0D"/>
    <w:rsid w:val="0020724E"/>
    <w:rsid w:val="00207862"/>
    <w:rsid w:val="00210E5E"/>
    <w:rsid w:val="002116D5"/>
    <w:rsid w:val="00211964"/>
    <w:rsid w:val="00211B3B"/>
    <w:rsid w:val="00211F6E"/>
    <w:rsid w:val="002120E8"/>
    <w:rsid w:val="002128C3"/>
    <w:rsid w:val="00213687"/>
    <w:rsid w:val="00213910"/>
    <w:rsid w:val="00214CE9"/>
    <w:rsid w:val="00215BD3"/>
    <w:rsid w:val="00215C62"/>
    <w:rsid w:val="002163FF"/>
    <w:rsid w:val="00216497"/>
    <w:rsid w:val="00216CB7"/>
    <w:rsid w:val="00217895"/>
    <w:rsid w:val="00217B39"/>
    <w:rsid w:val="002202B3"/>
    <w:rsid w:val="002208F2"/>
    <w:rsid w:val="00220AD5"/>
    <w:rsid w:val="0022115C"/>
    <w:rsid w:val="002211A8"/>
    <w:rsid w:val="00221B8B"/>
    <w:rsid w:val="00222584"/>
    <w:rsid w:val="00222E5F"/>
    <w:rsid w:val="002236AF"/>
    <w:rsid w:val="00223BB5"/>
    <w:rsid w:val="00223C66"/>
    <w:rsid w:val="00223DD7"/>
    <w:rsid w:val="0022527C"/>
    <w:rsid w:val="002253B3"/>
    <w:rsid w:val="002256F4"/>
    <w:rsid w:val="00225908"/>
    <w:rsid w:val="00225AC1"/>
    <w:rsid w:val="00225C56"/>
    <w:rsid w:val="00226153"/>
    <w:rsid w:val="002264CC"/>
    <w:rsid w:val="00226A33"/>
    <w:rsid w:val="002300D5"/>
    <w:rsid w:val="00230760"/>
    <w:rsid w:val="0023116E"/>
    <w:rsid w:val="00232908"/>
    <w:rsid w:val="00233892"/>
    <w:rsid w:val="00234A9C"/>
    <w:rsid w:val="00234E95"/>
    <w:rsid w:val="00235131"/>
    <w:rsid w:val="00236343"/>
    <w:rsid w:val="00236863"/>
    <w:rsid w:val="00237506"/>
    <w:rsid w:val="00237678"/>
    <w:rsid w:val="0024080A"/>
    <w:rsid w:val="00240DC9"/>
    <w:rsid w:val="00241766"/>
    <w:rsid w:val="00241919"/>
    <w:rsid w:val="0024209F"/>
    <w:rsid w:val="00242BB6"/>
    <w:rsid w:val="00242C73"/>
    <w:rsid w:val="0024330E"/>
    <w:rsid w:val="00243D88"/>
    <w:rsid w:val="00243EE5"/>
    <w:rsid w:val="00244BD4"/>
    <w:rsid w:val="00245D13"/>
    <w:rsid w:val="00246F38"/>
    <w:rsid w:val="00247A24"/>
    <w:rsid w:val="00247CF8"/>
    <w:rsid w:val="002502F9"/>
    <w:rsid w:val="002503D7"/>
    <w:rsid w:val="00250CFD"/>
    <w:rsid w:val="00250E2D"/>
    <w:rsid w:val="00251579"/>
    <w:rsid w:val="0025254E"/>
    <w:rsid w:val="002532C8"/>
    <w:rsid w:val="002535BF"/>
    <w:rsid w:val="0025368E"/>
    <w:rsid w:val="0025394E"/>
    <w:rsid w:val="00253A81"/>
    <w:rsid w:val="00254761"/>
    <w:rsid w:val="00255BFF"/>
    <w:rsid w:val="00256440"/>
    <w:rsid w:val="00256872"/>
    <w:rsid w:val="00256A2B"/>
    <w:rsid w:val="00256DC3"/>
    <w:rsid w:val="00256F43"/>
    <w:rsid w:val="00257444"/>
    <w:rsid w:val="00260063"/>
    <w:rsid w:val="002604A4"/>
    <w:rsid w:val="00261400"/>
    <w:rsid w:val="00261457"/>
    <w:rsid w:val="00262678"/>
    <w:rsid w:val="0026294B"/>
    <w:rsid w:val="002638B9"/>
    <w:rsid w:val="00264108"/>
    <w:rsid w:val="00264366"/>
    <w:rsid w:val="002654AC"/>
    <w:rsid w:val="0026590F"/>
    <w:rsid w:val="00265B62"/>
    <w:rsid w:val="00266162"/>
    <w:rsid w:val="002666CD"/>
    <w:rsid w:val="00266D44"/>
    <w:rsid w:val="0026799E"/>
    <w:rsid w:val="00267C66"/>
    <w:rsid w:val="00267F86"/>
    <w:rsid w:val="002700A4"/>
    <w:rsid w:val="002702E5"/>
    <w:rsid w:val="00270D6F"/>
    <w:rsid w:val="0027100F"/>
    <w:rsid w:val="00271195"/>
    <w:rsid w:val="00271248"/>
    <w:rsid w:val="00271366"/>
    <w:rsid w:val="00271E96"/>
    <w:rsid w:val="00271F0A"/>
    <w:rsid w:val="002728A0"/>
    <w:rsid w:val="00272A7F"/>
    <w:rsid w:val="00272AF1"/>
    <w:rsid w:val="00272BEB"/>
    <w:rsid w:val="002732F8"/>
    <w:rsid w:val="002735C0"/>
    <w:rsid w:val="00273C55"/>
    <w:rsid w:val="00274CAA"/>
    <w:rsid w:val="00274E34"/>
    <w:rsid w:val="002756AF"/>
    <w:rsid w:val="0027580F"/>
    <w:rsid w:val="00275BBF"/>
    <w:rsid w:val="00275F8B"/>
    <w:rsid w:val="00276626"/>
    <w:rsid w:val="0027707E"/>
    <w:rsid w:val="0027714B"/>
    <w:rsid w:val="00277B86"/>
    <w:rsid w:val="0028036F"/>
    <w:rsid w:val="00280A76"/>
    <w:rsid w:val="00282BD6"/>
    <w:rsid w:val="002830B0"/>
    <w:rsid w:val="002838F3"/>
    <w:rsid w:val="00283952"/>
    <w:rsid w:val="00283C49"/>
    <w:rsid w:val="002848C1"/>
    <w:rsid w:val="00285448"/>
    <w:rsid w:val="0028566B"/>
    <w:rsid w:val="00285D03"/>
    <w:rsid w:val="00285D18"/>
    <w:rsid w:val="00286299"/>
    <w:rsid w:val="00286341"/>
    <w:rsid w:val="002865B9"/>
    <w:rsid w:val="00286B62"/>
    <w:rsid w:val="00286C88"/>
    <w:rsid w:val="002877A5"/>
    <w:rsid w:val="00287A69"/>
    <w:rsid w:val="00287FB8"/>
    <w:rsid w:val="00290067"/>
    <w:rsid w:val="00290BA6"/>
    <w:rsid w:val="00291636"/>
    <w:rsid w:val="00291A98"/>
    <w:rsid w:val="00292289"/>
    <w:rsid w:val="00292D96"/>
    <w:rsid w:val="0029388D"/>
    <w:rsid w:val="00293A32"/>
    <w:rsid w:val="0029493E"/>
    <w:rsid w:val="00294BF4"/>
    <w:rsid w:val="00295917"/>
    <w:rsid w:val="00295EDB"/>
    <w:rsid w:val="00297875"/>
    <w:rsid w:val="002A008C"/>
    <w:rsid w:val="002A0199"/>
    <w:rsid w:val="002A0389"/>
    <w:rsid w:val="002A0B7C"/>
    <w:rsid w:val="002A124D"/>
    <w:rsid w:val="002A1541"/>
    <w:rsid w:val="002A1BD9"/>
    <w:rsid w:val="002A2302"/>
    <w:rsid w:val="002A24EC"/>
    <w:rsid w:val="002A266F"/>
    <w:rsid w:val="002A26C3"/>
    <w:rsid w:val="002A283D"/>
    <w:rsid w:val="002A2A33"/>
    <w:rsid w:val="002A30CE"/>
    <w:rsid w:val="002A327B"/>
    <w:rsid w:val="002A34F3"/>
    <w:rsid w:val="002A37A7"/>
    <w:rsid w:val="002A3AC9"/>
    <w:rsid w:val="002A439E"/>
    <w:rsid w:val="002A43A5"/>
    <w:rsid w:val="002A4C1B"/>
    <w:rsid w:val="002A507A"/>
    <w:rsid w:val="002A560A"/>
    <w:rsid w:val="002A5E64"/>
    <w:rsid w:val="002A6091"/>
    <w:rsid w:val="002A60C8"/>
    <w:rsid w:val="002A62B2"/>
    <w:rsid w:val="002A6860"/>
    <w:rsid w:val="002A6D28"/>
    <w:rsid w:val="002A71C3"/>
    <w:rsid w:val="002A7498"/>
    <w:rsid w:val="002A74B3"/>
    <w:rsid w:val="002A76BE"/>
    <w:rsid w:val="002B049C"/>
    <w:rsid w:val="002B08F9"/>
    <w:rsid w:val="002B0F5D"/>
    <w:rsid w:val="002B13D8"/>
    <w:rsid w:val="002B1592"/>
    <w:rsid w:val="002B1EA7"/>
    <w:rsid w:val="002B257E"/>
    <w:rsid w:val="002B264A"/>
    <w:rsid w:val="002B2D3F"/>
    <w:rsid w:val="002B34EB"/>
    <w:rsid w:val="002B4751"/>
    <w:rsid w:val="002B4BF6"/>
    <w:rsid w:val="002B5551"/>
    <w:rsid w:val="002B5667"/>
    <w:rsid w:val="002B5A18"/>
    <w:rsid w:val="002B5C72"/>
    <w:rsid w:val="002B6177"/>
    <w:rsid w:val="002B6200"/>
    <w:rsid w:val="002B64BB"/>
    <w:rsid w:val="002B6F64"/>
    <w:rsid w:val="002B6F94"/>
    <w:rsid w:val="002B73E6"/>
    <w:rsid w:val="002B7C55"/>
    <w:rsid w:val="002C10E1"/>
    <w:rsid w:val="002C12AA"/>
    <w:rsid w:val="002C249F"/>
    <w:rsid w:val="002C2C10"/>
    <w:rsid w:val="002C2E95"/>
    <w:rsid w:val="002C35BC"/>
    <w:rsid w:val="002C41C2"/>
    <w:rsid w:val="002C466B"/>
    <w:rsid w:val="002C51BB"/>
    <w:rsid w:val="002C5259"/>
    <w:rsid w:val="002C5A89"/>
    <w:rsid w:val="002C5B39"/>
    <w:rsid w:val="002C5B93"/>
    <w:rsid w:val="002C5D5B"/>
    <w:rsid w:val="002C6E7B"/>
    <w:rsid w:val="002D0C14"/>
    <w:rsid w:val="002D2F7D"/>
    <w:rsid w:val="002D363C"/>
    <w:rsid w:val="002D466A"/>
    <w:rsid w:val="002D480C"/>
    <w:rsid w:val="002D48D8"/>
    <w:rsid w:val="002D48F9"/>
    <w:rsid w:val="002D5202"/>
    <w:rsid w:val="002D52A4"/>
    <w:rsid w:val="002D5821"/>
    <w:rsid w:val="002D62EF"/>
    <w:rsid w:val="002D6620"/>
    <w:rsid w:val="002D6A37"/>
    <w:rsid w:val="002D6B6B"/>
    <w:rsid w:val="002D70D5"/>
    <w:rsid w:val="002D72AF"/>
    <w:rsid w:val="002D77F2"/>
    <w:rsid w:val="002D7C4C"/>
    <w:rsid w:val="002E019B"/>
    <w:rsid w:val="002E01FA"/>
    <w:rsid w:val="002E05B2"/>
    <w:rsid w:val="002E0B35"/>
    <w:rsid w:val="002E0B86"/>
    <w:rsid w:val="002E0D09"/>
    <w:rsid w:val="002E1179"/>
    <w:rsid w:val="002E237D"/>
    <w:rsid w:val="002E256A"/>
    <w:rsid w:val="002E2DC4"/>
    <w:rsid w:val="002E2EFB"/>
    <w:rsid w:val="002E320D"/>
    <w:rsid w:val="002E331D"/>
    <w:rsid w:val="002E361F"/>
    <w:rsid w:val="002E3762"/>
    <w:rsid w:val="002E42EC"/>
    <w:rsid w:val="002E4707"/>
    <w:rsid w:val="002E4A98"/>
    <w:rsid w:val="002E5128"/>
    <w:rsid w:val="002E5ED6"/>
    <w:rsid w:val="002E5F56"/>
    <w:rsid w:val="002E61CF"/>
    <w:rsid w:val="002E6653"/>
    <w:rsid w:val="002E6896"/>
    <w:rsid w:val="002E7442"/>
    <w:rsid w:val="002E7D0B"/>
    <w:rsid w:val="002F06BF"/>
    <w:rsid w:val="002F08D8"/>
    <w:rsid w:val="002F0AC0"/>
    <w:rsid w:val="002F0E51"/>
    <w:rsid w:val="002F0E95"/>
    <w:rsid w:val="002F135A"/>
    <w:rsid w:val="002F19ED"/>
    <w:rsid w:val="002F1B2C"/>
    <w:rsid w:val="002F1D47"/>
    <w:rsid w:val="002F1D58"/>
    <w:rsid w:val="002F2E18"/>
    <w:rsid w:val="002F42D7"/>
    <w:rsid w:val="002F47C7"/>
    <w:rsid w:val="002F4A59"/>
    <w:rsid w:val="002F4F08"/>
    <w:rsid w:val="002F5C74"/>
    <w:rsid w:val="002F654E"/>
    <w:rsid w:val="002F7C57"/>
    <w:rsid w:val="002F7E4B"/>
    <w:rsid w:val="00300AC2"/>
    <w:rsid w:val="003032AF"/>
    <w:rsid w:val="003040A5"/>
    <w:rsid w:val="00305031"/>
    <w:rsid w:val="00305F0D"/>
    <w:rsid w:val="0030605E"/>
    <w:rsid w:val="003065A2"/>
    <w:rsid w:val="00306A62"/>
    <w:rsid w:val="00306F50"/>
    <w:rsid w:val="00307046"/>
    <w:rsid w:val="0030798A"/>
    <w:rsid w:val="00307D46"/>
    <w:rsid w:val="0031035A"/>
    <w:rsid w:val="0031089F"/>
    <w:rsid w:val="003108CC"/>
    <w:rsid w:val="00310C04"/>
    <w:rsid w:val="00311105"/>
    <w:rsid w:val="00313036"/>
    <w:rsid w:val="003130BF"/>
    <w:rsid w:val="003132F7"/>
    <w:rsid w:val="003133D2"/>
    <w:rsid w:val="00313A23"/>
    <w:rsid w:val="003140A0"/>
    <w:rsid w:val="003154DD"/>
    <w:rsid w:val="0031564C"/>
    <w:rsid w:val="00315CB6"/>
    <w:rsid w:val="003167F9"/>
    <w:rsid w:val="00320112"/>
    <w:rsid w:val="00320386"/>
    <w:rsid w:val="003206E2"/>
    <w:rsid w:val="00320C77"/>
    <w:rsid w:val="00321969"/>
    <w:rsid w:val="003219CC"/>
    <w:rsid w:val="00321D52"/>
    <w:rsid w:val="00322BC6"/>
    <w:rsid w:val="0032315A"/>
    <w:rsid w:val="00323337"/>
    <w:rsid w:val="00325478"/>
    <w:rsid w:val="00325668"/>
    <w:rsid w:val="00325CB3"/>
    <w:rsid w:val="00325E31"/>
    <w:rsid w:val="00326EC8"/>
    <w:rsid w:val="003271A9"/>
    <w:rsid w:val="003278AB"/>
    <w:rsid w:val="00330561"/>
    <w:rsid w:val="00330739"/>
    <w:rsid w:val="00330DC2"/>
    <w:rsid w:val="00330FE2"/>
    <w:rsid w:val="0033106C"/>
    <w:rsid w:val="00332100"/>
    <w:rsid w:val="0033356A"/>
    <w:rsid w:val="003345D0"/>
    <w:rsid w:val="00334DC9"/>
    <w:rsid w:val="00335682"/>
    <w:rsid w:val="003358A0"/>
    <w:rsid w:val="00335F26"/>
    <w:rsid w:val="00335F36"/>
    <w:rsid w:val="00336FCA"/>
    <w:rsid w:val="00337282"/>
    <w:rsid w:val="00337570"/>
    <w:rsid w:val="0033782D"/>
    <w:rsid w:val="00337C97"/>
    <w:rsid w:val="00337F5A"/>
    <w:rsid w:val="00340A08"/>
    <w:rsid w:val="00341570"/>
    <w:rsid w:val="00341A10"/>
    <w:rsid w:val="0034221F"/>
    <w:rsid w:val="003429ED"/>
    <w:rsid w:val="00342D49"/>
    <w:rsid w:val="003437B9"/>
    <w:rsid w:val="00343A20"/>
    <w:rsid w:val="0034422F"/>
    <w:rsid w:val="00344488"/>
    <w:rsid w:val="003453DB"/>
    <w:rsid w:val="0034555C"/>
    <w:rsid w:val="0034566E"/>
    <w:rsid w:val="003456F6"/>
    <w:rsid w:val="00345A69"/>
    <w:rsid w:val="003471D4"/>
    <w:rsid w:val="003473C6"/>
    <w:rsid w:val="003473EC"/>
    <w:rsid w:val="003474E5"/>
    <w:rsid w:val="003479F1"/>
    <w:rsid w:val="00347B6D"/>
    <w:rsid w:val="00350605"/>
    <w:rsid w:val="00350799"/>
    <w:rsid w:val="00350CB1"/>
    <w:rsid w:val="00351C8A"/>
    <w:rsid w:val="00351E2B"/>
    <w:rsid w:val="00351F08"/>
    <w:rsid w:val="00352D9D"/>
    <w:rsid w:val="00353107"/>
    <w:rsid w:val="003534A7"/>
    <w:rsid w:val="003538BC"/>
    <w:rsid w:val="00354642"/>
    <w:rsid w:val="00354651"/>
    <w:rsid w:val="0035476B"/>
    <w:rsid w:val="00354991"/>
    <w:rsid w:val="00354A65"/>
    <w:rsid w:val="00354F35"/>
    <w:rsid w:val="00356167"/>
    <w:rsid w:val="003565D2"/>
    <w:rsid w:val="003573C7"/>
    <w:rsid w:val="003579F7"/>
    <w:rsid w:val="00357C22"/>
    <w:rsid w:val="00357DEF"/>
    <w:rsid w:val="0036062D"/>
    <w:rsid w:val="00361D94"/>
    <w:rsid w:val="0036273A"/>
    <w:rsid w:val="00363450"/>
    <w:rsid w:val="0036377C"/>
    <w:rsid w:val="003642C7"/>
    <w:rsid w:val="003642D4"/>
    <w:rsid w:val="0036574E"/>
    <w:rsid w:val="00365786"/>
    <w:rsid w:val="00365C73"/>
    <w:rsid w:val="00366C74"/>
    <w:rsid w:val="003676D5"/>
    <w:rsid w:val="003679AC"/>
    <w:rsid w:val="003705B7"/>
    <w:rsid w:val="00370E46"/>
    <w:rsid w:val="003710A6"/>
    <w:rsid w:val="00371C0C"/>
    <w:rsid w:val="00371EB2"/>
    <w:rsid w:val="003736FC"/>
    <w:rsid w:val="00373844"/>
    <w:rsid w:val="00374012"/>
    <w:rsid w:val="00374496"/>
    <w:rsid w:val="00375B08"/>
    <w:rsid w:val="0037629B"/>
    <w:rsid w:val="003772AF"/>
    <w:rsid w:val="00377337"/>
    <w:rsid w:val="003802EA"/>
    <w:rsid w:val="00380900"/>
    <w:rsid w:val="00380A27"/>
    <w:rsid w:val="00381921"/>
    <w:rsid w:val="0038250E"/>
    <w:rsid w:val="00382C73"/>
    <w:rsid w:val="003831F3"/>
    <w:rsid w:val="0038340D"/>
    <w:rsid w:val="003840D3"/>
    <w:rsid w:val="00384113"/>
    <w:rsid w:val="0038545C"/>
    <w:rsid w:val="003855AB"/>
    <w:rsid w:val="00385738"/>
    <w:rsid w:val="003857C1"/>
    <w:rsid w:val="00385BFE"/>
    <w:rsid w:val="00385F81"/>
    <w:rsid w:val="00386058"/>
    <w:rsid w:val="00386551"/>
    <w:rsid w:val="00386830"/>
    <w:rsid w:val="00386F04"/>
    <w:rsid w:val="00387D25"/>
    <w:rsid w:val="00390185"/>
    <w:rsid w:val="00390370"/>
    <w:rsid w:val="0039046C"/>
    <w:rsid w:val="00391706"/>
    <w:rsid w:val="003919C5"/>
    <w:rsid w:val="00391F38"/>
    <w:rsid w:val="003939CA"/>
    <w:rsid w:val="00393BF0"/>
    <w:rsid w:val="00394D0A"/>
    <w:rsid w:val="003950AB"/>
    <w:rsid w:val="00395D3F"/>
    <w:rsid w:val="00396816"/>
    <w:rsid w:val="00396D2C"/>
    <w:rsid w:val="00396E1B"/>
    <w:rsid w:val="00397677"/>
    <w:rsid w:val="00397831"/>
    <w:rsid w:val="00397BDE"/>
    <w:rsid w:val="003A01A9"/>
    <w:rsid w:val="003A03FE"/>
    <w:rsid w:val="003A0AC7"/>
    <w:rsid w:val="003A0C6C"/>
    <w:rsid w:val="003A0DA7"/>
    <w:rsid w:val="003A13E6"/>
    <w:rsid w:val="003A1CB7"/>
    <w:rsid w:val="003A1E51"/>
    <w:rsid w:val="003A3167"/>
    <w:rsid w:val="003A35B6"/>
    <w:rsid w:val="003A37C5"/>
    <w:rsid w:val="003A4157"/>
    <w:rsid w:val="003A514A"/>
    <w:rsid w:val="003A555B"/>
    <w:rsid w:val="003A5C58"/>
    <w:rsid w:val="003A5C5C"/>
    <w:rsid w:val="003A6B0A"/>
    <w:rsid w:val="003A6CD1"/>
    <w:rsid w:val="003A78E6"/>
    <w:rsid w:val="003A79DF"/>
    <w:rsid w:val="003B0119"/>
    <w:rsid w:val="003B0979"/>
    <w:rsid w:val="003B176C"/>
    <w:rsid w:val="003B1906"/>
    <w:rsid w:val="003B1C6A"/>
    <w:rsid w:val="003B1D5D"/>
    <w:rsid w:val="003B1F14"/>
    <w:rsid w:val="003B3718"/>
    <w:rsid w:val="003B4602"/>
    <w:rsid w:val="003B4E55"/>
    <w:rsid w:val="003B5309"/>
    <w:rsid w:val="003B5CE4"/>
    <w:rsid w:val="003B5DF1"/>
    <w:rsid w:val="003B5F57"/>
    <w:rsid w:val="003B6094"/>
    <w:rsid w:val="003B6899"/>
    <w:rsid w:val="003B6CA1"/>
    <w:rsid w:val="003B6FA9"/>
    <w:rsid w:val="003B77CF"/>
    <w:rsid w:val="003B79EF"/>
    <w:rsid w:val="003C0647"/>
    <w:rsid w:val="003C07AA"/>
    <w:rsid w:val="003C16BC"/>
    <w:rsid w:val="003C1869"/>
    <w:rsid w:val="003C221D"/>
    <w:rsid w:val="003C27BE"/>
    <w:rsid w:val="003C2B0E"/>
    <w:rsid w:val="003C3DDB"/>
    <w:rsid w:val="003C4E41"/>
    <w:rsid w:val="003C54AD"/>
    <w:rsid w:val="003C642A"/>
    <w:rsid w:val="003C6E48"/>
    <w:rsid w:val="003C6FB2"/>
    <w:rsid w:val="003D0701"/>
    <w:rsid w:val="003D0F82"/>
    <w:rsid w:val="003D16CE"/>
    <w:rsid w:val="003D20CC"/>
    <w:rsid w:val="003D2169"/>
    <w:rsid w:val="003D2338"/>
    <w:rsid w:val="003D43C4"/>
    <w:rsid w:val="003D488D"/>
    <w:rsid w:val="003D4EB2"/>
    <w:rsid w:val="003D53E1"/>
    <w:rsid w:val="003D551B"/>
    <w:rsid w:val="003D5D28"/>
    <w:rsid w:val="003D5F30"/>
    <w:rsid w:val="003D640F"/>
    <w:rsid w:val="003D6D80"/>
    <w:rsid w:val="003D6E78"/>
    <w:rsid w:val="003D77A8"/>
    <w:rsid w:val="003E061E"/>
    <w:rsid w:val="003E0D2B"/>
    <w:rsid w:val="003E2278"/>
    <w:rsid w:val="003E22EB"/>
    <w:rsid w:val="003E3851"/>
    <w:rsid w:val="003E514F"/>
    <w:rsid w:val="003E5B2A"/>
    <w:rsid w:val="003E676A"/>
    <w:rsid w:val="003E68BD"/>
    <w:rsid w:val="003E6A4B"/>
    <w:rsid w:val="003E6CDA"/>
    <w:rsid w:val="003E7DAD"/>
    <w:rsid w:val="003E7F36"/>
    <w:rsid w:val="003F01BC"/>
    <w:rsid w:val="003F045B"/>
    <w:rsid w:val="003F18C4"/>
    <w:rsid w:val="003F1D5D"/>
    <w:rsid w:val="003F2823"/>
    <w:rsid w:val="003F2862"/>
    <w:rsid w:val="003F2995"/>
    <w:rsid w:val="003F2C43"/>
    <w:rsid w:val="003F2C87"/>
    <w:rsid w:val="003F3752"/>
    <w:rsid w:val="003F3FAB"/>
    <w:rsid w:val="003F41F8"/>
    <w:rsid w:val="003F4C41"/>
    <w:rsid w:val="003F52EC"/>
    <w:rsid w:val="003F590A"/>
    <w:rsid w:val="003F5A4B"/>
    <w:rsid w:val="003F5C35"/>
    <w:rsid w:val="003F5E3A"/>
    <w:rsid w:val="003F69E2"/>
    <w:rsid w:val="003F6C2B"/>
    <w:rsid w:val="003F6E4A"/>
    <w:rsid w:val="003F7AAA"/>
    <w:rsid w:val="003F7B9A"/>
    <w:rsid w:val="004007F2"/>
    <w:rsid w:val="0040123C"/>
    <w:rsid w:val="00402B55"/>
    <w:rsid w:val="00402CB5"/>
    <w:rsid w:val="00402DC5"/>
    <w:rsid w:val="00403739"/>
    <w:rsid w:val="0040421B"/>
    <w:rsid w:val="004045F4"/>
    <w:rsid w:val="00404B27"/>
    <w:rsid w:val="004050F2"/>
    <w:rsid w:val="00405350"/>
    <w:rsid w:val="00405983"/>
    <w:rsid w:val="00406FAB"/>
    <w:rsid w:val="00407280"/>
    <w:rsid w:val="004072D0"/>
    <w:rsid w:val="004077A3"/>
    <w:rsid w:val="00410490"/>
    <w:rsid w:val="0041079E"/>
    <w:rsid w:val="004110F1"/>
    <w:rsid w:val="00411255"/>
    <w:rsid w:val="0041149D"/>
    <w:rsid w:val="00411BEC"/>
    <w:rsid w:val="00411D1A"/>
    <w:rsid w:val="004127F8"/>
    <w:rsid w:val="00412882"/>
    <w:rsid w:val="00412FEB"/>
    <w:rsid w:val="00413DD9"/>
    <w:rsid w:val="00413E58"/>
    <w:rsid w:val="00414567"/>
    <w:rsid w:val="00414E18"/>
    <w:rsid w:val="00415369"/>
    <w:rsid w:val="00416026"/>
    <w:rsid w:val="00416828"/>
    <w:rsid w:val="00416C61"/>
    <w:rsid w:val="00416D03"/>
    <w:rsid w:val="0041789A"/>
    <w:rsid w:val="00417BF2"/>
    <w:rsid w:val="0042012B"/>
    <w:rsid w:val="00420193"/>
    <w:rsid w:val="0042092B"/>
    <w:rsid w:val="00420D91"/>
    <w:rsid w:val="00421333"/>
    <w:rsid w:val="00421A40"/>
    <w:rsid w:val="00421D12"/>
    <w:rsid w:val="00421D24"/>
    <w:rsid w:val="00421E42"/>
    <w:rsid w:val="00422230"/>
    <w:rsid w:val="00423616"/>
    <w:rsid w:val="00423F6B"/>
    <w:rsid w:val="004240EC"/>
    <w:rsid w:val="004242C3"/>
    <w:rsid w:val="00424366"/>
    <w:rsid w:val="00424487"/>
    <w:rsid w:val="00424578"/>
    <w:rsid w:val="00424645"/>
    <w:rsid w:val="00425164"/>
    <w:rsid w:val="00425D22"/>
    <w:rsid w:val="00426BAD"/>
    <w:rsid w:val="004272C1"/>
    <w:rsid w:val="004275FF"/>
    <w:rsid w:val="004276C3"/>
    <w:rsid w:val="00427C32"/>
    <w:rsid w:val="004301BD"/>
    <w:rsid w:val="004302BE"/>
    <w:rsid w:val="00430885"/>
    <w:rsid w:val="0043113E"/>
    <w:rsid w:val="00431940"/>
    <w:rsid w:val="00431C35"/>
    <w:rsid w:val="004320A2"/>
    <w:rsid w:val="0043224D"/>
    <w:rsid w:val="004339BF"/>
    <w:rsid w:val="00433C3A"/>
    <w:rsid w:val="00433C7A"/>
    <w:rsid w:val="00433D01"/>
    <w:rsid w:val="004340BE"/>
    <w:rsid w:val="00434236"/>
    <w:rsid w:val="00434273"/>
    <w:rsid w:val="00435421"/>
    <w:rsid w:val="00436322"/>
    <w:rsid w:val="004374AD"/>
    <w:rsid w:val="00437737"/>
    <w:rsid w:val="00437A45"/>
    <w:rsid w:val="00440B92"/>
    <w:rsid w:val="00440C65"/>
    <w:rsid w:val="00440CA3"/>
    <w:rsid w:val="00440F55"/>
    <w:rsid w:val="00441488"/>
    <w:rsid w:val="0044461E"/>
    <w:rsid w:val="0044599F"/>
    <w:rsid w:val="00445B31"/>
    <w:rsid w:val="00446576"/>
    <w:rsid w:val="004475FB"/>
    <w:rsid w:val="0044767F"/>
    <w:rsid w:val="004501F3"/>
    <w:rsid w:val="00450D00"/>
    <w:rsid w:val="00451989"/>
    <w:rsid w:val="00452C86"/>
    <w:rsid w:val="00452F5A"/>
    <w:rsid w:val="00453164"/>
    <w:rsid w:val="0045336C"/>
    <w:rsid w:val="004539BB"/>
    <w:rsid w:val="004539E4"/>
    <w:rsid w:val="00453C8C"/>
    <w:rsid w:val="00454A2B"/>
    <w:rsid w:val="00454B32"/>
    <w:rsid w:val="004551DD"/>
    <w:rsid w:val="004552A6"/>
    <w:rsid w:val="00456494"/>
    <w:rsid w:val="0045672A"/>
    <w:rsid w:val="004568D8"/>
    <w:rsid w:val="00457460"/>
    <w:rsid w:val="00457D2D"/>
    <w:rsid w:val="00460410"/>
    <w:rsid w:val="004605FD"/>
    <w:rsid w:val="0046094F"/>
    <w:rsid w:val="00461026"/>
    <w:rsid w:val="00461909"/>
    <w:rsid w:val="00461F77"/>
    <w:rsid w:val="00461FCF"/>
    <w:rsid w:val="004622E5"/>
    <w:rsid w:val="0046276B"/>
    <w:rsid w:val="004629B1"/>
    <w:rsid w:val="004629F8"/>
    <w:rsid w:val="00462C59"/>
    <w:rsid w:val="00462DCE"/>
    <w:rsid w:val="00464237"/>
    <w:rsid w:val="004648DD"/>
    <w:rsid w:val="00464FF2"/>
    <w:rsid w:val="00465527"/>
    <w:rsid w:val="00465E0E"/>
    <w:rsid w:val="004669EC"/>
    <w:rsid w:val="00466D0A"/>
    <w:rsid w:val="00470E26"/>
    <w:rsid w:val="00471A75"/>
    <w:rsid w:val="004729BC"/>
    <w:rsid w:val="00472B7D"/>
    <w:rsid w:val="004731AF"/>
    <w:rsid w:val="0047332D"/>
    <w:rsid w:val="00473916"/>
    <w:rsid w:val="0047397B"/>
    <w:rsid w:val="00473A88"/>
    <w:rsid w:val="00473AC3"/>
    <w:rsid w:val="00473B4B"/>
    <w:rsid w:val="00474498"/>
    <w:rsid w:val="00474B3F"/>
    <w:rsid w:val="00474DAD"/>
    <w:rsid w:val="0047544E"/>
    <w:rsid w:val="00475E34"/>
    <w:rsid w:val="004770EC"/>
    <w:rsid w:val="00480695"/>
    <w:rsid w:val="00480760"/>
    <w:rsid w:val="00481AF3"/>
    <w:rsid w:val="00482488"/>
    <w:rsid w:val="00482A52"/>
    <w:rsid w:val="00482B8C"/>
    <w:rsid w:val="00482DB8"/>
    <w:rsid w:val="0048510E"/>
    <w:rsid w:val="00485228"/>
    <w:rsid w:val="00486253"/>
    <w:rsid w:val="004862DD"/>
    <w:rsid w:val="004872EA"/>
    <w:rsid w:val="00487337"/>
    <w:rsid w:val="00487478"/>
    <w:rsid w:val="00487586"/>
    <w:rsid w:val="004879A7"/>
    <w:rsid w:val="00487DC8"/>
    <w:rsid w:val="00487F17"/>
    <w:rsid w:val="00491018"/>
    <w:rsid w:val="0049106B"/>
    <w:rsid w:val="00491866"/>
    <w:rsid w:val="00491D50"/>
    <w:rsid w:val="00491FE0"/>
    <w:rsid w:val="0049225E"/>
    <w:rsid w:val="004922F8"/>
    <w:rsid w:val="00493C2B"/>
    <w:rsid w:val="00493E2D"/>
    <w:rsid w:val="0049402A"/>
    <w:rsid w:val="00494228"/>
    <w:rsid w:val="00494A79"/>
    <w:rsid w:val="0049509F"/>
    <w:rsid w:val="00496C5C"/>
    <w:rsid w:val="0049781D"/>
    <w:rsid w:val="00497C59"/>
    <w:rsid w:val="00497EE6"/>
    <w:rsid w:val="004A0042"/>
    <w:rsid w:val="004A0370"/>
    <w:rsid w:val="004A0974"/>
    <w:rsid w:val="004A09C3"/>
    <w:rsid w:val="004A0B3D"/>
    <w:rsid w:val="004A0E3F"/>
    <w:rsid w:val="004A0E55"/>
    <w:rsid w:val="004A13DE"/>
    <w:rsid w:val="004A19CF"/>
    <w:rsid w:val="004A24AA"/>
    <w:rsid w:val="004A313B"/>
    <w:rsid w:val="004A3442"/>
    <w:rsid w:val="004A36C9"/>
    <w:rsid w:val="004A3779"/>
    <w:rsid w:val="004A388E"/>
    <w:rsid w:val="004A4114"/>
    <w:rsid w:val="004A4156"/>
    <w:rsid w:val="004A41FB"/>
    <w:rsid w:val="004A5151"/>
    <w:rsid w:val="004A5B05"/>
    <w:rsid w:val="004A5EF7"/>
    <w:rsid w:val="004A6094"/>
    <w:rsid w:val="004A7066"/>
    <w:rsid w:val="004A77AD"/>
    <w:rsid w:val="004A7C68"/>
    <w:rsid w:val="004B0250"/>
    <w:rsid w:val="004B0773"/>
    <w:rsid w:val="004B0B48"/>
    <w:rsid w:val="004B1168"/>
    <w:rsid w:val="004B1802"/>
    <w:rsid w:val="004B275A"/>
    <w:rsid w:val="004B2EC0"/>
    <w:rsid w:val="004B362A"/>
    <w:rsid w:val="004B39CC"/>
    <w:rsid w:val="004B4C42"/>
    <w:rsid w:val="004B5091"/>
    <w:rsid w:val="004B5554"/>
    <w:rsid w:val="004B5863"/>
    <w:rsid w:val="004B63E7"/>
    <w:rsid w:val="004B6821"/>
    <w:rsid w:val="004B728B"/>
    <w:rsid w:val="004B7BFA"/>
    <w:rsid w:val="004C0486"/>
    <w:rsid w:val="004C0629"/>
    <w:rsid w:val="004C0D99"/>
    <w:rsid w:val="004C0EA6"/>
    <w:rsid w:val="004C1237"/>
    <w:rsid w:val="004C17E3"/>
    <w:rsid w:val="004C259C"/>
    <w:rsid w:val="004C2AB0"/>
    <w:rsid w:val="004C307B"/>
    <w:rsid w:val="004C34DA"/>
    <w:rsid w:val="004C3B5E"/>
    <w:rsid w:val="004C3FFF"/>
    <w:rsid w:val="004C400D"/>
    <w:rsid w:val="004C469D"/>
    <w:rsid w:val="004C4BE8"/>
    <w:rsid w:val="004C5775"/>
    <w:rsid w:val="004C5E3D"/>
    <w:rsid w:val="004C6064"/>
    <w:rsid w:val="004C7E2D"/>
    <w:rsid w:val="004D0632"/>
    <w:rsid w:val="004D0B0B"/>
    <w:rsid w:val="004D145C"/>
    <w:rsid w:val="004D1819"/>
    <w:rsid w:val="004D19D9"/>
    <w:rsid w:val="004D2407"/>
    <w:rsid w:val="004D26FD"/>
    <w:rsid w:val="004D2764"/>
    <w:rsid w:val="004D29CA"/>
    <w:rsid w:val="004D2DE6"/>
    <w:rsid w:val="004D34BC"/>
    <w:rsid w:val="004D3C23"/>
    <w:rsid w:val="004D45DE"/>
    <w:rsid w:val="004D4890"/>
    <w:rsid w:val="004D5AF8"/>
    <w:rsid w:val="004D6228"/>
    <w:rsid w:val="004D6434"/>
    <w:rsid w:val="004D6F0D"/>
    <w:rsid w:val="004D7284"/>
    <w:rsid w:val="004E0D9E"/>
    <w:rsid w:val="004E0E47"/>
    <w:rsid w:val="004E0F2E"/>
    <w:rsid w:val="004E12AA"/>
    <w:rsid w:val="004E237E"/>
    <w:rsid w:val="004E2C35"/>
    <w:rsid w:val="004E4823"/>
    <w:rsid w:val="004E488F"/>
    <w:rsid w:val="004E4D00"/>
    <w:rsid w:val="004E60F2"/>
    <w:rsid w:val="004E612C"/>
    <w:rsid w:val="004E65E5"/>
    <w:rsid w:val="004E6A98"/>
    <w:rsid w:val="004E6C3C"/>
    <w:rsid w:val="004E775B"/>
    <w:rsid w:val="004F061B"/>
    <w:rsid w:val="004F068C"/>
    <w:rsid w:val="004F0FFA"/>
    <w:rsid w:val="004F18B2"/>
    <w:rsid w:val="004F29EF"/>
    <w:rsid w:val="004F2B03"/>
    <w:rsid w:val="004F2C5F"/>
    <w:rsid w:val="004F3222"/>
    <w:rsid w:val="004F3BC0"/>
    <w:rsid w:val="004F43EA"/>
    <w:rsid w:val="004F4673"/>
    <w:rsid w:val="004F62DB"/>
    <w:rsid w:val="004F63CC"/>
    <w:rsid w:val="004F64DC"/>
    <w:rsid w:val="004F7023"/>
    <w:rsid w:val="004F7431"/>
    <w:rsid w:val="004F7B20"/>
    <w:rsid w:val="004F7E23"/>
    <w:rsid w:val="004F7F48"/>
    <w:rsid w:val="005000FD"/>
    <w:rsid w:val="00500A95"/>
    <w:rsid w:val="005011AF"/>
    <w:rsid w:val="00501DFD"/>
    <w:rsid w:val="00502260"/>
    <w:rsid w:val="00502411"/>
    <w:rsid w:val="005032E5"/>
    <w:rsid w:val="0050345D"/>
    <w:rsid w:val="0050410E"/>
    <w:rsid w:val="005042C8"/>
    <w:rsid w:val="00504891"/>
    <w:rsid w:val="005049ED"/>
    <w:rsid w:val="00504E1C"/>
    <w:rsid w:val="00505201"/>
    <w:rsid w:val="0050534B"/>
    <w:rsid w:val="0050652B"/>
    <w:rsid w:val="00506636"/>
    <w:rsid w:val="00506A21"/>
    <w:rsid w:val="00506C13"/>
    <w:rsid w:val="00506D6B"/>
    <w:rsid w:val="00506F50"/>
    <w:rsid w:val="005075E4"/>
    <w:rsid w:val="00507A57"/>
    <w:rsid w:val="00510067"/>
    <w:rsid w:val="005104A4"/>
    <w:rsid w:val="0051088E"/>
    <w:rsid w:val="00510DF1"/>
    <w:rsid w:val="00510FC7"/>
    <w:rsid w:val="00511339"/>
    <w:rsid w:val="00511371"/>
    <w:rsid w:val="00513092"/>
    <w:rsid w:val="00513B0E"/>
    <w:rsid w:val="00513B40"/>
    <w:rsid w:val="005155A4"/>
    <w:rsid w:val="00515700"/>
    <w:rsid w:val="0051638E"/>
    <w:rsid w:val="00516D37"/>
    <w:rsid w:val="00517F81"/>
    <w:rsid w:val="005202CA"/>
    <w:rsid w:val="005205D7"/>
    <w:rsid w:val="00520DD0"/>
    <w:rsid w:val="005211D3"/>
    <w:rsid w:val="0052161F"/>
    <w:rsid w:val="00522232"/>
    <w:rsid w:val="00522772"/>
    <w:rsid w:val="0052283D"/>
    <w:rsid w:val="00524482"/>
    <w:rsid w:val="005246D6"/>
    <w:rsid w:val="0052479A"/>
    <w:rsid w:val="00524C44"/>
    <w:rsid w:val="0052598D"/>
    <w:rsid w:val="005262B1"/>
    <w:rsid w:val="005269AD"/>
    <w:rsid w:val="005269D1"/>
    <w:rsid w:val="0052700B"/>
    <w:rsid w:val="00530258"/>
    <w:rsid w:val="00530287"/>
    <w:rsid w:val="00530A27"/>
    <w:rsid w:val="00530BF7"/>
    <w:rsid w:val="00530C25"/>
    <w:rsid w:val="00530F19"/>
    <w:rsid w:val="005320B3"/>
    <w:rsid w:val="005343F4"/>
    <w:rsid w:val="005350AC"/>
    <w:rsid w:val="00535C86"/>
    <w:rsid w:val="00536356"/>
    <w:rsid w:val="0053680D"/>
    <w:rsid w:val="00536F03"/>
    <w:rsid w:val="0054016A"/>
    <w:rsid w:val="0054030B"/>
    <w:rsid w:val="00540753"/>
    <w:rsid w:val="005419E3"/>
    <w:rsid w:val="00541F1D"/>
    <w:rsid w:val="0054233B"/>
    <w:rsid w:val="005424EB"/>
    <w:rsid w:val="00542D17"/>
    <w:rsid w:val="00542EDF"/>
    <w:rsid w:val="00542F1C"/>
    <w:rsid w:val="005447D8"/>
    <w:rsid w:val="00544A49"/>
    <w:rsid w:val="00545ECF"/>
    <w:rsid w:val="00546682"/>
    <w:rsid w:val="00547F99"/>
    <w:rsid w:val="005503C0"/>
    <w:rsid w:val="00550554"/>
    <w:rsid w:val="00551277"/>
    <w:rsid w:val="00551FE4"/>
    <w:rsid w:val="00553C79"/>
    <w:rsid w:val="00554193"/>
    <w:rsid w:val="00554DA8"/>
    <w:rsid w:val="00554FA0"/>
    <w:rsid w:val="00555843"/>
    <w:rsid w:val="00555D54"/>
    <w:rsid w:val="005565D9"/>
    <w:rsid w:val="00557A9A"/>
    <w:rsid w:val="00560074"/>
    <w:rsid w:val="00562266"/>
    <w:rsid w:val="005639ED"/>
    <w:rsid w:val="00564B54"/>
    <w:rsid w:val="00564ECF"/>
    <w:rsid w:val="005652F1"/>
    <w:rsid w:val="00565A7E"/>
    <w:rsid w:val="00565BBD"/>
    <w:rsid w:val="0056683D"/>
    <w:rsid w:val="00567BD5"/>
    <w:rsid w:val="00567BDD"/>
    <w:rsid w:val="00567CBE"/>
    <w:rsid w:val="005702EE"/>
    <w:rsid w:val="005708EA"/>
    <w:rsid w:val="00570A0E"/>
    <w:rsid w:val="00571047"/>
    <w:rsid w:val="005712D0"/>
    <w:rsid w:val="005724F5"/>
    <w:rsid w:val="0057269D"/>
    <w:rsid w:val="0057351F"/>
    <w:rsid w:val="005736DB"/>
    <w:rsid w:val="00574338"/>
    <w:rsid w:val="00574FE2"/>
    <w:rsid w:val="005764C4"/>
    <w:rsid w:val="00576965"/>
    <w:rsid w:val="00576C3A"/>
    <w:rsid w:val="00576FF1"/>
    <w:rsid w:val="00577AC9"/>
    <w:rsid w:val="0058068E"/>
    <w:rsid w:val="00581429"/>
    <w:rsid w:val="00582651"/>
    <w:rsid w:val="00582B83"/>
    <w:rsid w:val="00582C7D"/>
    <w:rsid w:val="00582EE2"/>
    <w:rsid w:val="00582EF0"/>
    <w:rsid w:val="00583B35"/>
    <w:rsid w:val="00583BCE"/>
    <w:rsid w:val="00584234"/>
    <w:rsid w:val="0058462A"/>
    <w:rsid w:val="0058585B"/>
    <w:rsid w:val="00585D09"/>
    <w:rsid w:val="005861FB"/>
    <w:rsid w:val="0058646A"/>
    <w:rsid w:val="0058678C"/>
    <w:rsid w:val="00586FED"/>
    <w:rsid w:val="00587198"/>
    <w:rsid w:val="00587BAF"/>
    <w:rsid w:val="00587C5E"/>
    <w:rsid w:val="005902AB"/>
    <w:rsid w:val="0059169F"/>
    <w:rsid w:val="005924B9"/>
    <w:rsid w:val="00592762"/>
    <w:rsid w:val="005935EF"/>
    <w:rsid w:val="00593CEE"/>
    <w:rsid w:val="0059461B"/>
    <w:rsid w:val="00594E91"/>
    <w:rsid w:val="00595AFC"/>
    <w:rsid w:val="00595F59"/>
    <w:rsid w:val="00595FAB"/>
    <w:rsid w:val="0059666E"/>
    <w:rsid w:val="00596BE9"/>
    <w:rsid w:val="005974F8"/>
    <w:rsid w:val="005A03C7"/>
    <w:rsid w:val="005A2465"/>
    <w:rsid w:val="005A356B"/>
    <w:rsid w:val="005A3C30"/>
    <w:rsid w:val="005A4C41"/>
    <w:rsid w:val="005A57FB"/>
    <w:rsid w:val="005A5C9D"/>
    <w:rsid w:val="005A6029"/>
    <w:rsid w:val="005A6758"/>
    <w:rsid w:val="005A7283"/>
    <w:rsid w:val="005A75AA"/>
    <w:rsid w:val="005A76C1"/>
    <w:rsid w:val="005A7B56"/>
    <w:rsid w:val="005B0B3C"/>
    <w:rsid w:val="005B0E7A"/>
    <w:rsid w:val="005B121B"/>
    <w:rsid w:val="005B1911"/>
    <w:rsid w:val="005B1BE2"/>
    <w:rsid w:val="005B2011"/>
    <w:rsid w:val="005B2222"/>
    <w:rsid w:val="005B24EE"/>
    <w:rsid w:val="005B2626"/>
    <w:rsid w:val="005B2AFF"/>
    <w:rsid w:val="005B4490"/>
    <w:rsid w:val="005B49C9"/>
    <w:rsid w:val="005B4A42"/>
    <w:rsid w:val="005B5360"/>
    <w:rsid w:val="005B55B5"/>
    <w:rsid w:val="005B6A7B"/>
    <w:rsid w:val="005B6E9F"/>
    <w:rsid w:val="005B6FDF"/>
    <w:rsid w:val="005C027C"/>
    <w:rsid w:val="005C0B3C"/>
    <w:rsid w:val="005C27FA"/>
    <w:rsid w:val="005C2F36"/>
    <w:rsid w:val="005C3191"/>
    <w:rsid w:val="005C36C8"/>
    <w:rsid w:val="005C3A23"/>
    <w:rsid w:val="005C4E6D"/>
    <w:rsid w:val="005C5064"/>
    <w:rsid w:val="005C540A"/>
    <w:rsid w:val="005C5C77"/>
    <w:rsid w:val="005C5CA9"/>
    <w:rsid w:val="005C5EFC"/>
    <w:rsid w:val="005C64FC"/>
    <w:rsid w:val="005C66A1"/>
    <w:rsid w:val="005C676C"/>
    <w:rsid w:val="005C682C"/>
    <w:rsid w:val="005C6851"/>
    <w:rsid w:val="005C6B04"/>
    <w:rsid w:val="005C7B0C"/>
    <w:rsid w:val="005D0213"/>
    <w:rsid w:val="005D0A60"/>
    <w:rsid w:val="005D19A9"/>
    <w:rsid w:val="005D1FBC"/>
    <w:rsid w:val="005D355F"/>
    <w:rsid w:val="005D385F"/>
    <w:rsid w:val="005D38CB"/>
    <w:rsid w:val="005D4747"/>
    <w:rsid w:val="005D52E4"/>
    <w:rsid w:val="005D5603"/>
    <w:rsid w:val="005D58E5"/>
    <w:rsid w:val="005D6EA6"/>
    <w:rsid w:val="005D758B"/>
    <w:rsid w:val="005D77FF"/>
    <w:rsid w:val="005E1286"/>
    <w:rsid w:val="005E143D"/>
    <w:rsid w:val="005E1D61"/>
    <w:rsid w:val="005E1F69"/>
    <w:rsid w:val="005E1F9A"/>
    <w:rsid w:val="005E2906"/>
    <w:rsid w:val="005E2A83"/>
    <w:rsid w:val="005E2F7E"/>
    <w:rsid w:val="005E3909"/>
    <w:rsid w:val="005E39B5"/>
    <w:rsid w:val="005E39F4"/>
    <w:rsid w:val="005E3D64"/>
    <w:rsid w:val="005E4044"/>
    <w:rsid w:val="005E404F"/>
    <w:rsid w:val="005E55E9"/>
    <w:rsid w:val="005E634E"/>
    <w:rsid w:val="005E6A5A"/>
    <w:rsid w:val="005E791E"/>
    <w:rsid w:val="005E7DB3"/>
    <w:rsid w:val="005F08FB"/>
    <w:rsid w:val="005F099E"/>
    <w:rsid w:val="005F0BA6"/>
    <w:rsid w:val="005F372A"/>
    <w:rsid w:val="005F3D91"/>
    <w:rsid w:val="005F3DF1"/>
    <w:rsid w:val="005F4023"/>
    <w:rsid w:val="005F4662"/>
    <w:rsid w:val="005F4788"/>
    <w:rsid w:val="005F48E1"/>
    <w:rsid w:val="005F4A93"/>
    <w:rsid w:val="005F5B12"/>
    <w:rsid w:val="005F5BF5"/>
    <w:rsid w:val="005F5FB8"/>
    <w:rsid w:val="005F6665"/>
    <w:rsid w:val="005F688F"/>
    <w:rsid w:val="005F6C88"/>
    <w:rsid w:val="005F73D3"/>
    <w:rsid w:val="005F78FC"/>
    <w:rsid w:val="005F7AB8"/>
    <w:rsid w:val="005F7D4D"/>
    <w:rsid w:val="006002D7"/>
    <w:rsid w:val="00600F50"/>
    <w:rsid w:val="0060108A"/>
    <w:rsid w:val="00601188"/>
    <w:rsid w:val="0060159E"/>
    <w:rsid w:val="00602109"/>
    <w:rsid w:val="006027CB"/>
    <w:rsid w:val="00602845"/>
    <w:rsid w:val="00602970"/>
    <w:rsid w:val="006029ED"/>
    <w:rsid w:val="0060402D"/>
    <w:rsid w:val="0060403F"/>
    <w:rsid w:val="00604DE3"/>
    <w:rsid w:val="00605020"/>
    <w:rsid w:val="006051E5"/>
    <w:rsid w:val="006052A0"/>
    <w:rsid w:val="0060588B"/>
    <w:rsid w:val="00605BA6"/>
    <w:rsid w:val="0061018B"/>
    <w:rsid w:val="00610EB8"/>
    <w:rsid w:val="0061145F"/>
    <w:rsid w:val="006115FA"/>
    <w:rsid w:val="00611BC9"/>
    <w:rsid w:val="006128B8"/>
    <w:rsid w:val="0061376D"/>
    <w:rsid w:val="00613865"/>
    <w:rsid w:val="00614E88"/>
    <w:rsid w:val="00614E94"/>
    <w:rsid w:val="006156A2"/>
    <w:rsid w:val="006159B3"/>
    <w:rsid w:val="00615B04"/>
    <w:rsid w:val="00615DBA"/>
    <w:rsid w:val="00616633"/>
    <w:rsid w:val="0061677B"/>
    <w:rsid w:val="006173F5"/>
    <w:rsid w:val="006176D9"/>
    <w:rsid w:val="00617727"/>
    <w:rsid w:val="00617ED6"/>
    <w:rsid w:val="0062023A"/>
    <w:rsid w:val="006207C1"/>
    <w:rsid w:val="0062159E"/>
    <w:rsid w:val="006218B9"/>
    <w:rsid w:val="00621AC9"/>
    <w:rsid w:val="00621B2F"/>
    <w:rsid w:val="00621C74"/>
    <w:rsid w:val="00621C9E"/>
    <w:rsid w:val="00621EDE"/>
    <w:rsid w:val="00622673"/>
    <w:rsid w:val="00624E60"/>
    <w:rsid w:val="00625282"/>
    <w:rsid w:val="00625E07"/>
    <w:rsid w:val="006266DD"/>
    <w:rsid w:val="00627AE8"/>
    <w:rsid w:val="00630275"/>
    <w:rsid w:val="0063056E"/>
    <w:rsid w:val="00630577"/>
    <w:rsid w:val="00630848"/>
    <w:rsid w:val="00630CFC"/>
    <w:rsid w:val="00631515"/>
    <w:rsid w:val="006322AA"/>
    <w:rsid w:val="00632B1C"/>
    <w:rsid w:val="00632CEA"/>
    <w:rsid w:val="00632D2E"/>
    <w:rsid w:val="006331E3"/>
    <w:rsid w:val="00633489"/>
    <w:rsid w:val="006339BE"/>
    <w:rsid w:val="0063473F"/>
    <w:rsid w:val="00634BA9"/>
    <w:rsid w:val="006356C7"/>
    <w:rsid w:val="00635A45"/>
    <w:rsid w:val="00635B76"/>
    <w:rsid w:val="00636124"/>
    <w:rsid w:val="0063634F"/>
    <w:rsid w:val="00636748"/>
    <w:rsid w:val="0063697A"/>
    <w:rsid w:val="006371F8"/>
    <w:rsid w:val="00637A40"/>
    <w:rsid w:val="0064007D"/>
    <w:rsid w:val="00640187"/>
    <w:rsid w:val="00640534"/>
    <w:rsid w:val="0064092E"/>
    <w:rsid w:val="00640934"/>
    <w:rsid w:val="0064093F"/>
    <w:rsid w:val="00640E45"/>
    <w:rsid w:val="00641AA9"/>
    <w:rsid w:val="00641D93"/>
    <w:rsid w:val="00642C12"/>
    <w:rsid w:val="00642E48"/>
    <w:rsid w:val="00642F4D"/>
    <w:rsid w:val="0064305F"/>
    <w:rsid w:val="00643CB5"/>
    <w:rsid w:val="00644349"/>
    <w:rsid w:val="00644670"/>
    <w:rsid w:val="006447A5"/>
    <w:rsid w:val="00644909"/>
    <w:rsid w:val="00644921"/>
    <w:rsid w:val="00644E88"/>
    <w:rsid w:val="006458E0"/>
    <w:rsid w:val="00646CE9"/>
    <w:rsid w:val="00647477"/>
    <w:rsid w:val="0065242A"/>
    <w:rsid w:val="006524D5"/>
    <w:rsid w:val="006529E9"/>
    <w:rsid w:val="00652B8F"/>
    <w:rsid w:val="0065315B"/>
    <w:rsid w:val="00654356"/>
    <w:rsid w:val="006543CE"/>
    <w:rsid w:val="00654C6A"/>
    <w:rsid w:val="006556EF"/>
    <w:rsid w:val="0065574C"/>
    <w:rsid w:val="00656128"/>
    <w:rsid w:val="00656887"/>
    <w:rsid w:val="006568BA"/>
    <w:rsid w:val="00656B0A"/>
    <w:rsid w:val="00656D8E"/>
    <w:rsid w:val="00657736"/>
    <w:rsid w:val="0066003E"/>
    <w:rsid w:val="006602B4"/>
    <w:rsid w:val="00660542"/>
    <w:rsid w:val="006606A2"/>
    <w:rsid w:val="00660BAE"/>
    <w:rsid w:val="006626F9"/>
    <w:rsid w:val="00662965"/>
    <w:rsid w:val="00662B8E"/>
    <w:rsid w:val="00662CDA"/>
    <w:rsid w:val="006635FB"/>
    <w:rsid w:val="00663676"/>
    <w:rsid w:val="00663C61"/>
    <w:rsid w:val="006646B0"/>
    <w:rsid w:val="006647D6"/>
    <w:rsid w:val="0066481F"/>
    <w:rsid w:val="00664BFB"/>
    <w:rsid w:val="00664D20"/>
    <w:rsid w:val="006662CF"/>
    <w:rsid w:val="0066651F"/>
    <w:rsid w:val="00666815"/>
    <w:rsid w:val="00670F5E"/>
    <w:rsid w:val="006717D0"/>
    <w:rsid w:val="00671B30"/>
    <w:rsid w:val="006722D6"/>
    <w:rsid w:val="00672EED"/>
    <w:rsid w:val="00673031"/>
    <w:rsid w:val="006738F2"/>
    <w:rsid w:val="00673C1E"/>
    <w:rsid w:val="00674699"/>
    <w:rsid w:val="006746C4"/>
    <w:rsid w:val="00674A98"/>
    <w:rsid w:val="00675890"/>
    <w:rsid w:val="006759BF"/>
    <w:rsid w:val="00676353"/>
    <w:rsid w:val="00677180"/>
    <w:rsid w:val="006772B3"/>
    <w:rsid w:val="006776C4"/>
    <w:rsid w:val="006776EE"/>
    <w:rsid w:val="0068004D"/>
    <w:rsid w:val="00680A60"/>
    <w:rsid w:val="00680A7F"/>
    <w:rsid w:val="00680D0A"/>
    <w:rsid w:val="00681225"/>
    <w:rsid w:val="00681E3C"/>
    <w:rsid w:val="00682260"/>
    <w:rsid w:val="00682BF3"/>
    <w:rsid w:val="00683103"/>
    <w:rsid w:val="00683F02"/>
    <w:rsid w:val="00684154"/>
    <w:rsid w:val="00684D53"/>
    <w:rsid w:val="006857BD"/>
    <w:rsid w:val="0068687F"/>
    <w:rsid w:val="00686A98"/>
    <w:rsid w:val="00686B16"/>
    <w:rsid w:val="00686B5B"/>
    <w:rsid w:val="00686C52"/>
    <w:rsid w:val="00686F35"/>
    <w:rsid w:val="00687A70"/>
    <w:rsid w:val="00687C16"/>
    <w:rsid w:val="00691E39"/>
    <w:rsid w:val="006921B8"/>
    <w:rsid w:val="006922B8"/>
    <w:rsid w:val="00692A02"/>
    <w:rsid w:val="00693231"/>
    <w:rsid w:val="0069363C"/>
    <w:rsid w:val="00693E0A"/>
    <w:rsid w:val="00693F2D"/>
    <w:rsid w:val="006940A0"/>
    <w:rsid w:val="006943A3"/>
    <w:rsid w:val="00694808"/>
    <w:rsid w:val="00694B6F"/>
    <w:rsid w:val="00695149"/>
    <w:rsid w:val="00695BAC"/>
    <w:rsid w:val="00696230"/>
    <w:rsid w:val="00696A09"/>
    <w:rsid w:val="0069731D"/>
    <w:rsid w:val="00697908"/>
    <w:rsid w:val="006A063A"/>
    <w:rsid w:val="006A0998"/>
    <w:rsid w:val="006A0A00"/>
    <w:rsid w:val="006A1017"/>
    <w:rsid w:val="006A1538"/>
    <w:rsid w:val="006A1829"/>
    <w:rsid w:val="006A1A5A"/>
    <w:rsid w:val="006A1D17"/>
    <w:rsid w:val="006A206C"/>
    <w:rsid w:val="006A225F"/>
    <w:rsid w:val="006A269C"/>
    <w:rsid w:val="006A30C8"/>
    <w:rsid w:val="006A34D5"/>
    <w:rsid w:val="006A3760"/>
    <w:rsid w:val="006A3852"/>
    <w:rsid w:val="006A386E"/>
    <w:rsid w:val="006A3AF4"/>
    <w:rsid w:val="006A3BA8"/>
    <w:rsid w:val="006A3CE9"/>
    <w:rsid w:val="006A3D7F"/>
    <w:rsid w:val="006A3DF1"/>
    <w:rsid w:val="006A3E61"/>
    <w:rsid w:val="006A43DD"/>
    <w:rsid w:val="006A450D"/>
    <w:rsid w:val="006A4A53"/>
    <w:rsid w:val="006A50E6"/>
    <w:rsid w:val="006A56C2"/>
    <w:rsid w:val="006A5798"/>
    <w:rsid w:val="006A5BC5"/>
    <w:rsid w:val="006A5CD2"/>
    <w:rsid w:val="006A5EBE"/>
    <w:rsid w:val="006A6541"/>
    <w:rsid w:val="006A6609"/>
    <w:rsid w:val="006A6BF2"/>
    <w:rsid w:val="006A7420"/>
    <w:rsid w:val="006A7670"/>
    <w:rsid w:val="006A7B62"/>
    <w:rsid w:val="006A7CD0"/>
    <w:rsid w:val="006B050D"/>
    <w:rsid w:val="006B0564"/>
    <w:rsid w:val="006B1300"/>
    <w:rsid w:val="006B1D86"/>
    <w:rsid w:val="006B1F3F"/>
    <w:rsid w:val="006B2068"/>
    <w:rsid w:val="006B21C1"/>
    <w:rsid w:val="006B2580"/>
    <w:rsid w:val="006B271F"/>
    <w:rsid w:val="006B35E0"/>
    <w:rsid w:val="006B413A"/>
    <w:rsid w:val="006B41BD"/>
    <w:rsid w:val="006B53FE"/>
    <w:rsid w:val="006B557D"/>
    <w:rsid w:val="006B68ED"/>
    <w:rsid w:val="006B7513"/>
    <w:rsid w:val="006C063E"/>
    <w:rsid w:val="006C07CE"/>
    <w:rsid w:val="006C161C"/>
    <w:rsid w:val="006C1E28"/>
    <w:rsid w:val="006C2702"/>
    <w:rsid w:val="006C2752"/>
    <w:rsid w:val="006C28B2"/>
    <w:rsid w:val="006C2BE3"/>
    <w:rsid w:val="006C3A54"/>
    <w:rsid w:val="006C3C50"/>
    <w:rsid w:val="006C4459"/>
    <w:rsid w:val="006C450A"/>
    <w:rsid w:val="006C4FCA"/>
    <w:rsid w:val="006C5DF3"/>
    <w:rsid w:val="006C5E41"/>
    <w:rsid w:val="006C61CE"/>
    <w:rsid w:val="006C6F76"/>
    <w:rsid w:val="006C7093"/>
    <w:rsid w:val="006C722A"/>
    <w:rsid w:val="006D1B9C"/>
    <w:rsid w:val="006D21FE"/>
    <w:rsid w:val="006D22DD"/>
    <w:rsid w:val="006D2A20"/>
    <w:rsid w:val="006D2A8B"/>
    <w:rsid w:val="006D2B58"/>
    <w:rsid w:val="006D3528"/>
    <w:rsid w:val="006D36FC"/>
    <w:rsid w:val="006D3C15"/>
    <w:rsid w:val="006D3E15"/>
    <w:rsid w:val="006D41F2"/>
    <w:rsid w:val="006D4460"/>
    <w:rsid w:val="006D448F"/>
    <w:rsid w:val="006D45C0"/>
    <w:rsid w:val="006D54AE"/>
    <w:rsid w:val="006D69A6"/>
    <w:rsid w:val="006D6BFE"/>
    <w:rsid w:val="006D6ED9"/>
    <w:rsid w:val="006D7A03"/>
    <w:rsid w:val="006D7D75"/>
    <w:rsid w:val="006E013E"/>
    <w:rsid w:val="006E0772"/>
    <w:rsid w:val="006E08B4"/>
    <w:rsid w:val="006E09C8"/>
    <w:rsid w:val="006E1616"/>
    <w:rsid w:val="006E1683"/>
    <w:rsid w:val="006E2402"/>
    <w:rsid w:val="006E2E9D"/>
    <w:rsid w:val="006E3E14"/>
    <w:rsid w:val="006E4631"/>
    <w:rsid w:val="006E4C18"/>
    <w:rsid w:val="006E5532"/>
    <w:rsid w:val="006E5A4E"/>
    <w:rsid w:val="006E5C13"/>
    <w:rsid w:val="006E5C3B"/>
    <w:rsid w:val="006E621E"/>
    <w:rsid w:val="006E69CC"/>
    <w:rsid w:val="006E7DA9"/>
    <w:rsid w:val="006E7DDC"/>
    <w:rsid w:val="006F0024"/>
    <w:rsid w:val="006F00EA"/>
    <w:rsid w:val="006F029C"/>
    <w:rsid w:val="006F06E2"/>
    <w:rsid w:val="006F1F53"/>
    <w:rsid w:val="006F25F9"/>
    <w:rsid w:val="006F2997"/>
    <w:rsid w:val="006F3306"/>
    <w:rsid w:val="006F3788"/>
    <w:rsid w:val="006F3816"/>
    <w:rsid w:val="006F3942"/>
    <w:rsid w:val="006F3BB4"/>
    <w:rsid w:val="006F3D6D"/>
    <w:rsid w:val="006F4094"/>
    <w:rsid w:val="006F47A1"/>
    <w:rsid w:val="006F51E0"/>
    <w:rsid w:val="006F5700"/>
    <w:rsid w:val="006F5C36"/>
    <w:rsid w:val="006F69DC"/>
    <w:rsid w:val="006F6EC5"/>
    <w:rsid w:val="006F719A"/>
    <w:rsid w:val="006F75DC"/>
    <w:rsid w:val="006F79B0"/>
    <w:rsid w:val="006F79DF"/>
    <w:rsid w:val="006F7AF8"/>
    <w:rsid w:val="006F7D45"/>
    <w:rsid w:val="00700642"/>
    <w:rsid w:val="0070082E"/>
    <w:rsid w:val="00701829"/>
    <w:rsid w:val="00701A28"/>
    <w:rsid w:val="0070318F"/>
    <w:rsid w:val="00703238"/>
    <w:rsid w:val="007041E4"/>
    <w:rsid w:val="0070421B"/>
    <w:rsid w:val="007049CE"/>
    <w:rsid w:val="007050C1"/>
    <w:rsid w:val="007051CF"/>
    <w:rsid w:val="00705454"/>
    <w:rsid w:val="00706E11"/>
    <w:rsid w:val="00706FB3"/>
    <w:rsid w:val="007103A5"/>
    <w:rsid w:val="00711E98"/>
    <w:rsid w:val="00711F86"/>
    <w:rsid w:val="007126E2"/>
    <w:rsid w:val="007128C9"/>
    <w:rsid w:val="00712D3F"/>
    <w:rsid w:val="00712E2E"/>
    <w:rsid w:val="00713708"/>
    <w:rsid w:val="00713816"/>
    <w:rsid w:val="0071448F"/>
    <w:rsid w:val="00714C3E"/>
    <w:rsid w:val="00715581"/>
    <w:rsid w:val="00715972"/>
    <w:rsid w:val="00715A26"/>
    <w:rsid w:val="00715E1F"/>
    <w:rsid w:val="00716254"/>
    <w:rsid w:val="00716D58"/>
    <w:rsid w:val="0071728A"/>
    <w:rsid w:val="00717C58"/>
    <w:rsid w:val="00720186"/>
    <w:rsid w:val="0072031D"/>
    <w:rsid w:val="007211E6"/>
    <w:rsid w:val="00722211"/>
    <w:rsid w:val="00723074"/>
    <w:rsid w:val="00723096"/>
    <w:rsid w:val="00723DC8"/>
    <w:rsid w:val="007240B3"/>
    <w:rsid w:val="00724787"/>
    <w:rsid w:val="00725175"/>
    <w:rsid w:val="0072546B"/>
    <w:rsid w:val="007265E5"/>
    <w:rsid w:val="007268C7"/>
    <w:rsid w:val="00726B73"/>
    <w:rsid w:val="00726B7A"/>
    <w:rsid w:val="0072760A"/>
    <w:rsid w:val="0073056B"/>
    <w:rsid w:val="007316B5"/>
    <w:rsid w:val="00732B55"/>
    <w:rsid w:val="00733221"/>
    <w:rsid w:val="00733723"/>
    <w:rsid w:val="007337CF"/>
    <w:rsid w:val="007345A2"/>
    <w:rsid w:val="007345A7"/>
    <w:rsid w:val="00735322"/>
    <w:rsid w:val="0073730C"/>
    <w:rsid w:val="00740294"/>
    <w:rsid w:val="00740A36"/>
    <w:rsid w:val="00740D80"/>
    <w:rsid w:val="00741417"/>
    <w:rsid w:val="00741B3B"/>
    <w:rsid w:val="00741C5C"/>
    <w:rsid w:val="00741D39"/>
    <w:rsid w:val="007421DC"/>
    <w:rsid w:val="00742A66"/>
    <w:rsid w:val="00742BAA"/>
    <w:rsid w:val="00742C96"/>
    <w:rsid w:val="00743566"/>
    <w:rsid w:val="00743C66"/>
    <w:rsid w:val="00743F26"/>
    <w:rsid w:val="007441A4"/>
    <w:rsid w:val="00744805"/>
    <w:rsid w:val="00744ED2"/>
    <w:rsid w:val="0074501B"/>
    <w:rsid w:val="007450E3"/>
    <w:rsid w:val="00745265"/>
    <w:rsid w:val="00746259"/>
    <w:rsid w:val="007462FB"/>
    <w:rsid w:val="0074671C"/>
    <w:rsid w:val="007475CB"/>
    <w:rsid w:val="00747D4F"/>
    <w:rsid w:val="0075092B"/>
    <w:rsid w:val="0075093D"/>
    <w:rsid w:val="00750AA3"/>
    <w:rsid w:val="00751479"/>
    <w:rsid w:val="0075262E"/>
    <w:rsid w:val="00752897"/>
    <w:rsid w:val="00752948"/>
    <w:rsid w:val="007529A9"/>
    <w:rsid w:val="0075395D"/>
    <w:rsid w:val="0075434B"/>
    <w:rsid w:val="00754599"/>
    <w:rsid w:val="00754D10"/>
    <w:rsid w:val="00755F62"/>
    <w:rsid w:val="00756279"/>
    <w:rsid w:val="0075790F"/>
    <w:rsid w:val="00757B69"/>
    <w:rsid w:val="007604BB"/>
    <w:rsid w:val="00760A19"/>
    <w:rsid w:val="007614EA"/>
    <w:rsid w:val="0076184D"/>
    <w:rsid w:val="00761D71"/>
    <w:rsid w:val="0076246F"/>
    <w:rsid w:val="00762560"/>
    <w:rsid w:val="00762BE8"/>
    <w:rsid w:val="00762EC6"/>
    <w:rsid w:val="00762FF8"/>
    <w:rsid w:val="007638B5"/>
    <w:rsid w:val="0076401D"/>
    <w:rsid w:val="00764608"/>
    <w:rsid w:val="00764E73"/>
    <w:rsid w:val="00765C36"/>
    <w:rsid w:val="007664E1"/>
    <w:rsid w:val="007667F1"/>
    <w:rsid w:val="007669CC"/>
    <w:rsid w:val="00767172"/>
    <w:rsid w:val="0076787B"/>
    <w:rsid w:val="00767D3F"/>
    <w:rsid w:val="00770312"/>
    <w:rsid w:val="00772C23"/>
    <w:rsid w:val="00773ABC"/>
    <w:rsid w:val="00774193"/>
    <w:rsid w:val="0077434D"/>
    <w:rsid w:val="0077507D"/>
    <w:rsid w:val="0077542E"/>
    <w:rsid w:val="00775449"/>
    <w:rsid w:val="00775628"/>
    <w:rsid w:val="007758B0"/>
    <w:rsid w:val="00775AB6"/>
    <w:rsid w:val="00776F6A"/>
    <w:rsid w:val="00777432"/>
    <w:rsid w:val="007774E3"/>
    <w:rsid w:val="00777633"/>
    <w:rsid w:val="007805BF"/>
    <w:rsid w:val="007805D4"/>
    <w:rsid w:val="00780646"/>
    <w:rsid w:val="00780B09"/>
    <w:rsid w:val="007810CA"/>
    <w:rsid w:val="0078126A"/>
    <w:rsid w:val="00784447"/>
    <w:rsid w:val="007844DA"/>
    <w:rsid w:val="00784811"/>
    <w:rsid w:val="00784E6F"/>
    <w:rsid w:val="0078550B"/>
    <w:rsid w:val="007857F9"/>
    <w:rsid w:val="00785E12"/>
    <w:rsid w:val="0078785D"/>
    <w:rsid w:val="00787C98"/>
    <w:rsid w:val="00787D5A"/>
    <w:rsid w:val="00787E3A"/>
    <w:rsid w:val="00790382"/>
    <w:rsid w:val="0079080F"/>
    <w:rsid w:val="0079182A"/>
    <w:rsid w:val="007923A6"/>
    <w:rsid w:val="007928C5"/>
    <w:rsid w:val="00792D47"/>
    <w:rsid w:val="00793641"/>
    <w:rsid w:val="00793976"/>
    <w:rsid w:val="00793C2E"/>
    <w:rsid w:val="00794CF2"/>
    <w:rsid w:val="00794DFB"/>
    <w:rsid w:val="00794FBC"/>
    <w:rsid w:val="00794FC7"/>
    <w:rsid w:val="007954D8"/>
    <w:rsid w:val="007959F8"/>
    <w:rsid w:val="00795E75"/>
    <w:rsid w:val="00796D5E"/>
    <w:rsid w:val="00796D65"/>
    <w:rsid w:val="00797396"/>
    <w:rsid w:val="007A0169"/>
    <w:rsid w:val="007A07C0"/>
    <w:rsid w:val="007A10CE"/>
    <w:rsid w:val="007A1FDE"/>
    <w:rsid w:val="007A2907"/>
    <w:rsid w:val="007A3287"/>
    <w:rsid w:val="007A3289"/>
    <w:rsid w:val="007A370A"/>
    <w:rsid w:val="007A42D5"/>
    <w:rsid w:val="007A453F"/>
    <w:rsid w:val="007A4B38"/>
    <w:rsid w:val="007A4CF2"/>
    <w:rsid w:val="007A4F69"/>
    <w:rsid w:val="007A5433"/>
    <w:rsid w:val="007A684D"/>
    <w:rsid w:val="007A69FC"/>
    <w:rsid w:val="007A6BF3"/>
    <w:rsid w:val="007A6CD5"/>
    <w:rsid w:val="007A6F57"/>
    <w:rsid w:val="007A70B5"/>
    <w:rsid w:val="007A75C0"/>
    <w:rsid w:val="007A77E9"/>
    <w:rsid w:val="007A782A"/>
    <w:rsid w:val="007A78B5"/>
    <w:rsid w:val="007A78BE"/>
    <w:rsid w:val="007A7A32"/>
    <w:rsid w:val="007A7ADA"/>
    <w:rsid w:val="007A7B4F"/>
    <w:rsid w:val="007B0517"/>
    <w:rsid w:val="007B0D22"/>
    <w:rsid w:val="007B14C6"/>
    <w:rsid w:val="007B1A93"/>
    <w:rsid w:val="007B1CBE"/>
    <w:rsid w:val="007B204E"/>
    <w:rsid w:val="007B24B3"/>
    <w:rsid w:val="007B3CFE"/>
    <w:rsid w:val="007B42B7"/>
    <w:rsid w:val="007B430B"/>
    <w:rsid w:val="007B581F"/>
    <w:rsid w:val="007B5EAB"/>
    <w:rsid w:val="007B5FF9"/>
    <w:rsid w:val="007B6A90"/>
    <w:rsid w:val="007B6D4D"/>
    <w:rsid w:val="007B6E8B"/>
    <w:rsid w:val="007B75B4"/>
    <w:rsid w:val="007B7B9B"/>
    <w:rsid w:val="007B7FD9"/>
    <w:rsid w:val="007C0162"/>
    <w:rsid w:val="007C10D7"/>
    <w:rsid w:val="007C1EEA"/>
    <w:rsid w:val="007C1F67"/>
    <w:rsid w:val="007C2140"/>
    <w:rsid w:val="007C267D"/>
    <w:rsid w:val="007C2684"/>
    <w:rsid w:val="007C2E09"/>
    <w:rsid w:val="007C4494"/>
    <w:rsid w:val="007C4B4D"/>
    <w:rsid w:val="007C54B0"/>
    <w:rsid w:val="007C5856"/>
    <w:rsid w:val="007C5B53"/>
    <w:rsid w:val="007C673A"/>
    <w:rsid w:val="007C6BE8"/>
    <w:rsid w:val="007C6C25"/>
    <w:rsid w:val="007C6CF2"/>
    <w:rsid w:val="007C6D4E"/>
    <w:rsid w:val="007C6ECB"/>
    <w:rsid w:val="007C7001"/>
    <w:rsid w:val="007C724D"/>
    <w:rsid w:val="007C73C7"/>
    <w:rsid w:val="007C7B8A"/>
    <w:rsid w:val="007D070A"/>
    <w:rsid w:val="007D0932"/>
    <w:rsid w:val="007D0FFA"/>
    <w:rsid w:val="007D116E"/>
    <w:rsid w:val="007D16DF"/>
    <w:rsid w:val="007D1E88"/>
    <w:rsid w:val="007D21C1"/>
    <w:rsid w:val="007D5AEE"/>
    <w:rsid w:val="007D5E2D"/>
    <w:rsid w:val="007D630A"/>
    <w:rsid w:val="007D66F6"/>
    <w:rsid w:val="007D69D5"/>
    <w:rsid w:val="007D6A75"/>
    <w:rsid w:val="007D721B"/>
    <w:rsid w:val="007D77F9"/>
    <w:rsid w:val="007D7C9F"/>
    <w:rsid w:val="007D7ECA"/>
    <w:rsid w:val="007E0986"/>
    <w:rsid w:val="007E0B3B"/>
    <w:rsid w:val="007E0FEF"/>
    <w:rsid w:val="007E19F7"/>
    <w:rsid w:val="007E1BD8"/>
    <w:rsid w:val="007E2946"/>
    <w:rsid w:val="007E30B7"/>
    <w:rsid w:val="007E3830"/>
    <w:rsid w:val="007E4955"/>
    <w:rsid w:val="007E4EED"/>
    <w:rsid w:val="007E6979"/>
    <w:rsid w:val="007E6DB6"/>
    <w:rsid w:val="007E752E"/>
    <w:rsid w:val="007F047C"/>
    <w:rsid w:val="007F0C71"/>
    <w:rsid w:val="007F0D9A"/>
    <w:rsid w:val="007F0E80"/>
    <w:rsid w:val="007F19C1"/>
    <w:rsid w:val="007F2056"/>
    <w:rsid w:val="007F298C"/>
    <w:rsid w:val="007F3B18"/>
    <w:rsid w:val="007F46F6"/>
    <w:rsid w:val="007F502B"/>
    <w:rsid w:val="007F5C69"/>
    <w:rsid w:val="007F60E3"/>
    <w:rsid w:val="007F7726"/>
    <w:rsid w:val="0080012D"/>
    <w:rsid w:val="0080106E"/>
    <w:rsid w:val="00801315"/>
    <w:rsid w:val="00801405"/>
    <w:rsid w:val="00801440"/>
    <w:rsid w:val="00802283"/>
    <w:rsid w:val="00802994"/>
    <w:rsid w:val="00803462"/>
    <w:rsid w:val="008036F0"/>
    <w:rsid w:val="00803D8B"/>
    <w:rsid w:val="00804A38"/>
    <w:rsid w:val="008067BC"/>
    <w:rsid w:val="00806807"/>
    <w:rsid w:val="0080685E"/>
    <w:rsid w:val="0080711E"/>
    <w:rsid w:val="0080799C"/>
    <w:rsid w:val="008079E0"/>
    <w:rsid w:val="00810089"/>
    <w:rsid w:val="00810BB2"/>
    <w:rsid w:val="008120B0"/>
    <w:rsid w:val="0081230B"/>
    <w:rsid w:val="008125EC"/>
    <w:rsid w:val="0081315F"/>
    <w:rsid w:val="0081388E"/>
    <w:rsid w:val="00813E15"/>
    <w:rsid w:val="00814E8B"/>
    <w:rsid w:val="008158BB"/>
    <w:rsid w:val="00815B14"/>
    <w:rsid w:val="00815D17"/>
    <w:rsid w:val="008165DF"/>
    <w:rsid w:val="00816653"/>
    <w:rsid w:val="0081688B"/>
    <w:rsid w:val="00817334"/>
    <w:rsid w:val="008177EE"/>
    <w:rsid w:val="0082023F"/>
    <w:rsid w:val="00820CA8"/>
    <w:rsid w:val="00821138"/>
    <w:rsid w:val="0082203C"/>
    <w:rsid w:val="00822A3B"/>
    <w:rsid w:val="00822F93"/>
    <w:rsid w:val="00823DAD"/>
    <w:rsid w:val="00824DD8"/>
    <w:rsid w:val="00825D3E"/>
    <w:rsid w:val="008262CB"/>
    <w:rsid w:val="008262FC"/>
    <w:rsid w:val="0082645A"/>
    <w:rsid w:val="00826F5F"/>
    <w:rsid w:val="00827059"/>
    <w:rsid w:val="0082706E"/>
    <w:rsid w:val="00827E53"/>
    <w:rsid w:val="00830562"/>
    <w:rsid w:val="00832087"/>
    <w:rsid w:val="00832458"/>
    <w:rsid w:val="00832AD6"/>
    <w:rsid w:val="00832C8C"/>
    <w:rsid w:val="00832DBA"/>
    <w:rsid w:val="00832EEB"/>
    <w:rsid w:val="0083318E"/>
    <w:rsid w:val="00834CE4"/>
    <w:rsid w:val="00834E78"/>
    <w:rsid w:val="00835304"/>
    <w:rsid w:val="00836659"/>
    <w:rsid w:val="008375D7"/>
    <w:rsid w:val="00837860"/>
    <w:rsid w:val="00837FE7"/>
    <w:rsid w:val="008400A2"/>
    <w:rsid w:val="0084073A"/>
    <w:rsid w:val="00841540"/>
    <w:rsid w:val="0084237B"/>
    <w:rsid w:val="00843828"/>
    <w:rsid w:val="00843E77"/>
    <w:rsid w:val="008449DE"/>
    <w:rsid w:val="00844D9A"/>
    <w:rsid w:val="00845C8F"/>
    <w:rsid w:val="00845EFB"/>
    <w:rsid w:val="008461C6"/>
    <w:rsid w:val="00846623"/>
    <w:rsid w:val="008474DE"/>
    <w:rsid w:val="0084771C"/>
    <w:rsid w:val="00847B14"/>
    <w:rsid w:val="008508AF"/>
    <w:rsid w:val="00850A77"/>
    <w:rsid w:val="00850AE5"/>
    <w:rsid w:val="00850B6B"/>
    <w:rsid w:val="00850BB6"/>
    <w:rsid w:val="00850CDF"/>
    <w:rsid w:val="00851013"/>
    <w:rsid w:val="00851051"/>
    <w:rsid w:val="008515F8"/>
    <w:rsid w:val="008518EA"/>
    <w:rsid w:val="00853489"/>
    <w:rsid w:val="0085373B"/>
    <w:rsid w:val="00853EC5"/>
    <w:rsid w:val="00855759"/>
    <w:rsid w:val="00855A26"/>
    <w:rsid w:val="008566A1"/>
    <w:rsid w:val="00856DCD"/>
    <w:rsid w:val="00857795"/>
    <w:rsid w:val="00860ECF"/>
    <w:rsid w:val="00861E51"/>
    <w:rsid w:val="00862E30"/>
    <w:rsid w:val="00863344"/>
    <w:rsid w:val="008637EC"/>
    <w:rsid w:val="008638FB"/>
    <w:rsid w:val="00864E81"/>
    <w:rsid w:val="00865867"/>
    <w:rsid w:val="00865928"/>
    <w:rsid w:val="00866F3A"/>
    <w:rsid w:val="00867F5D"/>
    <w:rsid w:val="00870044"/>
    <w:rsid w:val="0087058C"/>
    <w:rsid w:val="00870CFB"/>
    <w:rsid w:val="00870F53"/>
    <w:rsid w:val="00871304"/>
    <w:rsid w:val="0087260E"/>
    <w:rsid w:val="00872C5A"/>
    <w:rsid w:val="0087328F"/>
    <w:rsid w:val="008739AC"/>
    <w:rsid w:val="00873B78"/>
    <w:rsid w:val="00874041"/>
    <w:rsid w:val="00874449"/>
    <w:rsid w:val="0087578F"/>
    <w:rsid w:val="00875EBC"/>
    <w:rsid w:val="0087607F"/>
    <w:rsid w:val="008763BF"/>
    <w:rsid w:val="00876C38"/>
    <w:rsid w:val="00877813"/>
    <w:rsid w:val="00877858"/>
    <w:rsid w:val="00877990"/>
    <w:rsid w:val="00877CD3"/>
    <w:rsid w:val="00877F7C"/>
    <w:rsid w:val="008800EB"/>
    <w:rsid w:val="00880A01"/>
    <w:rsid w:val="00880B4B"/>
    <w:rsid w:val="00880E7E"/>
    <w:rsid w:val="00881B72"/>
    <w:rsid w:val="00881D92"/>
    <w:rsid w:val="00882644"/>
    <w:rsid w:val="00882905"/>
    <w:rsid w:val="00882C30"/>
    <w:rsid w:val="008848CA"/>
    <w:rsid w:val="00885502"/>
    <w:rsid w:val="008855B9"/>
    <w:rsid w:val="0088560A"/>
    <w:rsid w:val="00885D92"/>
    <w:rsid w:val="00885FA8"/>
    <w:rsid w:val="008863E5"/>
    <w:rsid w:val="00887444"/>
    <w:rsid w:val="00887AC9"/>
    <w:rsid w:val="00887C5C"/>
    <w:rsid w:val="00890406"/>
    <w:rsid w:val="0089213A"/>
    <w:rsid w:val="00892A13"/>
    <w:rsid w:val="0089322D"/>
    <w:rsid w:val="00893271"/>
    <w:rsid w:val="0089354A"/>
    <w:rsid w:val="00893751"/>
    <w:rsid w:val="008939F9"/>
    <w:rsid w:val="008956FD"/>
    <w:rsid w:val="00895CB0"/>
    <w:rsid w:val="0089619E"/>
    <w:rsid w:val="008961F6"/>
    <w:rsid w:val="008964C2"/>
    <w:rsid w:val="00896BFD"/>
    <w:rsid w:val="00897391"/>
    <w:rsid w:val="00897906"/>
    <w:rsid w:val="00897B0A"/>
    <w:rsid w:val="008A0AF8"/>
    <w:rsid w:val="008A15EE"/>
    <w:rsid w:val="008A2C04"/>
    <w:rsid w:val="008A32A6"/>
    <w:rsid w:val="008A38E8"/>
    <w:rsid w:val="008A4D45"/>
    <w:rsid w:val="008A5378"/>
    <w:rsid w:val="008A5AF6"/>
    <w:rsid w:val="008A5B1D"/>
    <w:rsid w:val="008A5F69"/>
    <w:rsid w:val="008A61F3"/>
    <w:rsid w:val="008A630A"/>
    <w:rsid w:val="008A689A"/>
    <w:rsid w:val="008A6DAC"/>
    <w:rsid w:val="008A7E23"/>
    <w:rsid w:val="008B09A0"/>
    <w:rsid w:val="008B1E93"/>
    <w:rsid w:val="008B29A5"/>
    <w:rsid w:val="008B318F"/>
    <w:rsid w:val="008B4391"/>
    <w:rsid w:val="008B49FD"/>
    <w:rsid w:val="008B50DA"/>
    <w:rsid w:val="008B541D"/>
    <w:rsid w:val="008B578B"/>
    <w:rsid w:val="008B68C0"/>
    <w:rsid w:val="008C03E4"/>
    <w:rsid w:val="008C049A"/>
    <w:rsid w:val="008C0EEE"/>
    <w:rsid w:val="008C123B"/>
    <w:rsid w:val="008C1372"/>
    <w:rsid w:val="008C2C05"/>
    <w:rsid w:val="008C2EBF"/>
    <w:rsid w:val="008C3175"/>
    <w:rsid w:val="008C3465"/>
    <w:rsid w:val="008C39FF"/>
    <w:rsid w:val="008C4544"/>
    <w:rsid w:val="008C55AA"/>
    <w:rsid w:val="008C5916"/>
    <w:rsid w:val="008C59F7"/>
    <w:rsid w:val="008C5CF2"/>
    <w:rsid w:val="008C6085"/>
    <w:rsid w:val="008C6D46"/>
    <w:rsid w:val="008C76EB"/>
    <w:rsid w:val="008D048D"/>
    <w:rsid w:val="008D0786"/>
    <w:rsid w:val="008D08AE"/>
    <w:rsid w:val="008D0EE8"/>
    <w:rsid w:val="008D0F2D"/>
    <w:rsid w:val="008D1850"/>
    <w:rsid w:val="008D1E1E"/>
    <w:rsid w:val="008D21D0"/>
    <w:rsid w:val="008D21DC"/>
    <w:rsid w:val="008D23DB"/>
    <w:rsid w:val="008D26BB"/>
    <w:rsid w:val="008D365A"/>
    <w:rsid w:val="008D3EEE"/>
    <w:rsid w:val="008D42D4"/>
    <w:rsid w:val="008D4555"/>
    <w:rsid w:val="008D494D"/>
    <w:rsid w:val="008D4993"/>
    <w:rsid w:val="008D53E1"/>
    <w:rsid w:val="008D5483"/>
    <w:rsid w:val="008D5B79"/>
    <w:rsid w:val="008D5E43"/>
    <w:rsid w:val="008D61FC"/>
    <w:rsid w:val="008D749B"/>
    <w:rsid w:val="008D7888"/>
    <w:rsid w:val="008D79C4"/>
    <w:rsid w:val="008E020C"/>
    <w:rsid w:val="008E0EF9"/>
    <w:rsid w:val="008E11CB"/>
    <w:rsid w:val="008E245F"/>
    <w:rsid w:val="008E2A0A"/>
    <w:rsid w:val="008E3033"/>
    <w:rsid w:val="008E367D"/>
    <w:rsid w:val="008E3A59"/>
    <w:rsid w:val="008E3A7B"/>
    <w:rsid w:val="008E421E"/>
    <w:rsid w:val="008E4535"/>
    <w:rsid w:val="008E4BE0"/>
    <w:rsid w:val="008E4F31"/>
    <w:rsid w:val="008E52A3"/>
    <w:rsid w:val="008E52D3"/>
    <w:rsid w:val="008E55BD"/>
    <w:rsid w:val="008E582F"/>
    <w:rsid w:val="008E64A4"/>
    <w:rsid w:val="008E6656"/>
    <w:rsid w:val="008E6687"/>
    <w:rsid w:val="008E70BE"/>
    <w:rsid w:val="008E7519"/>
    <w:rsid w:val="008E755B"/>
    <w:rsid w:val="008F0078"/>
    <w:rsid w:val="008F0106"/>
    <w:rsid w:val="008F0362"/>
    <w:rsid w:val="008F07E8"/>
    <w:rsid w:val="008F107F"/>
    <w:rsid w:val="008F1CD1"/>
    <w:rsid w:val="008F22D2"/>
    <w:rsid w:val="008F290D"/>
    <w:rsid w:val="008F2D62"/>
    <w:rsid w:val="008F2FA9"/>
    <w:rsid w:val="008F3602"/>
    <w:rsid w:val="008F4B1C"/>
    <w:rsid w:val="008F4CF1"/>
    <w:rsid w:val="008F640A"/>
    <w:rsid w:val="008F65D0"/>
    <w:rsid w:val="008F6B0C"/>
    <w:rsid w:val="008F7194"/>
    <w:rsid w:val="008F7336"/>
    <w:rsid w:val="008F761B"/>
    <w:rsid w:val="008F7688"/>
    <w:rsid w:val="008F7E11"/>
    <w:rsid w:val="009008C3"/>
    <w:rsid w:val="0090090D"/>
    <w:rsid w:val="00900FCB"/>
    <w:rsid w:val="0090119C"/>
    <w:rsid w:val="00901273"/>
    <w:rsid w:val="00901385"/>
    <w:rsid w:val="00901995"/>
    <w:rsid w:val="00901D3C"/>
    <w:rsid w:val="00901DA2"/>
    <w:rsid w:val="009024B5"/>
    <w:rsid w:val="00902A67"/>
    <w:rsid w:val="00902ADD"/>
    <w:rsid w:val="00902C61"/>
    <w:rsid w:val="00902E31"/>
    <w:rsid w:val="00903905"/>
    <w:rsid w:val="00904AB9"/>
    <w:rsid w:val="0090550D"/>
    <w:rsid w:val="0090605C"/>
    <w:rsid w:val="00906695"/>
    <w:rsid w:val="00906984"/>
    <w:rsid w:val="00906ACD"/>
    <w:rsid w:val="00906CF3"/>
    <w:rsid w:val="00906D6C"/>
    <w:rsid w:val="0090729C"/>
    <w:rsid w:val="00907CAF"/>
    <w:rsid w:val="00907D39"/>
    <w:rsid w:val="009101CE"/>
    <w:rsid w:val="00910C19"/>
    <w:rsid w:val="00911C96"/>
    <w:rsid w:val="009134AC"/>
    <w:rsid w:val="00913E72"/>
    <w:rsid w:val="00913FDD"/>
    <w:rsid w:val="009143DF"/>
    <w:rsid w:val="00914C1C"/>
    <w:rsid w:val="00914E7D"/>
    <w:rsid w:val="00915C39"/>
    <w:rsid w:val="00916500"/>
    <w:rsid w:val="009173A2"/>
    <w:rsid w:val="0091788A"/>
    <w:rsid w:val="0091796C"/>
    <w:rsid w:val="00917A49"/>
    <w:rsid w:val="00920838"/>
    <w:rsid w:val="00920EF8"/>
    <w:rsid w:val="00921384"/>
    <w:rsid w:val="00921495"/>
    <w:rsid w:val="0092240C"/>
    <w:rsid w:val="00922B67"/>
    <w:rsid w:val="00922D08"/>
    <w:rsid w:val="00922D3A"/>
    <w:rsid w:val="00922E91"/>
    <w:rsid w:val="009237AF"/>
    <w:rsid w:val="00923823"/>
    <w:rsid w:val="00923BC1"/>
    <w:rsid w:val="009252AC"/>
    <w:rsid w:val="0092549E"/>
    <w:rsid w:val="0092590C"/>
    <w:rsid w:val="00926920"/>
    <w:rsid w:val="00926D05"/>
    <w:rsid w:val="00927195"/>
    <w:rsid w:val="00927CC8"/>
    <w:rsid w:val="00930A36"/>
    <w:rsid w:val="00931060"/>
    <w:rsid w:val="009313DE"/>
    <w:rsid w:val="0093143C"/>
    <w:rsid w:val="00931CE7"/>
    <w:rsid w:val="0093225F"/>
    <w:rsid w:val="00932278"/>
    <w:rsid w:val="00932397"/>
    <w:rsid w:val="00932CFD"/>
    <w:rsid w:val="00933858"/>
    <w:rsid w:val="0093395D"/>
    <w:rsid w:val="009346A7"/>
    <w:rsid w:val="00934B20"/>
    <w:rsid w:val="009351F1"/>
    <w:rsid w:val="0094022A"/>
    <w:rsid w:val="00940C86"/>
    <w:rsid w:val="009417C2"/>
    <w:rsid w:val="00942082"/>
    <w:rsid w:val="00942165"/>
    <w:rsid w:val="0094246E"/>
    <w:rsid w:val="00942F25"/>
    <w:rsid w:val="00943054"/>
    <w:rsid w:val="0094424E"/>
    <w:rsid w:val="009444B0"/>
    <w:rsid w:val="009454EE"/>
    <w:rsid w:val="00945825"/>
    <w:rsid w:val="00946342"/>
    <w:rsid w:val="00947473"/>
    <w:rsid w:val="00947A7E"/>
    <w:rsid w:val="0095021C"/>
    <w:rsid w:val="00950B3D"/>
    <w:rsid w:val="00950B9C"/>
    <w:rsid w:val="00952376"/>
    <w:rsid w:val="0095264B"/>
    <w:rsid w:val="00952CD8"/>
    <w:rsid w:val="0095336B"/>
    <w:rsid w:val="0095340A"/>
    <w:rsid w:val="00953898"/>
    <w:rsid w:val="009542E0"/>
    <w:rsid w:val="0095443C"/>
    <w:rsid w:val="00955405"/>
    <w:rsid w:val="00956900"/>
    <w:rsid w:val="009602AE"/>
    <w:rsid w:val="009607A3"/>
    <w:rsid w:val="00960E87"/>
    <w:rsid w:val="00961940"/>
    <w:rsid w:val="00962062"/>
    <w:rsid w:val="00962D61"/>
    <w:rsid w:val="00963991"/>
    <w:rsid w:val="00963AB3"/>
    <w:rsid w:val="00963E30"/>
    <w:rsid w:val="00964B0A"/>
    <w:rsid w:val="00965754"/>
    <w:rsid w:val="00965C2A"/>
    <w:rsid w:val="00965C52"/>
    <w:rsid w:val="00965E46"/>
    <w:rsid w:val="00966BD0"/>
    <w:rsid w:val="00966CED"/>
    <w:rsid w:val="00966FED"/>
    <w:rsid w:val="0096759E"/>
    <w:rsid w:val="009703BD"/>
    <w:rsid w:val="009707B1"/>
    <w:rsid w:val="00970F5C"/>
    <w:rsid w:val="009713EF"/>
    <w:rsid w:val="00971A2E"/>
    <w:rsid w:val="00971E99"/>
    <w:rsid w:val="00972100"/>
    <w:rsid w:val="0097220F"/>
    <w:rsid w:val="0097234D"/>
    <w:rsid w:val="00972690"/>
    <w:rsid w:val="009729F6"/>
    <w:rsid w:val="00972C27"/>
    <w:rsid w:val="00972C77"/>
    <w:rsid w:val="00974694"/>
    <w:rsid w:val="00974CC6"/>
    <w:rsid w:val="0097532B"/>
    <w:rsid w:val="0097670A"/>
    <w:rsid w:val="00976963"/>
    <w:rsid w:val="0097762B"/>
    <w:rsid w:val="009778D2"/>
    <w:rsid w:val="00977CC9"/>
    <w:rsid w:val="0098051E"/>
    <w:rsid w:val="00980952"/>
    <w:rsid w:val="00981610"/>
    <w:rsid w:val="0098180D"/>
    <w:rsid w:val="009823FF"/>
    <w:rsid w:val="00982AA5"/>
    <w:rsid w:val="00983A8E"/>
    <w:rsid w:val="00983D9E"/>
    <w:rsid w:val="00983F63"/>
    <w:rsid w:val="0098450E"/>
    <w:rsid w:val="0098499D"/>
    <w:rsid w:val="00984F33"/>
    <w:rsid w:val="00985238"/>
    <w:rsid w:val="0098527B"/>
    <w:rsid w:val="00985CD2"/>
    <w:rsid w:val="00986A69"/>
    <w:rsid w:val="00986D6B"/>
    <w:rsid w:val="0098742E"/>
    <w:rsid w:val="0098789B"/>
    <w:rsid w:val="00990A66"/>
    <w:rsid w:val="00990EF8"/>
    <w:rsid w:val="00992031"/>
    <w:rsid w:val="009926B6"/>
    <w:rsid w:val="00993C4A"/>
    <w:rsid w:val="0099419E"/>
    <w:rsid w:val="00994581"/>
    <w:rsid w:val="00994A58"/>
    <w:rsid w:val="0099551F"/>
    <w:rsid w:val="00995559"/>
    <w:rsid w:val="009956DC"/>
    <w:rsid w:val="00995987"/>
    <w:rsid w:val="009959EF"/>
    <w:rsid w:val="00995DEA"/>
    <w:rsid w:val="009964AE"/>
    <w:rsid w:val="009966D0"/>
    <w:rsid w:val="00996A90"/>
    <w:rsid w:val="009974F6"/>
    <w:rsid w:val="0099773B"/>
    <w:rsid w:val="009A04FD"/>
    <w:rsid w:val="009A05E4"/>
    <w:rsid w:val="009A1928"/>
    <w:rsid w:val="009A1AD7"/>
    <w:rsid w:val="009A1DB4"/>
    <w:rsid w:val="009A2105"/>
    <w:rsid w:val="009A263C"/>
    <w:rsid w:val="009A2C81"/>
    <w:rsid w:val="009A3508"/>
    <w:rsid w:val="009A35D3"/>
    <w:rsid w:val="009A363E"/>
    <w:rsid w:val="009A3ABA"/>
    <w:rsid w:val="009A3C23"/>
    <w:rsid w:val="009A3E08"/>
    <w:rsid w:val="009A421F"/>
    <w:rsid w:val="009A4982"/>
    <w:rsid w:val="009A4A50"/>
    <w:rsid w:val="009A560B"/>
    <w:rsid w:val="009A5E15"/>
    <w:rsid w:val="009A6627"/>
    <w:rsid w:val="009A6DFD"/>
    <w:rsid w:val="009B0FD1"/>
    <w:rsid w:val="009B1984"/>
    <w:rsid w:val="009B27A9"/>
    <w:rsid w:val="009B30D0"/>
    <w:rsid w:val="009B3761"/>
    <w:rsid w:val="009B3B64"/>
    <w:rsid w:val="009B479B"/>
    <w:rsid w:val="009B489F"/>
    <w:rsid w:val="009B4DC4"/>
    <w:rsid w:val="009B4F2A"/>
    <w:rsid w:val="009B5E4A"/>
    <w:rsid w:val="009B61EB"/>
    <w:rsid w:val="009B6A57"/>
    <w:rsid w:val="009C039C"/>
    <w:rsid w:val="009C0655"/>
    <w:rsid w:val="009C1096"/>
    <w:rsid w:val="009C1AA7"/>
    <w:rsid w:val="009C235F"/>
    <w:rsid w:val="009C289E"/>
    <w:rsid w:val="009C36A3"/>
    <w:rsid w:val="009C3FC5"/>
    <w:rsid w:val="009C4785"/>
    <w:rsid w:val="009C4FEB"/>
    <w:rsid w:val="009C5149"/>
    <w:rsid w:val="009C5B33"/>
    <w:rsid w:val="009C5E14"/>
    <w:rsid w:val="009C682B"/>
    <w:rsid w:val="009C6F0D"/>
    <w:rsid w:val="009C7569"/>
    <w:rsid w:val="009D0255"/>
    <w:rsid w:val="009D0268"/>
    <w:rsid w:val="009D02D4"/>
    <w:rsid w:val="009D0C5F"/>
    <w:rsid w:val="009D110E"/>
    <w:rsid w:val="009D342A"/>
    <w:rsid w:val="009D3807"/>
    <w:rsid w:val="009D3CFB"/>
    <w:rsid w:val="009D5B8C"/>
    <w:rsid w:val="009D5F23"/>
    <w:rsid w:val="009D6467"/>
    <w:rsid w:val="009D7C3F"/>
    <w:rsid w:val="009E0336"/>
    <w:rsid w:val="009E07A7"/>
    <w:rsid w:val="009E0FCA"/>
    <w:rsid w:val="009E178C"/>
    <w:rsid w:val="009E1896"/>
    <w:rsid w:val="009E272C"/>
    <w:rsid w:val="009E2A5A"/>
    <w:rsid w:val="009E2FDE"/>
    <w:rsid w:val="009E335D"/>
    <w:rsid w:val="009E4055"/>
    <w:rsid w:val="009E471D"/>
    <w:rsid w:val="009E5150"/>
    <w:rsid w:val="009E57AC"/>
    <w:rsid w:val="009E596C"/>
    <w:rsid w:val="009E5972"/>
    <w:rsid w:val="009E5B80"/>
    <w:rsid w:val="009E5BB2"/>
    <w:rsid w:val="009E7728"/>
    <w:rsid w:val="009E7751"/>
    <w:rsid w:val="009E7CAA"/>
    <w:rsid w:val="009E7F9A"/>
    <w:rsid w:val="009F0331"/>
    <w:rsid w:val="009F0BA0"/>
    <w:rsid w:val="009F15E7"/>
    <w:rsid w:val="009F21F5"/>
    <w:rsid w:val="009F2248"/>
    <w:rsid w:val="009F2626"/>
    <w:rsid w:val="009F26BF"/>
    <w:rsid w:val="009F2B0C"/>
    <w:rsid w:val="009F3BD4"/>
    <w:rsid w:val="009F3E2A"/>
    <w:rsid w:val="009F4E00"/>
    <w:rsid w:val="009F58B2"/>
    <w:rsid w:val="009F5A56"/>
    <w:rsid w:val="009F5A65"/>
    <w:rsid w:val="009F5F64"/>
    <w:rsid w:val="009F6286"/>
    <w:rsid w:val="009F62FF"/>
    <w:rsid w:val="009F6351"/>
    <w:rsid w:val="009F69AF"/>
    <w:rsid w:val="009F6C31"/>
    <w:rsid w:val="009F7D35"/>
    <w:rsid w:val="009F7DA9"/>
    <w:rsid w:val="00A0013F"/>
    <w:rsid w:val="00A00245"/>
    <w:rsid w:val="00A00FB0"/>
    <w:rsid w:val="00A01127"/>
    <w:rsid w:val="00A01CBB"/>
    <w:rsid w:val="00A0200A"/>
    <w:rsid w:val="00A02A20"/>
    <w:rsid w:val="00A03226"/>
    <w:rsid w:val="00A034F9"/>
    <w:rsid w:val="00A03822"/>
    <w:rsid w:val="00A03D68"/>
    <w:rsid w:val="00A03DC0"/>
    <w:rsid w:val="00A04559"/>
    <w:rsid w:val="00A04978"/>
    <w:rsid w:val="00A0632B"/>
    <w:rsid w:val="00A06539"/>
    <w:rsid w:val="00A06EC3"/>
    <w:rsid w:val="00A072F9"/>
    <w:rsid w:val="00A0752B"/>
    <w:rsid w:val="00A10019"/>
    <w:rsid w:val="00A10E8C"/>
    <w:rsid w:val="00A13C0D"/>
    <w:rsid w:val="00A14503"/>
    <w:rsid w:val="00A14747"/>
    <w:rsid w:val="00A14D2B"/>
    <w:rsid w:val="00A1503A"/>
    <w:rsid w:val="00A15241"/>
    <w:rsid w:val="00A158AB"/>
    <w:rsid w:val="00A161FC"/>
    <w:rsid w:val="00A16326"/>
    <w:rsid w:val="00A16E45"/>
    <w:rsid w:val="00A172AD"/>
    <w:rsid w:val="00A177AA"/>
    <w:rsid w:val="00A17FE5"/>
    <w:rsid w:val="00A2176E"/>
    <w:rsid w:val="00A21EE9"/>
    <w:rsid w:val="00A2212C"/>
    <w:rsid w:val="00A2233E"/>
    <w:rsid w:val="00A227A6"/>
    <w:rsid w:val="00A22BD3"/>
    <w:rsid w:val="00A23022"/>
    <w:rsid w:val="00A23B2C"/>
    <w:rsid w:val="00A23C21"/>
    <w:rsid w:val="00A25359"/>
    <w:rsid w:val="00A25B9C"/>
    <w:rsid w:val="00A261AF"/>
    <w:rsid w:val="00A2629A"/>
    <w:rsid w:val="00A26A36"/>
    <w:rsid w:val="00A26DE8"/>
    <w:rsid w:val="00A26E18"/>
    <w:rsid w:val="00A275F9"/>
    <w:rsid w:val="00A301C4"/>
    <w:rsid w:val="00A30C48"/>
    <w:rsid w:val="00A31036"/>
    <w:rsid w:val="00A3104C"/>
    <w:rsid w:val="00A31280"/>
    <w:rsid w:val="00A31821"/>
    <w:rsid w:val="00A3189E"/>
    <w:rsid w:val="00A3305D"/>
    <w:rsid w:val="00A3379D"/>
    <w:rsid w:val="00A338F1"/>
    <w:rsid w:val="00A33D9F"/>
    <w:rsid w:val="00A34716"/>
    <w:rsid w:val="00A34FE3"/>
    <w:rsid w:val="00A3516C"/>
    <w:rsid w:val="00A3550E"/>
    <w:rsid w:val="00A36BEC"/>
    <w:rsid w:val="00A36D97"/>
    <w:rsid w:val="00A3763D"/>
    <w:rsid w:val="00A40C32"/>
    <w:rsid w:val="00A40DD3"/>
    <w:rsid w:val="00A40EC2"/>
    <w:rsid w:val="00A40F73"/>
    <w:rsid w:val="00A41C06"/>
    <w:rsid w:val="00A41C59"/>
    <w:rsid w:val="00A42613"/>
    <w:rsid w:val="00A437FC"/>
    <w:rsid w:val="00A44259"/>
    <w:rsid w:val="00A44DA8"/>
    <w:rsid w:val="00A4685D"/>
    <w:rsid w:val="00A46BE2"/>
    <w:rsid w:val="00A47C6B"/>
    <w:rsid w:val="00A50361"/>
    <w:rsid w:val="00A50840"/>
    <w:rsid w:val="00A50CB9"/>
    <w:rsid w:val="00A519AB"/>
    <w:rsid w:val="00A51DB1"/>
    <w:rsid w:val="00A51FA4"/>
    <w:rsid w:val="00A52215"/>
    <w:rsid w:val="00A53C77"/>
    <w:rsid w:val="00A53D22"/>
    <w:rsid w:val="00A54513"/>
    <w:rsid w:val="00A55295"/>
    <w:rsid w:val="00A55812"/>
    <w:rsid w:val="00A5584F"/>
    <w:rsid w:val="00A567F6"/>
    <w:rsid w:val="00A56AF7"/>
    <w:rsid w:val="00A56B23"/>
    <w:rsid w:val="00A575C2"/>
    <w:rsid w:val="00A575E0"/>
    <w:rsid w:val="00A60391"/>
    <w:rsid w:val="00A60943"/>
    <w:rsid w:val="00A6102A"/>
    <w:rsid w:val="00A61829"/>
    <w:rsid w:val="00A61F18"/>
    <w:rsid w:val="00A62960"/>
    <w:rsid w:val="00A62BCB"/>
    <w:rsid w:val="00A62C2E"/>
    <w:rsid w:val="00A63302"/>
    <w:rsid w:val="00A63F77"/>
    <w:rsid w:val="00A64024"/>
    <w:rsid w:val="00A6412E"/>
    <w:rsid w:val="00A644F0"/>
    <w:rsid w:val="00A644F2"/>
    <w:rsid w:val="00A64D67"/>
    <w:rsid w:val="00A65B88"/>
    <w:rsid w:val="00A6627F"/>
    <w:rsid w:val="00A6666C"/>
    <w:rsid w:val="00A668E7"/>
    <w:rsid w:val="00A66EC7"/>
    <w:rsid w:val="00A6783A"/>
    <w:rsid w:val="00A67AC2"/>
    <w:rsid w:val="00A67BB1"/>
    <w:rsid w:val="00A67DA6"/>
    <w:rsid w:val="00A70561"/>
    <w:rsid w:val="00A70E79"/>
    <w:rsid w:val="00A71350"/>
    <w:rsid w:val="00A71D9E"/>
    <w:rsid w:val="00A72044"/>
    <w:rsid w:val="00A7270E"/>
    <w:rsid w:val="00A735DA"/>
    <w:rsid w:val="00A73D61"/>
    <w:rsid w:val="00A73F21"/>
    <w:rsid w:val="00A7450C"/>
    <w:rsid w:val="00A748CD"/>
    <w:rsid w:val="00A74A60"/>
    <w:rsid w:val="00A75014"/>
    <w:rsid w:val="00A7578D"/>
    <w:rsid w:val="00A75D60"/>
    <w:rsid w:val="00A7681E"/>
    <w:rsid w:val="00A7690E"/>
    <w:rsid w:val="00A769B8"/>
    <w:rsid w:val="00A76F02"/>
    <w:rsid w:val="00A777BC"/>
    <w:rsid w:val="00A77C6E"/>
    <w:rsid w:val="00A80B33"/>
    <w:rsid w:val="00A811D1"/>
    <w:rsid w:val="00A819C7"/>
    <w:rsid w:val="00A81C0D"/>
    <w:rsid w:val="00A81F1B"/>
    <w:rsid w:val="00A82712"/>
    <w:rsid w:val="00A82730"/>
    <w:rsid w:val="00A8281A"/>
    <w:rsid w:val="00A830A5"/>
    <w:rsid w:val="00A83329"/>
    <w:rsid w:val="00A835E9"/>
    <w:rsid w:val="00A8488E"/>
    <w:rsid w:val="00A84BEE"/>
    <w:rsid w:val="00A85118"/>
    <w:rsid w:val="00A85F40"/>
    <w:rsid w:val="00A86040"/>
    <w:rsid w:val="00A86AD9"/>
    <w:rsid w:val="00A902E2"/>
    <w:rsid w:val="00A90499"/>
    <w:rsid w:val="00A906D0"/>
    <w:rsid w:val="00A90AB2"/>
    <w:rsid w:val="00A925B2"/>
    <w:rsid w:val="00A929D7"/>
    <w:rsid w:val="00A92A53"/>
    <w:rsid w:val="00A9321C"/>
    <w:rsid w:val="00A9322E"/>
    <w:rsid w:val="00A932C5"/>
    <w:rsid w:val="00A93FE9"/>
    <w:rsid w:val="00A947B9"/>
    <w:rsid w:val="00A94BED"/>
    <w:rsid w:val="00A94CCB"/>
    <w:rsid w:val="00A951EB"/>
    <w:rsid w:val="00A95F28"/>
    <w:rsid w:val="00A9707E"/>
    <w:rsid w:val="00A976C2"/>
    <w:rsid w:val="00A97DAA"/>
    <w:rsid w:val="00A97EF9"/>
    <w:rsid w:val="00AA0128"/>
    <w:rsid w:val="00AA072E"/>
    <w:rsid w:val="00AA0755"/>
    <w:rsid w:val="00AA0F18"/>
    <w:rsid w:val="00AA17C2"/>
    <w:rsid w:val="00AA243D"/>
    <w:rsid w:val="00AA2490"/>
    <w:rsid w:val="00AA25CF"/>
    <w:rsid w:val="00AA345E"/>
    <w:rsid w:val="00AA4381"/>
    <w:rsid w:val="00AA50E0"/>
    <w:rsid w:val="00AA5811"/>
    <w:rsid w:val="00AA5CA5"/>
    <w:rsid w:val="00AA5E20"/>
    <w:rsid w:val="00AA6775"/>
    <w:rsid w:val="00AA6C1D"/>
    <w:rsid w:val="00AA7458"/>
    <w:rsid w:val="00AA7AD6"/>
    <w:rsid w:val="00AA7E51"/>
    <w:rsid w:val="00AB03E1"/>
    <w:rsid w:val="00AB05A9"/>
    <w:rsid w:val="00AB11D2"/>
    <w:rsid w:val="00AB1840"/>
    <w:rsid w:val="00AB1F9B"/>
    <w:rsid w:val="00AB2E41"/>
    <w:rsid w:val="00AB2F6D"/>
    <w:rsid w:val="00AB4FF0"/>
    <w:rsid w:val="00AB5B9D"/>
    <w:rsid w:val="00AB5E62"/>
    <w:rsid w:val="00AB640A"/>
    <w:rsid w:val="00AB7532"/>
    <w:rsid w:val="00AC043E"/>
    <w:rsid w:val="00AC089A"/>
    <w:rsid w:val="00AC0F1E"/>
    <w:rsid w:val="00AC1AD1"/>
    <w:rsid w:val="00AC1F5C"/>
    <w:rsid w:val="00AC1FE5"/>
    <w:rsid w:val="00AC2509"/>
    <w:rsid w:val="00AC3235"/>
    <w:rsid w:val="00AC355A"/>
    <w:rsid w:val="00AC38F7"/>
    <w:rsid w:val="00AC3B52"/>
    <w:rsid w:val="00AC3BAF"/>
    <w:rsid w:val="00AC3F77"/>
    <w:rsid w:val="00AC42A4"/>
    <w:rsid w:val="00AC4365"/>
    <w:rsid w:val="00AC4F04"/>
    <w:rsid w:val="00AC572F"/>
    <w:rsid w:val="00AC58F7"/>
    <w:rsid w:val="00AC5CA7"/>
    <w:rsid w:val="00AC69F7"/>
    <w:rsid w:val="00AC6C8F"/>
    <w:rsid w:val="00AC7448"/>
    <w:rsid w:val="00AC7F7B"/>
    <w:rsid w:val="00AD04AD"/>
    <w:rsid w:val="00AD07C0"/>
    <w:rsid w:val="00AD13C0"/>
    <w:rsid w:val="00AD16F0"/>
    <w:rsid w:val="00AD19B7"/>
    <w:rsid w:val="00AD267E"/>
    <w:rsid w:val="00AD2FC0"/>
    <w:rsid w:val="00AD4700"/>
    <w:rsid w:val="00AD4B09"/>
    <w:rsid w:val="00AD4D4F"/>
    <w:rsid w:val="00AD4EAB"/>
    <w:rsid w:val="00AD526D"/>
    <w:rsid w:val="00AD57AC"/>
    <w:rsid w:val="00AD60E3"/>
    <w:rsid w:val="00AD7060"/>
    <w:rsid w:val="00AE0EB4"/>
    <w:rsid w:val="00AE1322"/>
    <w:rsid w:val="00AE230C"/>
    <w:rsid w:val="00AE278C"/>
    <w:rsid w:val="00AE302C"/>
    <w:rsid w:val="00AE36A7"/>
    <w:rsid w:val="00AE38E0"/>
    <w:rsid w:val="00AE3A79"/>
    <w:rsid w:val="00AE3C7D"/>
    <w:rsid w:val="00AE4E19"/>
    <w:rsid w:val="00AE575B"/>
    <w:rsid w:val="00AE612A"/>
    <w:rsid w:val="00AE66B2"/>
    <w:rsid w:val="00AE6789"/>
    <w:rsid w:val="00AE67DA"/>
    <w:rsid w:val="00AE6BCF"/>
    <w:rsid w:val="00AE6E6F"/>
    <w:rsid w:val="00AE70A7"/>
    <w:rsid w:val="00AE7139"/>
    <w:rsid w:val="00AE7446"/>
    <w:rsid w:val="00AE7AE6"/>
    <w:rsid w:val="00AE7C53"/>
    <w:rsid w:val="00AE7F47"/>
    <w:rsid w:val="00AF0120"/>
    <w:rsid w:val="00AF02D7"/>
    <w:rsid w:val="00AF0390"/>
    <w:rsid w:val="00AF1177"/>
    <w:rsid w:val="00AF153A"/>
    <w:rsid w:val="00AF1647"/>
    <w:rsid w:val="00AF1908"/>
    <w:rsid w:val="00AF2CF9"/>
    <w:rsid w:val="00AF2E0A"/>
    <w:rsid w:val="00AF321E"/>
    <w:rsid w:val="00AF3777"/>
    <w:rsid w:val="00AF41F6"/>
    <w:rsid w:val="00AF51E2"/>
    <w:rsid w:val="00AF61DC"/>
    <w:rsid w:val="00AF65FB"/>
    <w:rsid w:val="00AF679D"/>
    <w:rsid w:val="00AF6FB2"/>
    <w:rsid w:val="00AF77F9"/>
    <w:rsid w:val="00AF7872"/>
    <w:rsid w:val="00AF7BC8"/>
    <w:rsid w:val="00AF7F7E"/>
    <w:rsid w:val="00B00185"/>
    <w:rsid w:val="00B00F65"/>
    <w:rsid w:val="00B01371"/>
    <w:rsid w:val="00B0232B"/>
    <w:rsid w:val="00B02E44"/>
    <w:rsid w:val="00B032A3"/>
    <w:rsid w:val="00B033DD"/>
    <w:rsid w:val="00B0351D"/>
    <w:rsid w:val="00B0423D"/>
    <w:rsid w:val="00B04DED"/>
    <w:rsid w:val="00B055AA"/>
    <w:rsid w:val="00B056E4"/>
    <w:rsid w:val="00B05B2B"/>
    <w:rsid w:val="00B05DD9"/>
    <w:rsid w:val="00B06D82"/>
    <w:rsid w:val="00B07760"/>
    <w:rsid w:val="00B07938"/>
    <w:rsid w:val="00B07A03"/>
    <w:rsid w:val="00B1085E"/>
    <w:rsid w:val="00B10A84"/>
    <w:rsid w:val="00B118C2"/>
    <w:rsid w:val="00B11EDB"/>
    <w:rsid w:val="00B11F7B"/>
    <w:rsid w:val="00B133E5"/>
    <w:rsid w:val="00B134CC"/>
    <w:rsid w:val="00B13664"/>
    <w:rsid w:val="00B13E6E"/>
    <w:rsid w:val="00B14151"/>
    <w:rsid w:val="00B1440D"/>
    <w:rsid w:val="00B145DA"/>
    <w:rsid w:val="00B14A14"/>
    <w:rsid w:val="00B14B40"/>
    <w:rsid w:val="00B15BC1"/>
    <w:rsid w:val="00B15D42"/>
    <w:rsid w:val="00B16181"/>
    <w:rsid w:val="00B171E2"/>
    <w:rsid w:val="00B17325"/>
    <w:rsid w:val="00B17944"/>
    <w:rsid w:val="00B20ABE"/>
    <w:rsid w:val="00B20CCC"/>
    <w:rsid w:val="00B211FF"/>
    <w:rsid w:val="00B218CA"/>
    <w:rsid w:val="00B21B05"/>
    <w:rsid w:val="00B21D2E"/>
    <w:rsid w:val="00B22EE0"/>
    <w:rsid w:val="00B230AB"/>
    <w:rsid w:val="00B2314A"/>
    <w:rsid w:val="00B23E8F"/>
    <w:rsid w:val="00B24302"/>
    <w:rsid w:val="00B246C4"/>
    <w:rsid w:val="00B253DF"/>
    <w:rsid w:val="00B25731"/>
    <w:rsid w:val="00B27615"/>
    <w:rsid w:val="00B30305"/>
    <w:rsid w:val="00B306F9"/>
    <w:rsid w:val="00B31023"/>
    <w:rsid w:val="00B31061"/>
    <w:rsid w:val="00B31229"/>
    <w:rsid w:val="00B31356"/>
    <w:rsid w:val="00B314CA"/>
    <w:rsid w:val="00B314F5"/>
    <w:rsid w:val="00B317C2"/>
    <w:rsid w:val="00B31B0D"/>
    <w:rsid w:val="00B3241A"/>
    <w:rsid w:val="00B32636"/>
    <w:rsid w:val="00B32BD7"/>
    <w:rsid w:val="00B32D68"/>
    <w:rsid w:val="00B337C0"/>
    <w:rsid w:val="00B3536B"/>
    <w:rsid w:val="00B35D44"/>
    <w:rsid w:val="00B3605C"/>
    <w:rsid w:val="00B365B1"/>
    <w:rsid w:val="00B36E5B"/>
    <w:rsid w:val="00B36F09"/>
    <w:rsid w:val="00B37CAC"/>
    <w:rsid w:val="00B40083"/>
    <w:rsid w:val="00B41AE0"/>
    <w:rsid w:val="00B41B5D"/>
    <w:rsid w:val="00B41C00"/>
    <w:rsid w:val="00B420C0"/>
    <w:rsid w:val="00B42738"/>
    <w:rsid w:val="00B434B3"/>
    <w:rsid w:val="00B43657"/>
    <w:rsid w:val="00B43961"/>
    <w:rsid w:val="00B43A59"/>
    <w:rsid w:val="00B44A67"/>
    <w:rsid w:val="00B44AA9"/>
    <w:rsid w:val="00B45386"/>
    <w:rsid w:val="00B45391"/>
    <w:rsid w:val="00B46276"/>
    <w:rsid w:val="00B462E5"/>
    <w:rsid w:val="00B46729"/>
    <w:rsid w:val="00B46E01"/>
    <w:rsid w:val="00B47491"/>
    <w:rsid w:val="00B502F0"/>
    <w:rsid w:val="00B50414"/>
    <w:rsid w:val="00B50B46"/>
    <w:rsid w:val="00B50B8D"/>
    <w:rsid w:val="00B51457"/>
    <w:rsid w:val="00B52EE3"/>
    <w:rsid w:val="00B532B6"/>
    <w:rsid w:val="00B53C9F"/>
    <w:rsid w:val="00B540AC"/>
    <w:rsid w:val="00B553F2"/>
    <w:rsid w:val="00B55913"/>
    <w:rsid w:val="00B55C49"/>
    <w:rsid w:val="00B566F3"/>
    <w:rsid w:val="00B567F9"/>
    <w:rsid w:val="00B56EC8"/>
    <w:rsid w:val="00B5705C"/>
    <w:rsid w:val="00B5726D"/>
    <w:rsid w:val="00B57555"/>
    <w:rsid w:val="00B57639"/>
    <w:rsid w:val="00B57FC9"/>
    <w:rsid w:val="00B6027E"/>
    <w:rsid w:val="00B61065"/>
    <w:rsid w:val="00B612BB"/>
    <w:rsid w:val="00B61449"/>
    <w:rsid w:val="00B617EA"/>
    <w:rsid w:val="00B6200F"/>
    <w:rsid w:val="00B622C1"/>
    <w:rsid w:val="00B623EC"/>
    <w:rsid w:val="00B625A6"/>
    <w:rsid w:val="00B625EE"/>
    <w:rsid w:val="00B627BB"/>
    <w:rsid w:val="00B62D2E"/>
    <w:rsid w:val="00B63CC5"/>
    <w:rsid w:val="00B64F28"/>
    <w:rsid w:val="00B65AFE"/>
    <w:rsid w:val="00B66243"/>
    <w:rsid w:val="00B667E8"/>
    <w:rsid w:val="00B667EC"/>
    <w:rsid w:val="00B66DBB"/>
    <w:rsid w:val="00B67573"/>
    <w:rsid w:val="00B70525"/>
    <w:rsid w:val="00B70D02"/>
    <w:rsid w:val="00B70D77"/>
    <w:rsid w:val="00B70F82"/>
    <w:rsid w:val="00B7118F"/>
    <w:rsid w:val="00B716F8"/>
    <w:rsid w:val="00B71B09"/>
    <w:rsid w:val="00B721A6"/>
    <w:rsid w:val="00B72B63"/>
    <w:rsid w:val="00B73744"/>
    <w:rsid w:val="00B73CDA"/>
    <w:rsid w:val="00B73D6E"/>
    <w:rsid w:val="00B75E8F"/>
    <w:rsid w:val="00B764B5"/>
    <w:rsid w:val="00B76500"/>
    <w:rsid w:val="00B76BEC"/>
    <w:rsid w:val="00B779AE"/>
    <w:rsid w:val="00B77A78"/>
    <w:rsid w:val="00B77B79"/>
    <w:rsid w:val="00B77BCA"/>
    <w:rsid w:val="00B77ECA"/>
    <w:rsid w:val="00B77F4B"/>
    <w:rsid w:val="00B8033A"/>
    <w:rsid w:val="00B805E9"/>
    <w:rsid w:val="00B80C11"/>
    <w:rsid w:val="00B80FCA"/>
    <w:rsid w:val="00B82224"/>
    <w:rsid w:val="00B82451"/>
    <w:rsid w:val="00B82499"/>
    <w:rsid w:val="00B8257B"/>
    <w:rsid w:val="00B82600"/>
    <w:rsid w:val="00B82ABE"/>
    <w:rsid w:val="00B82D75"/>
    <w:rsid w:val="00B830E5"/>
    <w:rsid w:val="00B836A7"/>
    <w:rsid w:val="00B83866"/>
    <w:rsid w:val="00B83EC1"/>
    <w:rsid w:val="00B84089"/>
    <w:rsid w:val="00B8479C"/>
    <w:rsid w:val="00B857A1"/>
    <w:rsid w:val="00B85EBE"/>
    <w:rsid w:val="00B862EA"/>
    <w:rsid w:val="00B8721C"/>
    <w:rsid w:val="00B87276"/>
    <w:rsid w:val="00B87C0A"/>
    <w:rsid w:val="00B87FC5"/>
    <w:rsid w:val="00B90491"/>
    <w:rsid w:val="00B90EC0"/>
    <w:rsid w:val="00B91DF3"/>
    <w:rsid w:val="00B91FD0"/>
    <w:rsid w:val="00B941D2"/>
    <w:rsid w:val="00B94AE1"/>
    <w:rsid w:val="00B95896"/>
    <w:rsid w:val="00B95A7B"/>
    <w:rsid w:val="00B963A2"/>
    <w:rsid w:val="00B96482"/>
    <w:rsid w:val="00B96488"/>
    <w:rsid w:val="00B96581"/>
    <w:rsid w:val="00B96B4B"/>
    <w:rsid w:val="00B97129"/>
    <w:rsid w:val="00B97FD4"/>
    <w:rsid w:val="00BA0695"/>
    <w:rsid w:val="00BA0BC9"/>
    <w:rsid w:val="00BA1584"/>
    <w:rsid w:val="00BA1635"/>
    <w:rsid w:val="00BA1C28"/>
    <w:rsid w:val="00BA21D1"/>
    <w:rsid w:val="00BA22E4"/>
    <w:rsid w:val="00BA34A7"/>
    <w:rsid w:val="00BA39E6"/>
    <w:rsid w:val="00BA4628"/>
    <w:rsid w:val="00BA4B07"/>
    <w:rsid w:val="00BA4FE2"/>
    <w:rsid w:val="00BA51A3"/>
    <w:rsid w:val="00BA55B9"/>
    <w:rsid w:val="00BA5905"/>
    <w:rsid w:val="00BA6E16"/>
    <w:rsid w:val="00BA6F94"/>
    <w:rsid w:val="00BB077F"/>
    <w:rsid w:val="00BB128C"/>
    <w:rsid w:val="00BB1987"/>
    <w:rsid w:val="00BB19A8"/>
    <w:rsid w:val="00BB1C2B"/>
    <w:rsid w:val="00BB1C2E"/>
    <w:rsid w:val="00BB2DA3"/>
    <w:rsid w:val="00BB2FD9"/>
    <w:rsid w:val="00BB3545"/>
    <w:rsid w:val="00BB498B"/>
    <w:rsid w:val="00BB4E9B"/>
    <w:rsid w:val="00BB5219"/>
    <w:rsid w:val="00BB572D"/>
    <w:rsid w:val="00BB5A0E"/>
    <w:rsid w:val="00BB63FA"/>
    <w:rsid w:val="00BB6D11"/>
    <w:rsid w:val="00BB707F"/>
    <w:rsid w:val="00BB7B86"/>
    <w:rsid w:val="00BB7CAD"/>
    <w:rsid w:val="00BB7F4F"/>
    <w:rsid w:val="00BC0982"/>
    <w:rsid w:val="00BC14FF"/>
    <w:rsid w:val="00BC169B"/>
    <w:rsid w:val="00BC2205"/>
    <w:rsid w:val="00BC2B77"/>
    <w:rsid w:val="00BC2BC9"/>
    <w:rsid w:val="00BC2E8A"/>
    <w:rsid w:val="00BC300B"/>
    <w:rsid w:val="00BC49E8"/>
    <w:rsid w:val="00BC4A1D"/>
    <w:rsid w:val="00BC5F46"/>
    <w:rsid w:val="00BC6710"/>
    <w:rsid w:val="00BC6B22"/>
    <w:rsid w:val="00BC6ED3"/>
    <w:rsid w:val="00BC7006"/>
    <w:rsid w:val="00BC798D"/>
    <w:rsid w:val="00BC7CC0"/>
    <w:rsid w:val="00BD0D2C"/>
    <w:rsid w:val="00BD2A7B"/>
    <w:rsid w:val="00BD2B94"/>
    <w:rsid w:val="00BD3874"/>
    <w:rsid w:val="00BD3980"/>
    <w:rsid w:val="00BD4258"/>
    <w:rsid w:val="00BD49AF"/>
    <w:rsid w:val="00BD56C4"/>
    <w:rsid w:val="00BD5739"/>
    <w:rsid w:val="00BD6565"/>
    <w:rsid w:val="00BD65EF"/>
    <w:rsid w:val="00BD670B"/>
    <w:rsid w:val="00BD6D06"/>
    <w:rsid w:val="00BD6DEC"/>
    <w:rsid w:val="00BD7641"/>
    <w:rsid w:val="00BE0FBA"/>
    <w:rsid w:val="00BE1201"/>
    <w:rsid w:val="00BE1633"/>
    <w:rsid w:val="00BE17E1"/>
    <w:rsid w:val="00BE1AE0"/>
    <w:rsid w:val="00BE1B72"/>
    <w:rsid w:val="00BE24C8"/>
    <w:rsid w:val="00BE25C9"/>
    <w:rsid w:val="00BE2941"/>
    <w:rsid w:val="00BE3514"/>
    <w:rsid w:val="00BE3B01"/>
    <w:rsid w:val="00BE3FD9"/>
    <w:rsid w:val="00BE4308"/>
    <w:rsid w:val="00BE4565"/>
    <w:rsid w:val="00BE45B7"/>
    <w:rsid w:val="00BE46A3"/>
    <w:rsid w:val="00BE47FA"/>
    <w:rsid w:val="00BE4982"/>
    <w:rsid w:val="00BE4EE4"/>
    <w:rsid w:val="00BE55AE"/>
    <w:rsid w:val="00BE561A"/>
    <w:rsid w:val="00BE6070"/>
    <w:rsid w:val="00BE7366"/>
    <w:rsid w:val="00BE7962"/>
    <w:rsid w:val="00BF0C81"/>
    <w:rsid w:val="00BF0F51"/>
    <w:rsid w:val="00BF1122"/>
    <w:rsid w:val="00BF1D3A"/>
    <w:rsid w:val="00BF1FE3"/>
    <w:rsid w:val="00BF2E7B"/>
    <w:rsid w:val="00BF3831"/>
    <w:rsid w:val="00BF4E83"/>
    <w:rsid w:val="00BF5CC3"/>
    <w:rsid w:val="00BF65EF"/>
    <w:rsid w:val="00C00A9E"/>
    <w:rsid w:val="00C00BD4"/>
    <w:rsid w:val="00C02C6F"/>
    <w:rsid w:val="00C03224"/>
    <w:rsid w:val="00C032F7"/>
    <w:rsid w:val="00C03A19"/>
    <w:rsid w:val="00C04416"/>
    <w:rsid w:val="00C045FA"/>
    <w:rsid w:val="00C0464B"/>
    <w:rsid w:val="00C046E5"/>
    <w:rsid w:val="00C04771"/>
    <w:rsid w:val="00C04A5C"/>
    <w:rsid w:val="00C050FA"/>
    <w:rsid w:val="00C05931"/>
    <w:rsid w:val="00C066B2"/>
    <w:rsid w:val="00C06E42"/>
    <w:rsid w:val="00C0714C"/>
    <w:rsid w:val="00C0715C"/>
    <w:rsid w:val="00C07E36"/>
    <w:rsid w:val="00C10C51"/>
    <w:rsid w:val="00C10E9A"/>
    <w:rsid w:val="00C11AE2"/>
    <w:rsid w:val="00C12058"/>
    <w:rsid w:val="00C126DC"/>
    <w:rsid w:val="00C12853"/>
    <w:rsid w:val="00C12DE0"/>
    <w:rsid w:val="00C13360"/>
    <w:rsid w:val="00C1336A"/>
    <w:rsid w:val="00C1362E"/>
    <w:rsid w:val="00C13720"/>
    <w:rsid w:val="00C1517D"/>
    <w:rsid w:val="00C153EF"/>
    <w:rsid w:val="00C158B9"/>
    <w:rsid w:val="00C15DC1"/>
    <w:rsid w:val="00C15DE7"/>
    <w:rsid w:val="00C164D5"/>
    <w:rsid w:val="00C16639"/>
    <w:rsid w:val="00C1725C"/>
    <w:rsid w:val="00C17C66"/>
    <w:rsid w:val="00C20106"/>
    <w:rsid w:val="00C2070A"/>
    <w:rsid w:val="00C20EA9"/>
    <w:rsid w:val="00C210C4"/>
    <w:rsid w:val="00C21436"/>
    <w:rsid w:val="00C21528"/>
    <w:rsid w:val="00C21B12"/>
    <w:rsid w:val="00C21CE2"/>
    <w:rsid w:val="00C22780"/>
    <w:rsid w:val="00C229F5"/>
    <w:rsid w:val="00C232E0"/>
    <w:rsid w:val="00C24071"/>
    <w:rsid w:val="00C24211"/>
    <w:rsid w:val="00C256EC"/>
    <w:rsid w:val="00C25DE3"/>
    <w:rsid w:val="00C26134"/>
    <w:rsid w:val="00C26255"/>
    <w:rsid w:val="00C26463"/>
    <w:rsid w:val="00C269EF"/>
    <w:rsid w:val="00C27254"/>
    <w:rsid w:val="00C30C4C"/>
    <w:rsid w:val="00C311F6"/>
    <w:rsid w:val="00C31637"/>
    <w:rsid w:val="00C32B37"/>
    <w:rsid w:val="00C32B9A"/>
    <w:rsid w:val="00C351C1"/>
    <w:rsid w:val="00C35918"/>
    <w:rsid w:val="00C35F53"/>
    <w:rsid w:val="00C3620C"/>
    <w:rsid w:val="00C367C2"/>
    <w:rsid w:val="00C36C24"/>
    <w:rsid w:val="00C376D6"/>
    <w:rsid w:val="00C40380"/>
    <w:rsid w:val="00C408DF"/>
    <w:rsid w:val="00C409FC"/>
    <w:rsid w:val="00C40D42"/>
    <w:rsid w:val="00C40DFB"/>
    <w:rsid w:val="00C415F2"/>
    <w:rsid w:val="00C41C5C"/>
    <w:rsid w:val="00C425C2"/>
    <w:rsid w:val="00C42739"/>
    <w:rsid w:val="00C429D3"/>
    <w:rsid w:val="00C42C07"/>
    <w:rsid w:val="00C42DE1"/>
    <w:rsid w:val="00C43378"/>
    <w:rsid w:val="00C43398"/>
    <w:rsid w:val="00C44244"/>
    <w:rsid w:val="00C44F44"/>
    <w:rsid w:val="00C44FD5"/>
    <w:rsid w:val="00C4539E"/>
    <w:rsid w:val="00C45C5B"/>
    <w:rsid w:val="00C460EE"/>
    <w:rsid w:val="00C471E9"/>
    <w:rsid w:val="00C4782B"/>
    <w:rsid w:val="00C47BD0"/>
    <w:rsid w:val="00C47D8C"/>
    <w:rsid w:val="00C47FBF"/>
    <w:rsid w:val="00C50ABE"/>
    <w:rsid w:val="00C51966"/>
    <w:rsid w:val="00C5298F"/>
    <w:rsid w:val="00C533AA"/>
    <w:rsid w:val="00C53816"/>
    <w:rsid w:val="00C53CC0"/>
    <w:rsid w:val="00C5470C"/>
    <w:rsid w:val="00C55416"/>
    <w:rsid w:val="00C56FD7"/>
    <w:rsid w:val="00C57214"/>
    <w:rsid w:val="00C5754A"/>
    <w:rsid w:val="00C5764A"/>
    <w:rsid w:val="00C57BDC"/>
    <w:rsid w:val="00C6016E"/>
    <w:rsid w:val="00C602D2"/>
    <w:rsid w:val="00C60AE9"/>
    <w:rsid w:val="00C613D5"/>
    <w:rsid w:val="00C6156B"/>
    <w:rsid w:val="00C6170A"/>
    <w:rsid w:val="00C61836"/>
    <w:rsid w:val="00C6291D"/>
    <w:rsid w:val="00C62936"/>
    <w:rsid w:val="00C62F80"/>
    <w:rsid w:val="00C63662"/>
    <w:rsid w:val="00C638D9"/>
    <w:rsid w:val="00C639BF"/>
    <w:rsid w:val="00C64268"/>
    <w:rsid w:val="00C64711"/>
    <w:rsid w:val="00C64C18"/>
    <w:rsid w:val="00C65D14"/>
    <w:rsid w:val="00C6645C"/>
    <w:rsid w:val="00C66FBE"/>
    <w:rsid w:val="00C67A19"/>
    <w:rsid w:val="00C67BDE"/>
    <w:rsid w:val="00C67DC7"/>
    <w:rsid w:val="00C70708"/>
    <w:rsid w:val="00C70E04"/>
    <w:rsid w:val="00C7102F"/>
    <w:rsid w:val="00C715B3"/>
    <w:rsid w:val="00C7196D"/>
    <w:rsid w:val="00C71BEE"/>
    <w:rsid w:val="00C71EF3"/>
    <w:rsid w:val="00C72035"/>
    <w:rsid w:val="00C72153"/>
    <w:rsid w:val="00C727F8"/>
    <w:rsid w:val="00C72A17"/>
    <w:rsid w:val="00C73580"/>
    <w:rsid w:val="00C74A46"/>
    <w:rsid w:val="00C74B7D"/>
    <w:rsid w:val="00C75CE2"/>
    <w:rsid w:val="00C7648D"/>
    <w:rsid w:val="00C769E0"/>
    <w:rsid w:val="00C76B1E"/>
    <w:rsid w:val="00C77173"/>
    <w:rsid w:val="00C77EDA"/>
    <w:rsid w:val="00C77F10"/>
    <w:rsid w:val="00C80C71"/>
    <w:rsid w:val="00C80D85"/>
    <w:rsid w:val="00C80DA6"/>
    <w:rsid w:val="00C8116C"/>
    <w:rsid w:val="00C81437"/>
    <w:rsid w:val="00C81498"/>
    <w:rsid w:val="00C81702"/>
    <w:rsid w:val="00C8199C"/>
    <w:rsid w:val="00C821DB"/>
    <w:rsid w:val="00C82B0C"/>
    <w:rsid w:val="00C832D4"/>
    <w:rsid w:val="00C83EB3"/>
    <w:rsid w:val="00C84774"/>
    <w:rsid w:val="00C84A8C"/>
    <w:rsid w:val="00C84B6B"/>
    <w:rsid w:val="00C857A0"/>
    <w:rsid w:val="00C859EC"/>
    <w:rsid w:val="00C860BD"/>
    <w:rsid w:val="00C8617F"/>
    <w:rsid w:val="00C868E4"/>
    <w:rsid w:val="00C86DDA"/>
    <w:rsid w:val="00C87228"/>
    <w:rsid w:val="00C87627"/>
    <w:rsid w:val="00C90C2A"/>
    <w:rsid w:val="00C91C18"/>
    <w:rsid w:val="00C921CA"/>
    <w:rsid w:val="00C92831"/>
    <w:rsid w:val="00C93078"/>
    <w:rsid w:val="00C930C5"/>
    <w:rsid w:val="00C93128"/>
    <w:rsid w:val="00C9395B"/>
    <w:rsid w:val="00C93A79"/>
    <w:rsid w:val="00C943B8"/>
    <w:rsid w:val="00C94471"/>
    <w:rsid w:val="00C94718"/>
    <w:rsid w:val="00C94810"/>
    <w:rsid w:val="00C94DD6"/>
    <w:rsid w:val="00C94E39"/>
    <w:rsid w:val="00C9561A"/>
    <w:rsid w:val="00C95858"/>
    <w:rsid w:val="00C968E4"/>
    <w:rsid w:val="00C96B7D"/>
    <w:rsid w:val="00C96D1D"/>
    <w:rsid w:val="00C96FE7"/>
    <w:rsid w:val="00C9755C"/>
    <w:rsid w:val="00C97AEA"/>
    <w:rsid w:val="00CA064D"/>
    <w:rsid w:val="00CA1BE3"/>
    <w:rsid w:val="00CA2168"/>
    <w:rsid w:val="00CA2319"/>
    <w:rsid w:val="00CA2492"/>
    <w:rsid w:val="00CA32D8"/>
    <w:rsid w:val="00CA5D74"/>
    <w:rsid w:val="00CA65E1"/>
    <w:rsid w:val="00CA68F6"/>
    <w:rsid w:val="00CB07C4"/>
    <w:rsid w:val="00CB0FCF"/>
    <w:rsid w:val="00CB1329"/>
    <w:rsid w:val="00CB26B8"/>
    <w:rsid w:val="00CB2BFF"/>
    <w:rsid w:val="00CB36FC"/>
    <w:rsid w:val="00CB371D"/>
    <w:rsid w:val="00CB4694"/>
    <w:rsid w:val="00CB4ED9"/>
    <w:rsid w:val="00CB5112"/>
    <w:rsid w:val="00CB5613"/>
    <w:rsid w:val="00CB62B1"/>
    <w:rsid w:val="00CB692D"/>
    <w:rsid w:val="00CB7978"/>
    <w:rsid w:val="00CB7C89"/>
    <w:rsid w:val="00CC0180"/>
    <w:rsid w:val="00CC0197"/>
    <w:rsid w:val="00CC12CF"/>
    <w:rsid w:val="00CC1977"/>
    <w:rsid w:val="00CC1E29"/>
    <w:rsid w:val="00CC2379"/>
    <w:rsid w:val="00CC245D"/>
    <w:rsid w:val="00CC35FC"/>
    <w:rsid w:val="00CC3E43"/>
    <w:rsid w:val="00CC4C2C"/>
    <w:rsid w:val="00CC4FD7"/>
    <w:rsid w:val="00CC599D"/>
    <w:rsid w:val="00CC5E63"/>
    <w:rsid w:val="00CC650E"/>
    <w:rsid w:val="00CC6700"/>
    <w:rsid w:val="00CC677F"/>
    <w:rsid w:val="00CC6A1E"/>
    <w:rsid w:val="00CC6EB8"/>
    <w:rsid w:val="00CC71C1"/>
    <w:rsid w:val="00CC795D"/>
    <w:rsid w:val="00CC7D73"/>
    <w:rsid w:val="00CD093B"/>
    <w:rsid w:val="00CD18B9"/>
    <w:rsid w:val="00CD22A4"/>
    <w:rsid w:val="00CD2842"/>
    <w:rsid w:val="00CD2A56"/>
    <w:rsid w:val="00CD2C69"/>
    <w:rsid w:val="00CD3576"/>
    <w:rsid w:val="00CD35D5"/>
    <w:rsid w:val="00CD3D92"/>
    <w:rsid w:val="00CD40A6"/>
    <w:rsid w:val="00CD4B9C"/>
    <w:rsid w:val="00CD4EA4"/>
    <w:rsid w:val="00CD5163"/>
    <w:rsid w:val="00CD72D3"/>
    <w:rsid w:val="00CD7368"/>
    <w:rsid w:val="00CD750A"/>
    <w:rsid w:val="00CD79FC"/>
    <w:rsid w:val="00CD7C25"/>
    <w:rsid w:val="00CD7D3D"/>
    <w:rsid w:val="00CE03EA"/>
    <w:rsid w:val="00CE047E"/>
    <w:rsid w:val="00CE054D"/>
    <w:rsid w:val="00CE0877"/>
    <w:rsid w:val="00CE141B"/>
    <w:rsid w:val="00CE1787"/>
    <w:rsid w:val="00CE301E"/>
    <w:rsid w:val="00CE35C3"/>
    <w:rsid w:val="00CE3ED2"/>
    <w:rsid w:val="00CE4327"/>
    <w:rsid w:val="00CE4711"/>
    <w:rsid w:val="00CE4B71"/>
    <w:rsid w:val="00CE5984"/>
    <w:rsid w:val="00CE5CF5"/>
    <w:rsid w:val="00CE5D49"/>
    <w:rsid w:val="00CE6426"/>
    <w:rsid w:val="00CE6D88"/>
    <w:rsid w:val="00CE73A4"/>
    <w:rsid w:val="00CE79D8"/>
    <w:rsid w:val="00CE7F01"/>
    <w:rsid w:val="00CF0A1C"/>
    <w:rsid w:val="00CF0AD4"/>
    <w:rsid w:val="00CF0E1A"/>
    <w:rsid w:val="00CF1510"/>
    <w:rsid w:val="00CF15D3"/>
    <w:rsid w:val="00CF1DD0"/>
    <w:rsid w:val="00CF1F26"/>
    <w:rsid w:val="00CF30FE"/>
    <w:rsid w:val="00CF34B0"/>
    <w:rsid w:val="00CF3ECD"/>
    <w:rsid w:val="00CF46C0"/>
    <w:rsid w:val="00CF5CC6"/>
    <w:rsid w:val="00CF5F9E"/>
    <w:rsid w:val="00CF608E"/>
    <w:rsid w:val="00CF69C2"/>
    <w:rsid w:val="00D00BB7"/>
    <w:rsid w:val="00D010D7"/>
    <w:rsid w:val="00D01960"/>
    <w:rsid w:val="00D01C2A"/>
    <w:rsid w:val="00D01FF2"/>
    <w:rsid w:val="00D02AF9"/>
    <w:rsid w:val="00D02D11"/>
    <w:rsid w:val="00D03179"/>
    <w:rsid w:val="00D0336E"/>
    <w:rsid w:val="00D03CE5"/>
    <w:rsid w:val="00D049E6"/>
    <w:rsid w:val="00D04D99"/>
    <w:rsid w:val="00D057C8"/>
    <w:rsid w:val="00D05B0B"/>
    <w:rsid w:val="00D05CF7"/>
    <w:rsid w:val="00D06434"/>
    <w:rsid w:val="00D07E59"/>
    <w:rsid w:val="00D10299"/>
    <w:rsid w:val="00D1063C"/>
    <w:rsid w:val="00D10A09"/>
    <w:rsid w:val="00D10B58"/>
    <w:rsid w:val="00D10BBF"/>
    <w:rsid w:val="00D11699"/>
    <w:rsid w:val="00D1176A"/>
    <w:rsid w:val="00D1208D"/>
    <w:rsid w:val="00D1248A"/>
    <w:rsid w:val="00D1280E"/>
    <w:rsid w:val="00D12BFE"/>
    <w:rsid w:val="00D12ED3"/>
    <w:rsid w:val="00D13567"/>
    <w:rsid w:val="00D1386D"/>
    <w:rsid w:val="00D13E4F"/>
    <w:rsid w:val="00D1401D"/>
    <w:rsid w:val="00D146F5"/>
    <w:rsid w:val="00D151D8"/>
    <w:rsid w:val="00D154B7"/>
    <w:rsid w:val="00D15CCE"/>
    <w:rsid w:val="00D15E53"/>
    <w:rsid w:val="00D16232"/>
    <w:rsid w:val="00D171BA"/>
    <w:rsid w:val="00D21135"/>
    <w:rsid w:val="00D2155E"/>
    <w:rsid w:val="00D21AA1"/>
    <w:rsid w:val="00D21B7B"/>
    <w:rsid w:val="00D21DF9"/>
    <w:rsid w:val="00D2375A"/>
    <w:rsid w:val="00D239A7"/>
    <w:rsid w:val="00D247C8"/>
    <w:rsid w:val="00D252BC"/>
    <w:rsid w:val="00D2552A"/>
    <w:rsid w:val="00D256FF"/>
    <w:rsid w:val="00D257F3"/>
    <w:rsid w:val="00D26191"/>
    <w:rsid w:val="00D261A0"/>
    <w:rsid w:val="00D26A6D"/>
    <w:rsid w:val="00D27A37"/>
    <w:rsid w:val="00D301EF"/>
    <w:rsid w:val="00D30E88"/>
    <w:rsid w:val="00D31412"/>
    <w:rsid w:val="00D3174E"/>
    <w:rsid w:val="00D31AAE"/>
    <w:rsid w:val="00D31E37"/>
    <w:rsid w:val="00D32BE4"/>
    <w:rsid w:val="00D32FD6"/>
    <w:rsid w:val="00D33C99"/>
    <w:rsid w:val="00D33F60"/>
    <w:rsid w:val="00D34453"/>
    <w:rsid w:val="00D34941"/>
    <w:rsid w:val="00D34BEC"/>
    <w:rsid w:val="00D34C45"/>
    <w:rsid w:val="00D34CC5"/>
    <w:rsid w:val="00D34D97"/>
    <w:rsid w:val="00D34E68"/>
    <w:rsid w:val="00D357CE"/>
    <w:rsid w:val="00D35842"/>
    <w:rsid w:val="00D362C9"/>
    <w:rsid w:val="00D36445"/>
    <w:rsid w:val="00D36711"/>
    <w:rsid w:val="00D36BE5"/>
    <w:rsid w:val="00D3773D"/>
    <w:rsid w:val="00D41075"/>
    <w:rsid w:val="00D417C9"/>
    <w:rsid w:val="00D417E9"/>
    <w:rsid w:val="00D41B3F"/>
    <w:rsid w:val="00D426C1"/>
    <w:rsid w:val="00D42A6B"/>
    <w:rsid w:val="00D42B6F"/>
    <w:rsid w:val="00D4415B"/>
    <w:rsid w:val="00D44696"/>
    <w:rsid w:val="00D446AB"/>
    <w:rsid w:val="00D44883"/>
    <w:rsid w:val="00D449FB"/>
    <w:rsid w:val="00D44A37"/>
    <w:rsid w:val="00D45807"/>
    <w:rsid w:val="00D45B14"/>
    <w:rsid w:val="00D46E35"/>
    <w:rsid w:val="00D50186"/>
    <w:rsid w:val="00D502FB"/>
    <w:rsid w:val="00D50D38"/>
    <w:rsid w:val="00D5130D"/>
    <w:rsid w:val="00D5156B"/>
    <w:rsid w:val="00D5265A"/>
    <w:rsid w:val="00D53AE8"/>
    <w:rsid w:val="00D54108"/>
    <w:rsid w:val="00D541CE"/>
    <w:rsid w:val="00D544FE"/>
    <w:rsid w:val="00D550A8"/>
    <w:rsid w:val="00D5562C"/>
    <w:rsid w:val="00D564CF"/>
    <w:rsid w:val="00D56B24"/>
    <w:rsid w:val="00D5760E"/>
    <w:rsid w:val="00D576BB"/>
    <w:rsid w:val="00D60103"/>
    <w:rsid w:val="00D601C8"/>
    <w:rsid w:val="00D615FB"/>
    <w:rsid w:val="00D616B7"/>
    <w:rsid w:val="00D616E8"/>
    <w:rsid w:val="00D61EBF"/>
    <w:rsid w:val="00D6217C"/>
    <w:rsid w:val="00D62241"/>
    <w:rsid w:val="00D62A12"/>
    <w:rsid w:val="00D63504"/>
    <w:rsid w:val="00D63BE7"/>
    <w:rsid w:val="00D63D4F"/>
    <w:rsid w:val="00D6403C"/>
    <w:rsid w:val="00D64F70"/>
    <w:rsid w:val="00D650F6"/>
    <w:rsid w:val="00D65324"/>
    <w:rsid w:val="00D6554A"/>
    <w:rsid w:val="00D661E2"/>
    <w:rsid w:val="00D66C48"/>
    <w:rsid w:val="00D66FE7"/>
    <w:rsid w:val="00D67395"/>
    <w:rsid w:val="00D707EB"/>
    <w:rsid w:val="00D70CDF"/>
    <w:rsid w:val="00D710F1"/>
    <w:rsid w:val="00D71CE1"/>
    <w:rsid w:val="00D72398"/>
    <w:rsid w:val="00D725CC"/>
    <w:rsid w:val="00D73638"/>
    <w:rsid w:val="00D73C20"/>
    <w:rsid w:val="00D7428D"/>
    <w:rsid w:val="00D74354"/>
    <w:rsid w:val="00D7569A"/>
    <w:rsid w:val="00D757B3"/>
    <w:rsid w:val="00D763EF"/>
    <w:rsid w:val="00D765C3"/>
    <w:rsid w:val="00D768E3"/>
    <w:rsid w:val="00D8113B"/>
    <w:rsid w:val="00D81BCA"/>
    <w:rsid w:val="00D81D42"/>
    <w:rsid w:val="00D82425"/>
    <w:rsid w:val="00D82495"/>
    <w:rsid w:val="00D82B42"/>
    <w:rsid w:val="00D82B79"/>
    <w:rsid w:val="00D82D09"/>
    <w:rsid w:val="00D83D4C"/>
    <w:rsid w:val="00D846EF"/>
    <w:rsid w:val="00D84755"/>
    <w:rsid w:val="00D84B7D"/>
    <w:rsid w:val="00D8505E"/>
    <w:rsid w:val="00D853FC"/>
    <w:rsid w:val="00D85456"/>
    <w:rsid w:val="00D85B5A"/>
    <w:rsid w:val="00D860AB"/>
    <w:rsid w:val="00D86310"/>
    <w:rsid w:val="00D868B2"/>
    <w:rsid w:val="00D86A2F"/>
    <w:rsid w:val="00D86E29"/>
    <w:rsid w:val="00D874D2"/>
    <w:rsid w:val="00D875FD"/>
    <w:rsid w:val="00D87A79"/>
    <w:rsid w:val="00D905FC"/>
    <w:rsid w:val="00D90A95"/>
    <w:rsid w:val="00D91DF2"/>
    <w:rsid w:val="00D92426"/>
    <w:rsid w:val="00D924BD"/>
    <w:rsid w:val="00D92A34"/>
    <w:rsid w:val="00D92D3D"/>
    <w:rsid w:val="00D938F6"/>
    <w:rsid w:val="00D940CA"/>
    <w:rsid w:val="00D9440A"/>
    <w:rsid w:val="00D945B5"/>
    <w:rsid w:val="00D9474A"/>
    <w:rsid w:val="00D949D7"/>
    <w:rsid w:val="00D963F7"/>
    <w:rsid w:val="00D96435"/>
    <w:rsid w:val="00D96B14"/>
    <w:rsid w:val="00D97464"/>
    <w:rsid w:val="00D97E39"/>
    <w:rsid w:val="00DA087F"/>
    <w:rsid w:val="00DA0CD0"/>
    <w:rsid w:val="00DA1AF9"/>
    <w:rsid w:val="00DA1ED6"/>
    <w:rsid w:val="00DA26B0"/>
    <w:rsid w:val="00DA2E35"/>
    <w:rsid w:val="00DA325E"/>
    <w:rsid w:val="00DA43A1"/>
    <w:rsid w:val="00DA4E62"/>
    <w:rsid w:val="00DA5A31"/>
    <w:rsid w:val="00DA5B5B"/>
    <w:rsid w:val="00DA5F6A"/>
    <w:rsid w:val="00DA6B50"/>
    <w:rsid w:val="00DA726C"/>
    <w:rsid w:val="00DB043F"/>
    <w:rsid w:val="00DB049E"/>
    <w:rsid w:val="00DB0C36"/>
    <w:rsid w:val="00DB0CA3"/>
    <w:rsid w:val="00DB0D54"/>
    <w:rsid w:val="00DB1206"/>
    <w:rsid w:val="00DB1B03"/>
    <w:rsid w:val="00DB20A2"/>
    <w:rsid w:val="00DB29BB"/>
    <w:rsid w:val="00DB2B75"/>
    <w:rsid w:val="00DB2CC7"/>
    <w:rsid w:val="00DB2DC0"/>
    <w:rsid w:val="00DB334C"/>
    <w:rsid w:val="00DB36A7"/>
    <w:rsid w:val="00DB381C"/>
    <w:rsid w:val="00DB4867"/>
    <w:rsid w:val="00DB4A41"/>
    <w:rsid w:val="00DB6125"/>
    <w:rsid w:val="00DB7320"/>
    <w:rsid w:val="00DB7684"/>
    <w:rsid w:val="00DC0125"/>
    <w:rsid w:val="00DC0453"/>
    <w:rsid w:val="00DC13CD"/>
    <w:rsid w:val="00DC2FCD"/>
    <w:rsid w:val="00DC379C"/>
    <w:rsid w:val="00DC3B02"/>
    <w:rsid w:val="00DC48B7"/>
    <w:rsid w:val="00DC5B82"/>
    <w:rsid w:val="00DC5CD1"/>
    <w:rsid w:val="00DC7802"/>
    <w:rsid w:val="00DC7D3E"/>
    <w:rsid w:val="00DD0826"/>
    <w:rsid w:val="00DD0EAE"/>
    <w:rsid w:val="00DD1676"/>
    <w:rsid w:val="00DD2311"/>
    <w:rsid w:val="00DD2BA9"/>
    <w:rsid w:val="00DD2F7B"/>
    <w:rsid w:val="00DD30F2"/>
    <w:rsid w:val="00DD31AA"/>
    <w:rsid w:val="00DD38AE"/>
    <w:rsid w:val="00DD41EC"/>
    <w:rsid w:val="00DD42B7"/>
    <w:rsid w:val="00DD4D23"/>
    <w:rsid w:val="00DD5424"/>
    <w:rsid w:val="00DD5BA2"/>
    <w:rsid w:val="00DD5F76"/>
    <w:rsid w:val="00DD64AF"/>
    <w:rsid w:val="00DD65A7"/>
    <w:rsid w:val="00DD721C"/>
    <w:rsid w:val="00DD7F09"/>
    <w:rsid w:val="00DE01C4"/>
    <w:rsid w:val="00DE054A"/>
    <w:rsid w:val="00DE0598"/>
    <w:rsid w:val="00DE0B6C"/>
    <w:rsid w:val="00DE156D"/>
    <w:rsid w:val="00DE1D3C"/>
    <w:rsid w:val="00DE1F38"/>
    <w:rsid w:val="00DE1FA0"/>
    <w:rsid w:val="00DE1FA6"/>
    <w:rsid w:val="00DE2295"/>
    <w:rsid w:val="00DE25D9"/>
    <w:rsid w:val="00DE26E6"/>
    <w:rsid w:val="00DE274A"/>
    <w:rsid w:val="00DE2C5F"/>
    <w:rsid w:val="00DE4E62"/>
    <w:rsid w:val="00DE5089"/>
    <w:rsid w:val="00DE590F"/>
    <w:rsid w:val="00DE6167"/>
    <w:rsid w:val="00DE6484"/>
    <w:rsid w:val="00DE65B0"/>
    <w:rsid w:val="00DE67BE"/>
    <w:rsid w:val="00DE69E3"/>
    <w:rsid w:val="00DE6A5E"/>
    <w:rsid w:val="00DE7026"/>
    <w:rsid w:val="00DE7062"/>
    <w:rsid w:val="00DE713C"/>
    <w:rsid w:val="00DE7664"/>
    <w:rsid w:val="00DE7682"/>
    <w:rsid w:val="00DE7C5E"/>
    <w:rsid w:val="00DE7FD3"/>
    <w:rsid w:val="00DF0680"/>
    <w:rsid w:val="00DF1873"/>
    <w:rsid w:val="00DF1B61"/>
    <w:rsid w:val="00DF1BC2"/>
    <w:rsid w:val="00DF24DB"/>
    <w:rsid w:val="00DF2815"/>
    <w:rsid w:val="00DF2911"/>
    <w:rsid w:val="00DF2DCC"/>
    <w:rsid w:val="00DF341D"/>
    <w:rsid w:val="00DF36AB"/>
    <w:rsid w:val="00DF4594"/>
    <w:rsid w:val="00DF47F4"/>
    <w:rsid w:val="00DF49DD"/>
    <w:rsid w:val="00DF4D54"/>
    <w:rsid w:val="00DF5278"/>
    <w:rsid w:val="00DF52D0"/>
    <w:rsid w:val="00DF637A"/>
    <w:rsid w:val="00DF6907"/>
    <w:rsid w:val="00DF6D81"/>
    <w:rsid w:val="00DF72DB"/>
    <w:rsid w:val="00DF76EA"/>
    <w:rsid w:val="00DF7A28"/>
    <w:rsid w:val="00DF7B43"/>
    <w:rsid w:val="00DF7B55"/>
    <w:rsid w:val="00E00F57"/>
    <w:rsid w:val="00E016DB"/>
    <w:rsid w:val="00E01C42"/>
    <w:rsid w:val="00E01EC9"/>
    <w:rsid w:val="00E02250"/>
    <w:rsid w:val="00E02C12"/>
    <w:rsid w:val="00E02C27"/>
    <w:rsid w:val="00E034EE"/>
    <w:rsid w:val="00E03BD9"/>
    <w:rsid w:val="00E03F8E"/>
    <w:rsid w:val="00E04707"/>
    <w:rsid w:val="00E055AB"/>
    <w:rsid w:val="00E05C32"/>
    <w:rsid w:val="00E05F62"/>
    <w:rsid w:val="00E0635C"/>
    <w:rsid w:val="00E078EC"/>
    <w:rsid w:val="00E07F12"/>
    <w:rsid w:val="00E10238"/>
    <w:rsid w:val="00E1102E"/>
    <w:rsid w:val="00E112A0"/>
    <w:rsid w:val="00E11A9F"/>
    <w:rsid w:val="00E11BBE"/>
    <w:rsid w:val="00E11E9D"/>
    <w:rsid w:val="00E13612"/>
    <w:rsid w:val="00E13DA3"/>
    <w:rsid w:val="00E14F6E"/>
    <w:rsid w:val="00E17949"/>
    <w:rsid w:val="00E20347"/>
    <w:rsid w:val="00E20854"/>
    <w:rsid w:val="00E2094C"/>
    <w:rsid w:val="00E20A16"/>
    <w:rsid w:val="00E20C95"/>
    <w:rsid w:val="00E21BE6"/>
    <w:rsid w:val="00E21DD0"/>
    <w:rsid w:val="00E229F0"/>
    <w:rsid w:val="00E23011"/>
    <w:rsid w:val="00E243A3"/>
    <w:rsid w:val="00E24C3C"/>
    <w:rsid w:val="00E250DF"/>
    <w:rsid w:val="00E25430"/>
    <w:rsid w:val="00E258AE"/>
    <w:rsid w:val="00E26B92"/>
    <w:rsid w:val="00E26E2E"/>
    <w:rsid w:val="00E270E3"/>
    <w:rsid w:val="00E277C0"/>
    <w:rsid w:val="00E27B67"/>
    <w:rsid w:val="00E27CE6"/>
    <w:rsid w:val="00E30DED"/>
    <w:rsid w:val="00E30E65"/>
    <w:rsid w:val="00E32063"/>
    <w:rsid w:val="00E321D4"/>
    <w:rsid w:val="00E32684"/>
    <w:rsid w:val="00E32E3A"/>
    <w:rsid w:val="00E33466"/>
    <w:rsid w:val="00E33609"/>
    <w:rsid w:val="00E33D2E"/>
    <w:rsid w:val="00E34002"/>
    <w:rsid w:val="00E34CB4"/>
    <w:rsid w:val="00E34EBD"/>
    <w:rsid w:val="00E35915"/>
    <w:rsid w:val="00E371D9"/>
    <w:rsid w:val="00E379B7"/>
    <w:rsid w:val="00E40B6A"/>
    <w:rsid w:val="00E41133"/>
    <w:rsid w:val="00E41750"/>
    <w:rsid w:val="00E4260F"/>
    <w:rsid w:val="00E43B94"/>
    <w:rsid w:val="00E446AE"/>
    <w:rsid w:val="00E449F0"/>
    <w:rsid w:val="00E44DFC"/>
    <w:rsid w:val="00E44F83"/>
    <w:rsid w:val="00E45689"/>
    <w:rsid w:val="00E45D15"/>
    <w:rsid w:val="00E45D2A"/>
    <w:rsid w:val="00E468D8"/>
    <w:rsid w:val="00E4773C"/>
    <w:rsid w:val="00E47ACD"/>
    <w:rsid w:val="00E47E28"/>
    <w:rsid w:val="00E50EE9"/>
    <w:rsid w:val="00E511BE"/>
    <w:rsid w:val="00E516FD"/>
    <w:rsid w:val="00E51F22"/>
    <w:rsid w:val="00E52AA5"/>
    <w:rsid w:val="00E531E7"/>
    <w:rsid w:val="00E53819"/>
    <w:rsid w:val="00E5384A"/>
    <w:rsid w:val="00E53CB9"/>
    <w:rsid w:val="00E548EB"/>
    <w:rsid w:val="00E55A97"/>
    <w:rsid w:val="00E56D64"/>
    <w:rsid w:val="00E603BA"/>
    <w:rsid w:val="00E603C6"/>
    <w:rsid w:val="00E60607"/>
    <w:rsid w:val="00E60918"/>
    <w:rsid w:val="00E61525"/>
    <w:rsid w:val="00E61CFD"/>
    <w:rsid w:val="00E61DFC"/>
    <w:rsid w:val="00E6238C"/>
    <w:rsid w:val="00E6267F"/>
    <w:rsid w:val="00E62836"/>
    <w:rsid w:val="00E62A4C"/>
    <w:rsid w:val="00E631FE"/>
    <w:rsid w:val="00E63279"/>
    <w:rsid w:val="00E63BDF"/>
    <w:rsid w:val="00E647A7"/>
    <w:rsid w:val="00E6720C"/>
    <w:rsid w:val="00E672B5"/>
    <w:rsid w:val="00E67C77"/>
    <w:rsid w:val="00E67C80"/>
    <w:rsid w:val="00E708E8"/>
    <w:rsid w:val="00E71974"/>
    <w:rsid w:val="00E7209A"/>
    <w:rsid w:val="00E72177"/>
    <w:rsid w:val="00E723A8"/>
    <w:rsid w:val="00E72CBA"/>
    <w:rsid w:val="00E732E6"/>
    <w:rsid w:val="00E739FD"/>
    <w:rsid w:val="00E7414B"/>
    <w:rsid w:val="00E745A7"/>
    <w:rsid w:val="00E746D3"/>
    <w:rsid w:val="00E7480F"/>
    <w:rsid w:val="00E750FC"/>
    <w:rsid w:val="00E7516B"/>
    <w:rsid w:val="00E7544B"/>
    <w:rsid w:val="00E75934"/>
    <w:rsid w:val="00E75B73"/>
    <w:rsid w:val="00E76BDA"/>
    <w:rsid w:val="00E77305"/>
    <w:rsid w:val="00E777C6"/>
    <w:rsid w:val="00E77928"/>
    <w:rsid w:val="00E77D30"/>
    <w:rsid w:val="00E77DF9"/>
    <w:rsid w:val="00E77FBA"/>
    <w:rsid w:val="00E80BA6"/>
    <w:rsid w:val="00E80F4A"/>
    <w:rsid w:val="00E818D5"/>
    <w:rsid w:val="00E81C5C"/>
    <w:rsid w:val="00E82A24"/>
    <w:rsid w:val="00E834A5"/>
    <w:rsid w:val="00E83850"/>
    <w:rsid w:val="00E85060"/>
    <w:rsid w:val="00E85338"/>
    <w:rsid w:val="00E85D46"/>
    <w:rsid w:val="00E85E17"/>
    <w:rsid w:val="00E866F6"/>
    <w:rsid w:val="00E86927"/>
    <w:rsid w:val="00E86AC7"/>
    <w:rsid w:val="00E86BE1"/>
    <w:rsid w:val="00E903D9"/>
    <w:rsid w:val="00E91DC0"/>
    <w:rsid w:val="00E92889"/>
    <w:rsid w:val="00E9315B"/>
    <w:rsid w:val="00E932CD"/>
    <w:rsid w:val="00E93DAA"/>
    <w:rsid w:val="00E946EE"/>
    <w:rsid w:val="00E94AC5"/>
    <w:rsid w:val="00E94B9E"/>
    <w:rsid w:val="00E94FDD"/>
    <w:rsid w:val="00E95235"/>
    <w:rsid w:val="00E968A5"/>
    <w:rsid w:val="00E974E6"/>
    <w:rsid w:val="00E97A0C"/>
    <w:rsid w:val="00EA00D7"/>
    <w:rsid w:val="00EA0543"/>
    <w:rsid w:val="00EA098B"/>
    <w:rsid w:val="00EA0A62"/>
    <w:rsid w:val="00EA0BEF"/>
    <w:rsid w:val="00EA0F05"/>
    <w:rsid w:val="00EA0FD8"/>
    <w:rsid w:val="00EA1FA6"/>
    <w:rsid w:val="00EA30ED"/>
    <w:rsid w:val="00EA3368"/>
    <w:rsid w:val="00EA3391"/>
    <w:rsid w:val="00EA3775"/>
    <w:rsid w:val="00EA3D24"/>
    <w:rsid w:val="00EA404D"/>
    <w:rsid w:val="00EA561B"/>
    <w:rsid w:val="00EA61E1"/>
    <w:rsid w:val="00EA6B1A"/>
    <w:rsid w:val="00EA71AE"/>
    <w:rsid w:val="00EA73C9"/>
    <w:rsid w:val="00EA7D14"/>
    <w:rsid w:val="00EB02DB"/>
    <w:rsid w:val="00EB0610"/>
    <w:rsid w:val="00EB0DAD"/>
    <w:rsid w:val="00EB15E5"/>
    <w:rsid w:val="00EB28F2"/>
    <w:rsid w:val="00EB32AE"/>
    <w:rsid w:val="00EB51C5"/>
    <w:rsid w:val="00EB5C3D"/>
    <w:rsid w:val="00EB5D08"/>
    <w:rsid w:val="00EB6B99"/>
    <w:rsid w:val="00EB74D8"/>
    <w:rsid w:val="00EB7827"/>
    <w:rsid w:val="00EC0804"/>
    <w:rsid w:val="00EC0E6B"/>
    <w:rsid w:val="00EC23A8"/>
    <w:rsid w:val="00EC23B4"/>
    <w:rsid w:val="00EC3381"/>
    <w:rsid w:val="00EC34BC"/>
    <w:rsid w:val="00EC3D26"/>
    <w:rsid w:val="00EC3DFC"/>
    <w:rsid w:val="00EC3F5F"/>
    <w:rsid w:val="00EC4417"/>
    <w:rsid w:val="00EC49CD"/>
    <w:rsid w:val="00EC548E"/>
    <w:rsid w:val="00EC55CB"/>
    <w:rsid w:val="00EC55F6"/>
    <w:rsid w:val="00EC5666"/>
    <w:rsid w:val="00EC6DA2"/>
    <w:rsid w:val="00EC74E7"/>
    <w:rsid w:val="00ED16C5"/>
    <w:rsid w:val="00ED1CAA"/>
    <w:rsid w:val="00ED2ADB"/>
    <w:rsid w:val="00ED3CC1"/>
    <w:rsid w:val="00ED4274"/>
    <w:rsid w:val="00ED4ADA"/>
    <w:rsid w:val="00ED573D"/>
    <w:rsid w:val="00ED57D4"/>
    <w:rsid w:val="00ED6423"/>
    <w:rsid w:val="00ED6866"/>
    <w:rsid w:val="00ED6D04"/>
    <w:rsid w:val="00ED772F"/>
    <w:rsid w:val="00ED7ED0"/>
    <w:rsid w:val="00EE0CFF"/>
    <w:rsid w:val="00EE0E87"/>
    <w:rsid w:val="00EE1A13"/>
    <w:rsid w:val="00EE1D8B"/>
    <w:rsid w:val="00EE20C4"/>
    <w:rsid w:val="00EE2785"/>
    <w:rsid w:val="00EE2BD7"/>
    <w:rsid w:val="00EE3B16"/>
    <w:rsid w:val="00EE3C23"/>
    <w:rsid w:val="00EE594A"/>
    <w:rsid w:val="00EE5BFC"/>
    <w:rsid w:val="00EE5D82"/>
    <w:rsid w:val="00EE6395"/>
    <w:rsid w:val="00EE67EE"/>
    <w:rsid w:val="00EE6BCA"/>
    <w:rsid w:val="00EE7071"/>
    <w:rsid w:val="00EE75C9"/>
    <w:rsid w:val="00EF001A"/>
    <w:rsid w:val="00EF0109"/>
    <w:rsid w:val="00EF029A"/>
    <w:rsid w:val="00EF03C4"/>
    <w:rsid w:val="00EF07BE"/>
    <w:rsid w:val="00EF111D"/>
    <w:rsid w:val="00EF136E"/>
    <w:rsid w:val="00EF1BD8"/>
    <w:rsid w:val="00EF2359"/>
    <w:rsid w:val="00EF24A5"/>
    <w:rsid w:val="00EF2A59"/>
    <w:rsid w:val="00EF2CD6"/>
    <w:rsid w:val="00EF416A"/>
    <w:rsid w:val="00EF5876"/>
    <w:rsid w:val="00EF5F1C"/>
    <w:rsid w:val="00EF66A6"/>
    <w:rsid w:val="00EF686C"/>
    <w:rsid w:val="00EF6DEC"/>
    <w:rsid w:val="00EF6EF3"/>
    <w:rsid w:val="00EF77F7"/>
    <w:rsid w:val="00EF7DAE"/>
    <w:rsid w:val="00EF7ED0"/>
    <w:rsid w:val="00F00768"/>
    <w:rsid w:val="00F00C96"/>
    <w:rsid w:val="00F00DAF"/>
    <w:rsid w:val="00F01378"/>
    <w:rsid w:val="00F017F0"/>
    <w:rsid w:val="00F01823"/>
    <w:rsid w:val="00F020D3"/>
    <w:rsid w:val="00F02626"/>
    <w:rsid w:val="00F02D33"/>
    <w:rsid w:val="00F0361F"/>
    <w:rsid w:val="00F03C3F"/>
    <w:rsid w:val="00F03F83"/>
    <w:rsid w:val="00F043DD"/>
    <w:rsid w:val="00F0452A"/>
    <w:rsid w:val="00F05905"/>
    <w:rsid w:val="00F0648B"/>
    <w:rsid w:val="00F065CA"/>
    <w:rsid w:val="00F06A9A"/>
    <w:rsid w:val="00F06B08"/>
    <w:rsid w:val="00F06DCB"/>
    <w:rsid w:val="00F072DE"/>
    <w:rsid w:val="00F07B39"/>
    <w:rsid w:val="00F07FD5"/>
    <w:rsid w:val="00F10510"/>
    <w:rsid w:val="00F10D70"/>
    <w:rsid w:val="00F115AF"/>
    <w:rsid w:val="00F11620"/>
    <w:rsid w:val="00F11D78"/>
    <w:rsid w:val="00F12443"/>
    <w:rsid w:val="00F125A3"/>
    <w:rsid w:val="00F12B17"/>
    <w:rsid w:val="00F12FA2"/>
    <w:rsid w:val="00F12FDE"/>
    <w:rsid w:val="00F136E4"/>
    <w:rsid w:val="00F141C0"/>
    <w:rsid w:val="00F14DD6"/>
    <w:rsid w:val="00F14F12"/>
    <w:rsid w:val="00F16244"/>
    <w:rsid w:val="00F16932"/>
    <w:rsid w:val="00F169DF"/>
    <w:rsid w:val="00F1745D"/>
    <w:rsid w:val="00F17944"/>
    <w:rsid w:val="00F17B90"/>
    <w:rsid w:val="00F17E99"/>
    <w:rsid w:val="00F20114"/>
    <w:rsid w:val="00F203C7"/>
    <w:rsid w:val="00F2055D"/>
    <w:rsid w:val="00F208C2"/>
    <w:rsid w:val="00F214B3"/>
    <w:rsid w:val="00F219C7"/>
    <w:rsid w:val="00F21C35"/>
    <w:rsid w:val="00F21C75"/>
    <w:rsid w:val="00F2211F"/>
    <w:rsid w:val="00F223FC"/>
    <w:rsid w:val="00F22C28"/>
    <w:rsid w:val="00F23033"/>
    <w:rsid w:val="00F23AEF"/>
    <w:rsid w:val="00F23D21"/>
    <w:rsid w:val="00F245B1"/>
    <w:rsid w:val="00F2466C"/>
    <w:rsid w:val="00F24E73"/>
    <w:rsid w:val="00F250E6"/>
    <w:rsid w:val="00F2532E"/>
    <w:rsid w:val="00F258EF"/>
    <w:rsid w:val="00F25EC0"/>
    <w:rsid w:val="00F2614F"/>
    <w:rsid w:val="00F263B2"/>
    <w:rsid w:val="00F264B2"/>
    <w:rsid w:val="00F269D5"/>
    <w:rsid w:val="00F27D6B"/>
    <w:rsid w:val="00F30102"/>
    <w:rsid w:val="00F30869"/>
    <w:rsid w:val="00F31C02"/>
    <w:rsid w:val="00F3201A"/>
    <w:rsid w:val="00F33126"/>
    <w:rsid w:val="00F3338E"/>
    <w:rsid w:val="00F3431C"/>
    <w:rsid w:val="00F346BB"/>
    <w:rsid w:val="00F348F8"/>
    <w:rsid w:val="00F34C2B"/>
    <w:rsid w:val="00F34E17"/>
    <w:rsid w:val="00F35583"/>
    <w:rsid w:val="00F3656D"/>
    <w:rsid w:val="00F36AFF"/>
    <w:rsid w:val="00F36B90"/>
    <w:rsid w:val="00F36C25"/>
    <w:rsid w:val="00F36F70"/>
    <w:rsid w:val="00F3706F"/>
    <w:rsid w:val="00F372A1"/>
    <w:rsid w:val="00F4029F"/>
    <w:rsid w:val="00F402DB"/>
    <w:rsid w:val="00F404D7"/>
    <w:rsid w:val="00F41D70"/>
    <w:rsid w:val="00F41E2E"/>
    <w:rsid w:val="00F42ACC"/>
    <w:rsid w:val="00F43A2A"/>
    <w:rsid w:val="00F43D51"/>
    <w:rsid w:val="00F44485"/>
    <w:rsid w:val="00F44722"/>
    <w:rsid w:val="00F44F13"/>
    <w:rsid w:val="00F45C6B"/>
    <w:rsid w:val="00F46446"/>
    <w:rsid w:val="00F465BB"/>
    <w:rsid w:val="00F46B95"/>
    <w:rsid w:val="00F47054"/>
    <w:rsid w:val="00F47606"/>
    <w:rsid w:val="00F501FE"/>
    <w:rsid w:val="00F5043D"/>
    <w:rsid w:val="00F50546"/>
    <w:rsid w:val="00F50626"/>
    <w:rsid w:val="00F51504"/>
    <w:rsid w:val="00F519C0"/>
    <w:rsid w:val="00F52096"/>
    <w:rsid w:val="00F5239B"/>
    <w:rsid w:val="00F52D0C"/>
    <w:rsid w:val="00F52EAD"/>
    <w:rsid w:val="00F53CD5"/>
    <w:rsid w:val="00F54000"/>
    <w:rsid w:val="00F54D87"/>
    <w:rsid w:val="00F54EC5"/>
    <w:rsid w:val="00F55008"/>
    <w:rsid w:val="00F565F2"/>
    <w:rsid w:val="00F5685F"/>
    <w:rsid w:val="00F56C05"/>
    <w:rsid w:val="00F56F41"/>
    <w:rsid w:val="00F5773F"/>
    <w:rsid w:val="00F579B6"/>
    <w:rsid w:val="00F602D1"/>
    <w:rsid w:val="00F60E85"/>
    <w:rsid w:val="00F611F2"/>
    <w:rsid w:val="00F61705"/>
    <w:rsid w:val="00F62777"/>
    <w:rsid w:val="00F62D14"/>
    <w:rsid w:val="00F65C98"/>
    <w:rsid w:val="00F65F28"/>
    <w:rsid w:val="00F66B8C"/>
    <w:rsid w:val="00F673C8"/>
    <w:rsid w:val="00F70D1D"/>
    <w:rsid w:val="00F724CF"/>
    <w:rsid w:val="00F72AA6"/>
    <w:rsid w:val="00F72ECB"/>
    <w:rsid w:val="00F730F0"/>
    <w:rsid w:val="00F731B2"/>
    <w:rsid w:val="00F733DD"/>
    <w:rsid w:val="00F734CB"/>
    <w:rsid w:val="00F73850"/>
    <w:rsid w:val="00F73BC5"/>
    <w:rsid w:val="00F7424B"/>
    <w:rsid w:val="00F743C9"/>
    <w:rsid w:val="00F74566"/>
    <w:rsid w:val="00F74A75"/>
    <w:rsid w:val="00F74FE6"/>
    <w:rsid w:val="00F75407"/>
    <w:rsid w:val="00F75CC7"/>
    <w:rsid w:val="00F76543"/>
    <w:rsid w:val="00F767FC"/>
    <w:rsid w:val="00F7759E"/>
    <w:rsid w:val="00F77722"/>
    <w:rsid w:val="00F77AC9"/>
    <w:rsid w:val="00F77C45"/>
    <w:rsid w:val="00F77C59"/>
    <w:rsid w:val="00F77E73"/>
    <w:rsid w:val="00F8003B"/>
    <w:rsid w:val="00F801C7"/>
    <w:rsid w:val="00F8023D"/>
    <w:rsid w:val="00F80437"/>
    <w:rsid w:val="00F80730"/>
    <w:rsid w:val="00F80DC3"/>
    <w:rsid w:val="00F811B2"/>
    <w:rsid w:val="00F816EC"/>
    <w:rsid w:val="00F81E3F"/>
    <w:rsid w:val="00F8399F"/>
    <w:rsid w:val="00F83DFA"/>
    <w:rsid w:val="00F85058"/>
    <w:rsid w:val="00F85EAA"/>
    <w:rsid w:val="00F8661B"/>
    <w:rsid w:val="00F86874"/>
    <w:rsid w:val="00F86D7F"/>
    <w:rsid w:val="00F876AC"/>
    <w:rsid w:val="00F90084"/>
    <w:rsid w:val="00F90306"/>
    <w:rsid w:val="00F90BCE"/>
    <w:rsid w:val="00F90D2A"/>
    <w:rsid w:val="00F90EEB"/>
    <w:rsid w:val="00F91499"/>
    <w:rsid w:val="00F91A99"/>
    <w:rsid w:val="00F9276A"/>
    <w:rsid w:val="00F927A7"/>
    <w:rsid w:val="00F92CBB"/>
    <w:rsid w:val="00F936D8"/>
    <w:rsid w:val="00F93A30"/>
    <w:rsid w:val="00F9434D"/>
    <w:rsid w:val="00F94B39"/>
    <w:rsid w:val="00F96A3A"/>
    <w:rsid w:val="00F96D48"/>
    <w:rsid w:val="00F976ED"/>
    <w:rsid w:val="00FA0143"/>
    <w:rsid w:val="00FA0AE5"/>
    <w:rsid w:val="00FA13DA"/>
    <w:rsid w:val="00FA28E2"/>
    <w:rsid w:val="00FA2B6F"/>
    <w:rsid w:val="00FA2CCF"/>
    <w:rsid w:val="00FA32AD"/>
    <w:rsid w:val="00FA370F"/>
    <w:rsid w:val="00FA3765"/>
    <w:rsid w:val="00FA37F0"/>
    <w:rsid w:val="00FA3D3B"/>
    <w:rsid w:val="00FA4484"/>
    <w:rsid w:val="00FA4735"/>
    <w:rsid w:val="00FA5750"/>
    <w:rsid w:val="00FA630C"/>
    <w:rsid w:val="00FA6355"/>
    <w:rsid w:val="00FA655C"/>
    <w:rsid w:val="00FA6773"/>
    <w:rsid w:val="00FA69DE"/>
    <w:rsid w:val="00FA6E1D"/>
    <w:rsid w:val="00FA713E"/>
    <w:rsid w:val="00FA7C2D"/>
    <w:rsid w:val="00FA7F1D"/>
    <w:rsid w:val="00FB005C"/>
    <w:rsid w:val="00FB04CA"/>
    <w:rsid w:val="00FB1D11"/>
    <w:rsid w:val="00FB24CB"/>
    <w:rsid w:val="00FB2F0A"/>
    <w:rsid w:val="00FB30D9"/>
    <w:rsid w:val="00FB3D00"/>
    <w:rsid w:val="00FB3D2F"/>
    <w:rsid w:val="00FB4002"/>
    <w:rsid w:val="00FB5394"/>
    <w:rsid w:val="00FB5817"/>
    <w:rsid w:val="00FB5CC6"/>
    <w:rsid w:val="00FB617A"/>
    <w:rsid w:val="00FB633B"/>
    <w:rsid w:val="00FB6532"/>
    <w:rsid w:val="00FB6CF5"/>
    <w:rsid w:val="00FC00C7"/>
    <w:rsid w:val="00FC09C4"/>
    <w:rsid w:val="00FC115A"/>
    <w:rsid w:val="00FC2E9C"/>
    <w:rsid w:val="00FC301D"/>
    <w:rsid w:val="00FC3B47"/>
    <w:rsid w:val="00FC3B9D"/>
    <w:rsid w:val="00FC43C5"/>
    <w:rsid w:val="00FC4B87"/>
    <w:rsid w:val="00FC55F4"/>
    <w:rsid w:val="00FC669D"/>
    <w:rsid w:val="00FC714C"/>
    <w:rsid w:val="00FC71F3"/>
    <w:rsid w:val="00FC7273"/>
    <w:rsid w:val="00FC7BF1"/>
    <w:rsid w:val="00FD0678"/>
    <w:rsid w:val="00FD11C1"/>
    <w:rsid w:val="00FD1300"/>
    <w:rsid w:val="00FD179F"/>
    <w:rsid w:val="00FD1967"/>
    <w:rsid w:val="00FD291E"/>
    <w:rsid w:val="00FD2AC1"/>
    <w:rsid w:val="00FD2C7E"/>
    <w:rsid w:val="00FD3307"/>
    <w:rsid w:val="00FD40FB"/>
    <w:rsid w:val="00FD4EB5"/>
    <w:rsid w:val="00FD4F07"/>
    <w:rsid w:val="00FD5455"/>
    <w:rsid w:val="00FD6827"/>
    <w:rsid w:val="00FE0341"/>
    <w:rsid w:val="00FE09D6"/>
    <w:rsid w:val="00FE2645"/>
    <w:rsid w:val="00FE2C32"/>
    <w:rsid w:val="00FE2D46"/>
    <w:rsid w:val="00FE3278"/>
    <w:rsid w:val="00FE3B7B"/>
    <w:rsid w:val="00FE3D4E"/>
    <w:rsid w:val="00FE40C4"/>
    <w:rsid w:val="00FE415E"/>
    <w:rsid w:val="00FE4341"/>
    <w:rsid w:val="00FE4488"/>
    <w:rsid w:val="00FE482A"/>
    <w:rsid w:val="00FE5639"/>
    <w:rsid w:val="00FE5981"/>
    <w:rsid w:val="00FE5A01"/>
    <w:rsid w:val="00FE5AFD"/>
    <w:rsid w:val="00FE5CF6"/>
    <w:rsid w:val="00FE5EAD"/>
    <w:rsid w:val="00FF063E"/>
    <w:rsid w:val="00FF087E"/>
    <w:rsid w:val="00FF10C3"/>
    <w:rsid w:val="00FF1531"/>
    <w:rsid w:val="00FF1BF6"/>
    <w:rsid w:val="00FF3DBD"/>
    <w:rsid w:val="00FF4D0A"/>
    <w:rsid w:val="00FF4D23"/>
    <w:rsid w:val="00FF539F"/>
    <w:rsid w:val="00FF62FD"/>
    <w:rsid w:val="00FF6418"/>
    <w:rsid w:val="00FF718D"/>
    <w:rsid w:val="00FF794E"/>
    <w:rsid w:val="00FF79F0"/>
    <w:rsid w:val="00FF7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834E3"/>
  <w15:chartTrackingRefBased/>
  <w15:docId w15:val="{04359EA4-44AC-42B7-A1AE-A56D656AB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42A"/>
    <w:pPr>
      <w:spacing w:line="280" w:lineRule="atLeast"/>
    </w:pPr>
    <w:rPr>
      <w:rFonts w:ascii="Arial" w:hAnsi="Arial"/>
    </w:rPr>
  </w:style>
  <w:style w:type="paragraph" w:styleId="Heading1">
    <w:name w:val="heading 1"/>
    <w:basedOn w:val="Normal"/>
    <w:next w:val="Normal"/>
    <w:link w:val="Heading1Char"/>
    <w:uiPriority w:val="9"/>
    <w:qFormat/>
    <w:rsid w:val="00CD3576"/>
    <w:pPr>
      <w:keepNext/>
      <w:keepLines/>
      <w:spacing w:before="240" w:after="0"/>
      <w:outlineLvl w:val="0"/>
    </w:pPr>
    <w:rPr>
      <w:rFonts w:eastAsiaTheme="majorEastAsia" w:cstheme="majorBidi"/>
      <w:b/>
      <w:color w:val="2E74B5" w:themeColor="accent1" w:themeShade="BF"/>
      <w:sz w:val="40"/>
      <w:szCs w:val="32"/>
    </w:rPr>
  </w:style>
  <w:style w:type="paragraph" w:styleId="Heading2">
    <w:name w:val="heading 2"/>
    <w:basedOn w:val="Normal"/>
    <w:next w:val="Normal"/>
    <w:link w:val="Heading2Char"/>
    <w:uiPriority w:val="9"/>
    <w:unhideWhenUsed/>
    <w:qFormat/>
    <w:rsid w:val="0095021C"/>
    <w:pPr>
      <w:keepNext/>
      <w:keepLines/>
      <w:spacing w:before="40" w:after="0"/>
      <w:outlineLvl w:val="1"/>
    </w:pPr>
    <w:rPr>
      <w:rFonts w:eastAsiaTheme="majorEastAsia"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F372A1"/>
    <w:pPr>
      <w:keepNext/>
      <w:keepLines/>
      <w:spacing w:before="40" w:after="0"/>
      <w:outlineLvl w:val="2"/>
    </w:pPr>
    <w:rPr>
      <w:rFonts w:eastAsiaTheme="majorEastAsia"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02194F"/>
    <w:pPr>
      <w:keepNext/>
      <w:keepLines/>
      <w:spacing w:before="40" w:after="0"/>
      <w:outlineLvl w:val="3"/>
    </w:pPr>
    <w:rPr>
      <w:rFonts w:eastAsiaTheme="majorEastAsia" w:cstheme="majorBidi"/>
      <w:iCs/>
      <w:color w:val="2E74B5" w:themeColor="accent1" w:themeShade="BF"/>
      <w:sz w:val="24"/>
    </w:rPr>
  </w:style>
  <w:style w:type="paragraph" w:styleId="Heading5">
    <w:name w:val="heading 5"/>
    <w:basedOn w:val="Normal"/>
    <w:next w:val="Normal"/>
    <w:link w:val="Heading5Char"/>
    <w:uiPriority w:val="9"/>
    <w:unhideWhenUsed/>
    <w:qFormat/>
    <w:rsid w:val="005C0B3C"/>
    <w:pPr>
      <w:keepNext/>
      <w:keepLines/>
      <w:spacing w:before="4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882C30"/>
    <w:pPr>
      <w:keepNext/>
      <w:keepLines/>
      <w:spacing w:before="40" w:after="0"/>
      <w:outlineLvl w:val="5"/>
    </w:pPr>
    <w:rPr>
      <w:rFonts w:eastAsiaTheme="majorEastAsia" w:cstheme="majorBidi"/>
      <w:color w:val="1F4D78" w:themeColor="accent1" w:themeShade="7F"/>
      <w:sz w:val="20"/>
    </w:rPr>
  </w:style>
  <w:style w:type="paragraph" w:styleId="Heading7">
    <w:name w:val="heading 7"/>
    <w:basedOn w:val="Normal"/>
    <w:next w:val="Normal"/>
    <w:link w:val="Heading7Char"/>
    <w:uiPriority w:val="9"/>
    <w:unhideWhenUsed/>
    <w:qFormat/>
    <w:rsid w:val="00C82B0C"/>
    <w:pPr>
      <w:keepNext/>
      <w:keepLines/>
      <w:spacing w:before="40" w:after="0"/>
      <w:outlineLvl w:val="6"/>
    </w:pPr>
    <w:rPr>
      <w:rFonts w:eastAsiaTheme="majorEastAsia" w:cstheme="majorBidi"/>
      <w:i/>
      <w:iCs/>
      <w:color w:val="FF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3576"/>
    <w:rPr>
      <w:rFonts w:ascii="Arial" w:eastAsiaTheme="majorEastAsia" w:hAnsi="Arial" w:cstheme="majorBidi"/>
      <w:b/>
      <w:color w:val="2E74B5" w:themeColor="accent1" w:themeShade="BF"/>
      <w:sz w:val="40"/>
      <w:szCs w:val="32"/>
    </w:rPr>
  </w:style>
  <w:style w:type="table" w:styleId="TableGrid">
    <w:name w:val="Table Grid"/>
    <w:basedOn w:val="TableNormal"/>
    <w:uiPriority w:val="39"/>
    <w:rsid w:val="00C639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6852"/>
    <w:pPr>
      <w:ind w:left="720"/>
      <w:contextualSpacing/>
    </w:pPr>
  </w:style>
  <w:style w:type="character" w:customStyle="1" w:styleId="Heading2Char">
    <w:name w:val="Heading 2 Char"/>
    <w:basedOn w:val="DefaultParagraphFont"/>
    <w:link w:val="Heading2"/>
    <w:uiPriority w:val="9"/>
    <w:rsid w:val="0095021C"/>
    <w:rPr>
      <w:rFonts w:ascii="Arial" w:eastAsiaTheme="majorEastAsia" w:hAnsi="Arial" w:cstheme="majorBidi"/>
      <w:color w:val="2E74B5" w:themeColor="accent1" w:themeShade="BF"/>
      <w:sz w:val="32"/>
      <w:szCs w:val="26"/>
    </w:rPr>
  </w:style>
  <w:style w:type="character" w:customStyle="1" w:styleId="Heading3Char">
    <w:name w:val="Heading 3 Char"/>
    <w:basedOn w:val="DefaultParagraphFont"/>
    <w:link w:val="Heading3"/>
    <w:uiPriority w:val="9"/>
    <w:rsid w:val="00F372A1"/>
    <w:rPr>
      <w:rFonts w:ascii="Arial" w:eastAsiaTheme="majorEastAsia" w:hAnsi="Arial" w:cstheme="majorBidi"/>
      <w:color w:val="1F4D78" w:themeColor="accent1" w:themeShade="7F"/>
      <w:sz w:val="28"/>
      <w:szCs w:val="24"/>
    </w:rPr>
  </w:style>
  <w:style w:type="character" w:customStyle="1" w:styleId="Heading4Char">
    <w:name w:val="Heading 4 Char"/>
    <w:basedOn w:val="DefaultParagraphFont"/>
    <w:link w:val="Heading4"/>
    <w:uiPriority w:val="9"/>
    <w:rsid w:val="0002194F"/>
    <w:rPr>
      <w:rFonts w:ascii="Arial" w:eastAsiaTheme="majorEastAsia" w:hAnsi="Arial" w:cstheme="majorBidi"/>
      <w:iCs/>
      <w:color w:val="2E74B5" w:themeColor="accent1" w:themeShade="BF"/>
      <w:sz w:val="24"/>
    </w:rPr>
  </w:style>
  <w:style w:type="paragraph" w:styleId="BalloonText">
    <w:name w:val="Balloon Text"/>
    <w:basedOn w:val="Normal"/>
    <w:link w:val="BalloonTextChar"/>
    <w:uiPriority w:val="99"/>
    <w:semiHidden/>
    <w:unhideWhenUsed/>
    <w:rsid w:val="007345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5A7"/>
    <w:rPr>
      <w:rFonts w:ascii="Segoe UI" w:hAnsi="Segoe UI" w:cs="Segoe UI"/>
      <w:sz w:val="18"/>
      <w:szCs w:val="18"/>
    </w:rPr>
  </w:style>
  <w:style w:type="paragraph" w:styleId="Revision">
    <w:name w:val="Revision"/>
    <w:hidden/>
    <w:uiPriority w:val="99"/>
    <w:semiHidden/>
    <w:rsid w:val="007345A7"/>
    <w:pPr>
      <w:spacing w:after="0" w:line="240" w:lineRule="auto"/>
    </w:pPr>
    <w:rPr>
      <w:rFonts w:ascii="Arial" w:hAnsi="Arial"/>
    </w:rPr>
  </w:style>
  <w:style w:type="character" w:styleId="CommentReference">
    <w:name w:val="annotation reference"/>
    <w:basedOn w:val="DefaultParagraphFont"/>
    <w:uiPriority w:val="99"/>
    <w:semiHidden/>
    <w:unhideWhenUsed/>
    <w:rsid w:val="00F90D2A"/>
    <w:rPr>
      <w:sz w:val="16"/>
      <w:szCs w:val="16"/>
    </w:rPr>
  </w:style>
  <w:style w:type="paragraph" w:styleId="CommentText">
    <w:name w:val="annotation text"/>
    <w:basedOn w:val="Normal"/>
    <w:link w:val="CommentTextChar"/>
    <w:uiPriority w:val="99"/>
    <w:semiHidden/>
    <w:unhideWhenUsed/>
    <w:rsid w:val="00F90D2A"/>
    <w:pPr>
      <w:spacing w:line="240" w:lineRule="auto"/>
    </w:pPr>
    <w:rPr>
      <w:sz w:val="20"/>
      <w:szCs w:val="20"/>
    </w:rPr>
  </w:style>
  <w:style w:type="character" w:customStyle="1" w:styleId="CommentTextChar">
    <w:name w:val="Comment Text Char"/>
    <w:basedOn w:val="DefaultParagraphFont"/>
    <w:link w:val="CommentText"/>
    <w:uiPriority w:val="99"/>
    <w:semiHidden/>
    <w:rsid w:val="00F90D2A"/>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F90D2A"/>
    <w:rPr>
      <w:b/>
      <w:bCs/>
    </w:rPr>
  </w:style>
  <w:style w:type="character" w:customStyle="1" w:styleId="CommentSubjectChar">
    <w:name w:val="Comment Subject Char"/>
    <w:basedOn w:val="CommentTextChar"/>
    <w:link w:val="CommentSubject"/>
    <w:uiPriority w:val="99"/>
    <w:semiHidden/>
    <w:rsid w:val="00F90D2A"/>
    <w:rPr>
      <w:rFonts w:ascii="Arial" w:hAnsi="Arial"/>
      <w:b/>
      <w:bCs/>
      <w:sz w:val="20"/>
      <w:szCs w:val="20"/>
    </w:rPr>
  </w:style>
  <w:style w:type="table" w:styleId="PlainTable1">
    <w:name w:val="Plain Table 1"/>
    <w:basedOn w:val="TableNormal"/>
    <w:uiPriority w:val="41"/>
    <w:rsid w:val="006E077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5C0B3C"/>
    <w:rPr>
      <w:rFonts w:ascii="Arial" w:eastAsiaTheme="majorEastAsia" w:hAnsi="Arial" w:cstheme="majorBidi"/>
      <w:color w:val="2E74B5" w:themeColor="accent1" w:themeShade="BF"/>
    </w:rPr>
  </w:style>
  <w:style w:type="paragraph" w:styleId="Header">
    <w:name w:val="header"/>
    <w:basedOn w:val="Normal"/>
    <w:link w:val="HeaderChar"/>
    <w:uiPriority w:val="99"/>
    <w:unhideWhenUsed/>
    <w:rsid w:val="00A519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19AB"/>
    <w:rPr>
      <w:rFonts w:ascii="Arial" w:hAnsi="Arial"/>
    </w:rPr>
  </w:style>
  <w:style w:type="paragraph" w:styleId="Footer">
    <w:name w:val="footer"/>
    <w:basedOn w:val="Normal"/>
    <w:link w:val="FooterChar"/>
    <w:uiPriority w:val="99"/>
    <w:unhideWhenUsed/>
    <w:rsid w:val="00A519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19AB"/>
    <w:rPr>
      <w:rFonts w:ascii="Arial" w:hAnsi="Arial"/>
    </w:rPr>
  </w:style>
  <w:style w:type="paragraph" w:styleId="Caption">
    <w:name w:val="caption"/>
    <w:basedOn w:val="Normal"/>
    <w:next w:val="Normal"/>
    <w:uiPriority w:val="35"/>
    <w:unhideWhenUsed/>
    <w:qFormat/>
    <w:rsid w:val="00424578"/>
    <w:pPr>
      <w:spacing w:after="200" w:line="240" w:lineRule="auto"/>
    </w:pPr>
    <w:rPr>
      <w:i/>
      <w:iCs/>
      <w:color w:val="44546A" w:themeColor="text2"/>
      <w:sz w:val="20"/>
      <w:szCs w:val="18"/>
    </w:rPr>
  </w:style>
  <w:style w:type="table" w:styleId="PlainTable5">
    <w:name w:val="Plain Table 5"/>
    <w:basedOn w:val="TableNormal"/>
    <w:uiPriority w:val="45"/>
    <w:rsid w:val="00A0013F"/>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A0013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IntenseQuote">
    <w:name w:val="Intense Quote"/>
    <w:basedOn w:val="Normal"/>
    <w:next w:val="Normal"/>
    <w:link w:val="IntenseQuoteChar"/>
    <w:uiPriority w:val="30"/>
    <w:qFormat/>
    <w:rsid w:val="00DE6A5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DE6A5E"/>
    <w:rPr>
      <w:rFonts w:ascii="Arial" w:hAnsi="Arial"/>
      <w:i/>
      <w:iCs/>
      <w:color w:val="5B9BD5" w:themeColor="accent1"/>
    </w:rPr>
  </w:style>
  <w:style w:type="table" w:styleId="GridTable5Dark-Accent5">
    <w:name w:val="Grid Table 5 Dark Accent 5"/>
    <w:basedOn w:val="TableNormal"/>
    <w:uiPriority w:val="50"/>
    <w:rsid w:val="0090090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1">
    <w:name w:val="Grid Table 4 Accent 1"/>
    <w:basedOn w:val="TableNormal"/>
    <w:uiPriority w:val="49"/>
    <w:rsid w:val="005269A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5C676C"/>
    <w:rPr>
      <w:color w:val="0563C1" w:themeColor="hyperlink"/>
      <w:u w:val="single"/>
    </w:rPr>
  </w:style>
  <w:style w:type="character" w:styleId="FollowedHyperlink">
    <w:name w:val="FollowedHyperlink"/>
    <w:basedOn w:val="DefaultParagraphFont"/>
    <w:uiPriority w:val="99"/>
    <w:semiHidden/>
    <w:unhideWhenUsed/>
    <w:rsid w:val="008E11CB"/>
    <w:rPr>
      <w:color w:val="954F72" w:themeColor="followedHyperlink"/>
      <w:u w:val="single"/>
    </w:rPr>
  </w:style>
  <w:style w:type="character" w:customStyle="1" w:styleId="number">
    <w:name w:val="number"/>
    <w:basedOn w:val="DefaultParagraphFont"/>
    <w:rsid w:val="007774E3"/>
  </w:style>
  <w:style w:type="paragraph" w:styleId="HTMLPreformatted">
    <w:name w:val="HTML Preformatted"/>
    <w:basedOn w:val="Normal"/>
    <w:link w:val="HTMLPreformattedChar"/>
    <w:uiPriority w:val="99"/>
    <w:unhideWhenUsed/>
    <w:rsid w:val="00BA0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A069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0695"/>
    <w:rPr>
      <w:rFonts w:ascii="Courier New" w:eastAsia="Times New Roman" w:hAnsi="Courier New" w:cs="Courier New"/>
      <w:sz w:val="20"/>
      <w:szCs w:val="20"/>
    </w:rPr>
  </w:style>
  <w:style w:type="paragraph" w:styleId="NormalWeb">
    <w:name w:val="Normal (Web)"/>
    <w:basedOn w:val="Normal"/>
    <w:uiPriority w:val="99"/>
    <w:semiHidden/>
    <w:unhideWhenUsed/>
    <w:rsid w:val="002C51BB"/>
    <w:pPr>
      <w:spacing w:before="100" w:beforeAutospacing="1" w:after="100" w:afterAutospacing="1" w:line="240" w:lineRule="auto"/>
    </w:pPr>
    <w:rPr>
      <w:rFonts w:ascii="Times New Roman" w:eastAsia="Times New Roman" w:hAnsi="Times New Roman" w:cs="Times New Roman"/>
      <w:sz w:val="24"/>
      <w:szCs w:val="24"/>
    </w:rPr>
  </w:style>
  <w:style w:type="table" w:styleId="GridTable6Colorful-Accent1">
    <w:name w:val="Grid Table 6 Colorful Accent 1"/>
    <w:basedOn w:val="TableNormal"/>
    <w:uiPriority w:val="51"/>
    <w:rsid w:val="00474498"/>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ag">
    <w:name w:val="tag"/>
    <w:basedOn w:val="DefaultParagraphFont"/>
    <w:rsid w:val="00F072DE"/>
  </w:style>
  <w:style w:type="character" w:customStyle="1" w:styleId="pln">
    <w:name w:val="pln"/>
    <w:basedOn w:val="DefaultParagraphFont"/>
    <w:rsid w:val="00F072DE"/>
  </w:style>
  <w:style w:type="character" w:customStyle="1" w:styleId="atn">
    <w:name w:val="atn"/>
    <w:basedOn w:val="DefaultParagraphFont"/>
    <w:rsid w:val="00F072DE"/>
  </w:style>
  <w:style w:type="character" w:customStyle="1" w:styleId="pun">
    <w:name w:val="pun"/>
    <w:basedOn w:val="DefaultParagraphFont"/>
    <w:rsid w:val="00F072DE"/>
  </w:style>
  <w:style w:type="character" w:customStyle="1" w:styleId="atv">
    <w:name w:val="atv"/>
    <w:basedOn w:val="DefaultParagraphFont"/>
    <w:rsid w:val="00F072DE"/>
  </w:style>
  <w:style w:type="character" w:customStyle="1" w:styleId="hljs-string">
    <w:name w:val="hljs-string"/>
    <w:basedOn w:val="DefaultParagraphFont"/>
    <w:rsid w:val="00DD38AE"/>
  </w:style>
  <w:style w:type="character" w:customStyle="1" w:styleId="hljs-keyword">
    <w:name w:val="hljs-keyword"/>
    <w:basedOn w:val="DefaultParagraphFont"/>
    <w:rsid w:val="00DD38AE"/>
  </w:style>
  <w:style w:type="character" w:customStyle="1" w:styleId="hljs-tag">
    <w:name w:val="hljs-tag"/>
    <w:basedOn w:val="DefaultParagraphFont"/>
    <w:rsid w:val="004F0FFA"/>
  </w:style>
  <w:style w:type="character" w:customStyle="1" w:styleId="hljs-name">
    <w:name w:val="hljs-name"/>
    <w:basedOn w:val="DefaultParagraphFont"/>
    <w:rsid w:val="004F0FFA"/>
  </w:style>
  <w:style w:type="character" w:customStyle="1" w:styleId="hljs-attr">
    <w:name w:val="hljs-attr"/>
    <w:basedOn w:val="DefaultParagraphFont"/>
    <w:rsid w:val="004F0FFA"/>
  </w:style>
  <w:style w:type="character" w:customStyle="1" w:styleId="hljs-comment">
    <w:name w:val="hljs-comment"/>
    <w:basedOn w:val="DefaultParagraphFont"/>
    <w:rsid w:val="004F0FFA"/>
  </w:style>
  <w:style w:type="character" w:styleId="Emphasis">
    <w:name w:val="Emphasis"/>
    <w:basedOn w:val="DefaultParagraphFont"/>
    <w:uiPriority w:val="20"/>
    <w:qFormat/>
    <w:rsid w:val="004669EC"/>
    <w:rPr>
      <w:i/>
      <w:iCs/>
    </w:rPr>
  </w:style>
  <w:style w:type="character" w:customStyle="1" w:styleId="base">
    <w:name w:val="base"/>
    <w:basedOn w:val="DefaultParagraphFont"/>
    <w:rsid w:val="00C8116C"/>
  </w:style>
  <w:style w:type="character" w:customStyle="1" w:styleId="Heading6Char">
    <w:name w:val="Heading 6 Char"/>
    <w:basedOn w:val="DefaultParagraphFont"/>
    <w:link w:val="Heading6"/>
    <w:uiPriority w:val="9"/>
    <w:rsid w:val="00882C30"/>
    <w:rPr>
      <w:rFonts w:ascii="Arial" w:eastAsiaTheme="majorEastAsia" w:hAnsi="Arial" w:cstheme="majorBidi"/>
      <w:color w:val="1F4D78" w:themeColor="accent1" w:themeShade="7F"/>
      <w:sz w:val="20"/>
    </w:rPr>
  </w:style>
  <w:style w:type="character" w:customStyle="1" w:styleId="Heading7Char">
    <w:name w:val="Heading 7 Char"/>
    <w:basedOn w:val="DefaultParagraphFont"/>
    <w:link w:val="Heading7"/>
    <w:uiPriority w:val="9"/>
    <w:rsid w:val="00C82B0C"/>
    <w:rPr>
      <w:rFonts w:ascii="Arial" w:eastAsiaTheme="majorEastAsia" w:hAnsi="Arial" w:cstheme="majorBidi"/>
      <w:i/>
      <w:iCs/>
      <w:color w:val="FF0000"/>
      <w:sz w:val="20"/>
    </w:rPr>
  </w:style>
  <w:style w:type="table" w:styleId="GridTable5Dark-Accent1">
    <w:name w:val="Grid Table 5 Dark Accent 1"/>
    <w:basedOn w:val="TableNormal"/>
    <w:uiPriority w:val="50"/>
    <w:rsid w:val="006E69C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3">
    <w:name w:val="Grid Table 4 Accent 3"/>
    <w:basedOn w:val="TableNormal"/>
    <w:uiPriority w:val="49"/>
    <w:rsid w:val="006E69C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Quote">
    <w:name w:val="Quote"/>
    <w:basedOn w:val="Normal"/>
    <w:next w:val="Normal"/>
    <w:link w:val="QuoteChar"/>
    <w:uiPriority w:val="29"/>
    <w:qFormat/>
    <w:rsid w:val="001E6F4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E6F44"/>
    <w:rPr>
      <w:rFonts w:ascii="Arial" w:hAnsi="Arial"/>
      <w:i/>
      <w:iCs/>
      <w:color w:val="404040" w:themeColor="text1" w:themeTint="BF"/>
    </w:rPr>
  </w:style>
  <w:style w:type="character" w:styleId="IntenseEmphasis">
    <w:name w:val="Intense Emphasis"/>
    <w:basedOn w:val="DefaultParagraphFont"/>
    <w:uiPriority w:val="21"/>
    <w:qFormat/>
    <w:rsid w:val="00851051"/>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136853">
      <w:bodyDiv w:val="1"/>
      <w:marLeft w:val="0"/>
      <w:marRight w:val="0"/>
      <w:marTop w:val="0"/>
      <w:marBottom w:val="0"/>
      <w:divBdr>
        <w:top w:val="none" w:sz="0" w:space="0" w:color="auto"/>
        <w:left w:val="none" w:sz="0" w:space="0" w:color="auto"/>
        <w:bottom w:val="none" w:sz="0" w:space="0" w:color="auto"/>
        <w:right w:val="none" w:sz="0" w:space="0" w:color="auto"/>
      </w:divBdr>
    </w:div>
    <w:div w:id="57753604">
      <w:bodyDiv w:val="1"/>
      <w:marLeft w:val="0"/>
      <w:marRight w:val="0"/>
      <w:marTop w:val="0"/>
      <w:marBottom w:val="0"/>
      <w:divBdr>
        <w:top w:val="none" w:sz="0" w:space="0" w:color="auto"/>
        <w:left w:val="none" w:sz="0" w:space="0" w:color="auto"/>
        <w:bottom w:val="none" w:sz="0" w:space="0" w:color="auto"/>
        <w:right w:val="none" w:sz="0" w:space="0" w:color="auto"/>
      </w:divBdr>
      <w:divsChild>
        <w:div w:id="1222980048">
          <w:marLeft w:val="0"/>
          <w:marRight w:val="0"/>
          <w:marTop w:val="0"/>
          <w:marBottom w:val="0"/>
          <w:divBdr>
            <w:top w:val="none" w:sz="0" w:space="0" w:color="auto"/>
            <w:left w:val="none" w:sz="0" w:space="0" w:color="auto"/>
            <w:bottom w:val="none" w:sz="0" w:space="0" w:color="auto"/>
            <w:right w:val="none" w:sz="0" w:space="0" w:color="auto"/>
          </w:divBdr>
          <w:divsChild>
            <w:div w:id="13850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0883">
      <w:bodyDiv w:val="1"/>
      <w:marLeft w:val="0"/>
      <w:marRight w:val="0"/>
      <w:marTop w:val="0"/>
      <w:marBottom w:val="0"/>
      <w:divBdr>
        <w:top w:val="none" w:sz="0" w:space="0" w:color="auto"/>
        <w:left w:val="none" w:sz="0" w:space="0" w:color="auto"/>
        <w:bottom w:val="none" w:sz="0" w:space="0" w:color="auto"/>
        <w:right w:val="none" w:sz="0" w:space="0" w:color="auto"/>
      </w:divBdr>
      <w:divsChild>
        <w:div w:id="1929265810">
          <w:marLeft w:val="0"/>
          <w:marRight w:val="0"/>
          <w:marTop w:val="0"/>
          <w:marBottom w:val="0"/>
          <w:divBdr>
            <w:top w:val="none" w:sz="0" w:space="0" w:color="auto"/>
            <w:left w:val="none" w:sz="0" w:space="0" w:color="auto"/>
            <w:bottom w:val="none" w:sz="0" w:space="0" w:color="auto"/>
            <w:right w:val="none" w:sz="0" w:space="0" w:color="auto"/>
          </w:divBdr>
          <w:divsChild>
            <w:div w:id="155962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53">
      <w:bodyDiv w:val="1"/>
      <w:marLeft w:val="0"/>
      <w:marRight w:val="0"/>
      <w:marTop w:val="0"/>
      <w:marBottom w:val="0"/>
      <w:divBdr>
        <w:top w:val="none" w:sz="0" w:space="0" w:color="auto"/>
        <w:left w:val="none" w:sz="0" w:space="0" w:color="auto"/>
        <w:bottom w:val="none" w:sz="0" w:space="0" w:color="auto"/>
        <w:right w:val="none" w:sz="0" w:space="0" w:color="auto"/>
      </w:divBdr>
    </w:div>
    <w:div w:id="113837284">
      <w:bodyDiv w:val="1"/>
      <w:marLeft w:val="0"/>
      <w:marRight w:val="0"/>
      <w:marTop w:val="0"/>
      <w:marBottom w:val="0"/>
      <w:divBdr>
        <w:top w:val="none" w:sz="0" w:space="0" w:color="auto"/>
        <w:left w:val="none" w:sz="0" w:space="0" w:color="auto"/>
        <w:bottom w:val="none" w:sz="0" w:space="0" w:color="auto"/>
        <w:right w:val="none" w:sz="0" w:space="0" w:color="auto"/>
      </w:divBdr>
    </w:div>
    <w:div w:id="119957486">
      <w:bodyDiv w:val="1"/>
      <w:marLeft w:val="0"/>
      <w:marRight w:val="0"/>
      <w:marTop w:val="0"/>
      <w:marBottom w:val="0"/>
      <w:divBdr>
        <w:top w:val="none" w:sz="0" w:space="0" w:color="auto"/>
        <w:left w:val="none" w:sz="0" w:space="0" w:color="auto"/>
        <w:bottom w:val="none" w:sz="0" w:space="0" w:color="auto"/>
        <w:right w:val="none" w:sz="0" w:space="0" w:color="auto"/>
      </w:divBdr>
    </w:div>
    <w:div w:id="126170379">
      <w:bodyDiv w:val="1"/>
      <w:marLeft w:val="0"/>
      <w:marRight w:val="0"/>
      <w:marTop w:val="0"/>
      <w:marBottom w:val="0"/>
      <w:divBdr>
        <w:top w:val="none" w:sz="0" w:space="0" w:color="auto"/>
        <w:left w:val="none" w:sz="0" w:space="0" w:color="auto"/>
        <w:bottom w:val="none" w:sz="0" w:space="0" w:color="auto"/>
        <w:right w:val="none" w:sz="0" w:space="0" w:color="auto"/>
      </w:divBdr>
      <w:divsChild>
        <w:div w:id="365715486">
          <w:marLeft w:val="0"/>
          <w:marRight w:val="0"/>
          <w:marTop w:val="0"/>
          <w:marBottom w:val="0"/>
          <w:divBdr>
            <w:top w:val="none" w:sz="0" w:space="0" w:color="auto"/>
            <w:left w:val="none" w:sz="0" w:space="0" w:color="auto"/>
            <w:bottom w:val="none" w:sz="0" w:space="0" w:color="auto"/>
            <w:right w:val="none" w:sz="0" w:space="0" w:color="auto"/>
          </w:divBdr>
          <w:divsChild>
            <w:div w:id="426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7484">
      <w:bodyDiv w:val="1"/>
      <w:marLeft w:val="0"/>
      <w:marRight w:val="0"/>
      <w:marTop w:val="0"/>
      <w:marBottom w:val="0"/>
      <w:divBdr>
        <w:top w:val="none" w:sz="0" w:space="0" w:color="auto"/>
        <w:left w:val="none" w:sz="0" w:space="0" w:color="auto"/>
        <w:bottom w:val="none" w:sz="0" w:space="0" w:color="auto"/>
        <w:right w:val="none" w:sz="0" w:space="0" w:color="auto"/>
      </w:divBdr>
      <w:divsChild>
        <w:div w:id="1564292887">
          <w:marLeft w:val="0"/>
          <w:marRight w:val="0"/>
          <w:marTop w:val="0"/>
          <w:marBottom w:val="0"/>
          <w:divBdr>
            <w:top w:val="none" w:sz="0" w:space="0" w:color="auto"/>
            <w:left w:val="none" w:sz="0" w:space="0" w:color="auto"/>
            <w:bottom w:val="none" w:sz="0" w:space="0" w:color="auto"/>
            <w:right w:val="none" w:sz="0" w:space="0" w:color="auto"/>
          </w:divBdr>
          <w:divsChild>
            <w:div w:id="19343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1977">
      <w:bodyDiv w:val="1"/>
      <w:marLeft w:val="0"/>
      <w:marRight w:val="0"/>
      <w:marTop w:val="0"/>
      <w:marBottom w:val="0"/>
      <w:divBdr>
        <w:top w:val="none" w:sz="0" w:space="0" w:color="auto"/>
        <w:left w:val="none" w:sz="0" w:space="0" w:color="auto"/>
        <w:bottom w:val="none" w:sz="0" w:space="0" w:color="auto"/>
        <w:right w:val="none" w:sz="0" w:space="0" w:color="auto"/>
      </w:divBdr>
      <w:divsChild>
        <w:div w:id="1671565697">
          <w:marLeft w:val="0"/>
          <w:marRight w:val="0"/>
          <w:marTop w:val="0"/>
          <w:marBottom w:val="0"/>
          <w:divBdr>
            <w:top w:val="none" w:sz="0" w:space="0" w:color="auto"/>
            <w:left w:val="none" w:sz="0" w:space="0" w:color="auto"/>
            <w:bottom w:val="none" w:sz="0" w:space="0" w:color="auto"/>
            <w:right w:val="none" w:sz="0" w:space="0" w:color="auto"/>
          </w:divBdr>
          <w:divsChild>
            <w:div w:id="21204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1722">
      <w:bodyDiv w:val="1"/>
      <w:marLeft w:val="0"/>
      <w:marRight w:val="0"/>
      <w:marTop w:val="0"/>
      <w:marBottom w:val="0"/>
      <w:divBdr>
        <w:top w:val="none" w:sz="0" w:space="0" w:color="auto"/>
        <w:left w:val="none" w:sz="0" w:space="0" w:color="auto"/>
        <w:bottom w:val="none" w:sz="0" w:space="0" w:color="auto"/>
        <w:right w:val="none" w:sz="0" w:space="0" w:color="auto"/>
      </w:divBdr>
      <w:divsChild>
        <w:div w:id="1613127577">
          <w:marLeft w:val="0"/>
          <w:marRight w:val="0"/>
          <w:marTop w:val="0"/>
          <w:marBottom w:val="0"/>
          <w:divBdr>
            <w:top w:val="none" w:sz="0" w:space="0" w:color="auto"/>
            <w:left w:val="none" w:sz="0" w:space="0" w:color="auto"/>
            <w:bottom w:val="none" w:sz="0" w:space="0" w:color="auto"/>
            <w:right w:val="none" w:sz="0" w:space="0" w:color="auto"/>
          </w:divBdr>
          <w:divsChild>
            <w:div w:id="14288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839">
      <w:bodyDiv w:val="1"/>
      <w:marLeft w:val="0"/>
      <w:marRight w:val="0"/>
      <w:marTop w:val="0"/>
      <w:marBottom w:val="0"/>
      <w:divBdr>
        <w:top w:val="none" w:sz="0" w:space="0" w:color="auto"/>
        <w:left w:val="none" w:sz="0" w:space="0" w:color="auto"/>
        <w:bottom w:val="none" w:sz="0" w:space="0" w:color="auto"/>
        <w:right w:val="none" w:sz="0" w:space="0" w:color="auto"/>
      </w:divBdr>
      <w:divsChild>
        <w:div w:id="2144734806">
          <w:marLeft w:val="0"/>
          <w:marRight w:val="0"/>
          <w:marTop w:val="0"/>
          <w:marBottom w:val="0"/>
          <w:divBdr>
            <w:top w:val="none" w:sz="0" w:space="0" w:color="auto"/>
            <w:left w:val="none" w:sz="0" w:space="0" w:color="auto"/>
            <w:bottom w:val="none" w:sz="0" w:space="0" w:color="auto"/>
            <w:right w:val="none" w:sz="0" w:space="0" w:color="auto"/>
          </w:divBdr>
          <w:divsChild>
            <w:div w:id="2143493865">
              <w:marLeft w:val="0"/>
              <w:marRight w:val="0"/>
              <w:marTop w:val="0"/>
              <w:marBottom w:val="0"/>
              <w:divBdr>
                <w:top w:val="none" w:sz="0" w:space="0" w:color="auto"/>
                <w:left w:val="none" w:sz="0" w:space="0" w:color="auto"/>
                <w:bottom w:val="none" w:sz="0" w:space="0" w:color="auto"/>
                <w:right w:val="none" w:sz="0" w:space="0" w:color="auto"/>
              </w:divBdr>
            </w:div>
            <w:div w:id="1796824401">
              <w:marLeft w:val="0"/>
              <w:marRight w:val="0"/>
              <w:marTop w:val="0"/>
              <w:marBottom w:val="0"/>
              <w:divBdr>
                <w:top w:val="none" w:sz="0" w:space="0" w:color="auto"/>
                <w:left w:val="none" w:sz="0" w:space="0" w:color="auto"/>
                <w:bottom w:val="none" w:sz="0" w:space="0" w:color="auto"/>
                <w:right w:val="none" w:sz="0" w:space="0" w:color="auto"/>
              </w:divBdr>
            </w:div>
            <w:div w:id="165480297">
              <w:marLeft w:val="0"/>
              <w:marRight w:val="0"/>
              <w:marTop w:val="0"/>
              <w:marBottom w:val="0"/>
              <w:divBdr>
                <w:top w:val="none" w:sz="0" w:space="0" w:color="auto"/>
                <w:left w:val="none" w:sz="0" w:space="0" w:color="auto"/>
                <w:bottom w:val="none" w:sz="0" w:space="0" w:color="auto"/>
                <w:right w:val="none" w:sz="0" w:space="0" w:color="auto"/>
              </w:divBdr>
            </w:div>
            <w:div w:id="1082065051">
              <w:marLeft w:val="0"/>
              <w:marRight w:val="0"/>
              <w:marTop w:val="0"/>
              <w:marBottom w:val="0"/>
              <w:divBdr>
                <w:top w:val="none" w:sz="0" w:space="0" w:color="auto"/>
                <w:left w:val="none" w:sz="0" w:space="0" w:color="auto"/>
                <w:bottom w:val="none" w:sz="0" w:space="0" w:color="auto"/>
                <w:right w:val="none" w:sz="0" w:space="0" w:color="auto"/>
              </w:divBdr>
            </w:div>
            <w:div w:id="1239562489">
              <w:marLeft w:val="0"/>
              <w:marRight w:val="0"/>
              <w:marTop w:val="0"/>
              <w:marBottom w:val="0"/>
              <w:divBdr>
                <w:top w:val="none" w:sz="0" w:space="0" w:color="auto"/>
                <w:left w:val="none" w:sz="0" w:space="0" w:color="auto"/>
                <w:bottom w:val="none" w:sz="0" w:space="0" w:color="auto"/>
                <w:right w:val="none" w:sz="0" w:space="0" w:color="auto"/>
              </w:divBdr>
            </w:div>
            <w:div w:id="1094402861">
              <w:marLeft w:val="0"/>
              <w:marRight w:val="0"/>
              <w:marTop w:val="0"/>
              <w:marBottom w:val="0"/>
              <w:divBdr>
                <w:top w:val="none" w:sz="0" w:space="0" w:color="auto"/>
                <w:left w:val="none" w:sz="0" w:space="0" w:color="auto"/>
                <w:bottom w:val="none" w:sz="0" w:space="0" w:color="auto"/>
                <w:right w:val="none" w:sz="0" w:space="0" w:color="auto"/>
              </w:divBdr>
            </w:div>
            <w:div w:id="919754458">
              <w:marLeft w:val="0"/>
              <w:marRight w:val="0"/>
              <w:marTop w:val="0"/>
              <w:marBottom w:val="0"/>
              <w:divBdr>
                <w:top w:val="none" w:sz="0" w:space="0" w:color="auto"/>
                <w:left w:val="none" w:sz="0" w:space="0" w:color="auto"/>
                <w:bottom w:val="none" w:sz="0" w:space="0" w:color="auto"/>
                <w:right w:val="none" w:sz="0" w:space="0" w:color="auto"/>
              </w:divBdr>
            </w:div>
            <w:div w:id="2066684337">
              <w:marLeft w:val="0"/>
              <w:marRight w:val="0"/>
              <w:marTop w:val="0"/>
              <w:marBottom w:val="0"/>
              <w:divBdr>
                <w:top w:val="none" w:sz="0" w:space="0" w:color="auto"/>
                <w:left w:val="none" w:sz="0" w:space="0" w:color="auto"/>
                <w:bottom w:val="none" w:sz="0" w:space="0" w:color="auto"/>
                <w:right w:val="none" w:sz="0" w:space="0" w:color="auto"/>
              </w:divBdr>
            </w:div>
            <w:div w:id="887491339">
              <w:marLeft w:val="0"/>
              <w:marRight w:val="0"/>
              <w:marTop w:val="0"/>
              <w:marBottom w:val="0"/>
              <w:divBdr>
                <w:top w:val="none" w:sz="0" w:space="0" w:color="auto"/>
                <w:left w:val="none" w:sz="0" w:space="0" w:color="auto"/>
                <w:bottom w:val="none" w:sz="0" w:space="0" w:color="auto"/>
                <w:right w:val="none" w:sz="0" w:space="0" w:color="auto"/>
              </w:divBdr>
            </w:div>
            <w:div w:id="76152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007">
      <w:bodyDiv w:val="1"/>
      <w:marLeft w:val="0"/>
      <w:marRight w:val="0"/>
      <w:marTop w:val="0"/>
      <w:marBottom w:val="0"/>
      <w:divBdr>
        <w:top w:val="none" w:sz="0" w:space="0" w:color="auto"/>
        <w:left w:val="none" w:sz="0" w:space="0" w:color="auto"/>
        <w:bottom w:val="none" w:sz="0" w:space="0" w:color="auto"/>
        <w:right w:val="none" w:sz="0" w:space="0" w:color="auto"/>
      </w:divBdr>
      <w:divsChild>
        <w:div w:id="2040273632">
          <w:marLeft w:val="0"/>
          <w:marRight w:val="0"/>
          <w:marTop w:val="0"/>
          <w:marBottom w:val="0"/>
          <w:divBdr>
            <w:top w:val="none" w:sz="0" w:space="0" w:color="auto"/>
            <w:left w:val="none" w:sz="0" w:space="0" w:color="auto"/>
            <w:bottom w:val="none" w:sz="0" w:space="0" w:color="auto"/>
            <w:right w:val="none" w:sz="0" w:space="0" w:color="auto"/>
          </w:divBdr>
          <w:divsChild>
            <w:div w:id="1765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9387">
      <w:bodyDiv w:val="1"/>
      <w:marLeft w:val="0"/>
      <w:marRight w:val="0"/>
      <w:marTop w:val="0"/>
      <w:marBottom w:val="0"/>
      <w:divBdr>
        <w:top w:val="none" w:sz="0" w:space="0" w:color="auto"/>
        <w:left w:val="none" w:sz="0" w:space="0" w:color="auto"/>
        <w:bottom w:val="none" w:sz="0" w:space="0" w:color="auto"/>
        <w:right w:val="none" w:sz="0" w:space="0" w:color="auto"/>
      </w:divBdr>
      <w:divsChild>
        <w:div w:id="1486624656">
          <w:marLeft w:val="0"/>
          <w:marRight w:val="0"/>
          <w:marTop w:val="0"/>
          <w:marBottom w:val="0"/>
          <w:divBdr>
            <w:top w:val="none" w:sz="0" w:space="0" w:color="auto"/>
            <w:left w:val="none" w:sz="0" w:space="0" w:color="auto"/>
            <w:bottom w:val="none" w:sz="0" w:space="0" w:color="auto"/>
            <w:right w:val="none" w:sz="0" w:space="0" w:color="auto"/>
          </w:divBdr>
          <w:divsChild>
            <w:div w:id="15751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1989">
      <w:bodyDiv w:val="1"/>
      <w:marLeft w:val="0"/>
      <w:marRight w:val="0"/>
      <w:marTop w:val="0"/>
      <w:marBottom w:val="0"/>
      <w:divBdr>
        <w:top w:val="none" w:sz="0" w:space="0" w:color="auto"/>
        <w:left w:val="none" w:sz="0" w:space="0" w:color="auto"/>
        <w:bottom w:val="none" w:sz="0" w:space="0" w:color="auto"/>
        <w:right w:val="none" w:sz="0" w:space="0" w:color="auto"/>
      </w:divBdr>
    </w:div>
    <w:div w:id="181825728">
      <w:bodyDiv w:val="1"/>
      <w:marLeft w:val="0"/>
      <w:marRight w:val="0"/>
      <w:marTop w:val="0"/>
      <w:marBottom w:val="0"/>
      <w:divBdr>
        <w:top w:val="none" w:sz="0" w:space="0" w:color="auto"/>
        <w:left w:val="none" w:sz="0" w:space="0" w:color="auto"/>
        <w:bottom w:val="none" w:sz="0" w:space="0" w:color="auto"/>
        <w:right w:val="none" w:sz="0" w:space="0" w:color="auto"/>
      </w:divBdr>
    </w:div>
    <w:div w:id="200291581">
      <w:bodyDiv w:val="1"/>
      <w:marLeft w:val="0"/>
      <w:marRight w:val="0"/>
      <w:marTop w:val="0"/>
      <w:marBottom w:val="0"/>
      <w:divBdr>
        <w:top w:val="none" w:sz="0" w:space="0" w:color="auto"/>
        <w:left w:val="none" w:sz="0" w:space="0" w:color="auto"/>
        <w:bottom w:val="none" w:sz="0" w:space="0" w:color="auto"/>
        <w:right w:val="none" w:sz="0" w:space="0" w:color="auto"/>
      </w:divBdr>
      <w:divsChild>
        <w:div w:id="560406357">
          <w:marLeft w:val="0"/>
          <w:marRight w:val="0"/>
          <w:marTop w:val="0"/>
          <w:marBottom w:val="0"/>
          <w:divBdr>
            <w:top w:val="none" w:sz="0" w:space="0" w:color="auto"/>
            <w:left w:val="none" w:sz="0" w:space="0" w:color="auto"/>
            <w:bottom w:val="none" w:sz="0" w:space="0" w:color="auto"/>
            <w:right w:val="none" w:sz="0" w:space="0" w:color="auto"/>
          </w:divBdr>
          <w:divsChild>
            <w:div w:id="29645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57356">
      <w:bodyDiv w:val="1"/>
      <w:marLeft w:val="0"/>
      <w:marRight w:val="0"/>
      <w:marTop w:val="0"/>
      <w:marBottom w:val="0"/>
      <w:divBdr>
        <w:top w:val="none" w:sz="0" w:space="0" w:color="auto"/>
        <w:left w:val="none" w:sz="0" w:space="0" w:color="auto"/>
        <w:bottom w:val="none" w:sz="0" w:space="0" w:color="auto"/>
        <w:right w:val="none" w:sz="0" w:space="0" w:color="auto"/>
      </w:divBdr>
    </w:div>
    <w:div w:id="233510224">
      <w:bodyDiv w:val="1"/>
      <w:marLeft w:val="0"/>
      <w:marRight w:val="0"/>
      <w:marTop w:val="0"/>
      <w:marBottom w:val="0"/>
      <w:divBdr>
        <w:top w:val="none" w:sz="0" w:space="0" w:color="auto"/>
        <w:left w:val="none" w:sz="0" w:space="0" w:color="auto"/>
        <w:bottom w:val="none" w:sz="0" w:space="0" w:color="auto"/>
        <w:right w:val="none" w:sz="0" w:space="0" w:color="auto"/>
      </w:divBdr>
    </w:div>
    <w:div w:id="241960398">
      <w:bodyDiv w:val="1"/>
      <w:marLeft w:val="0"/>
      <w:marRight w:val="0"/>
      <w:marTop w:val="0"/>
      <w:marBottom w:val="0"/>
      <w:divBdr>
        <w:top w:val="none" w:sz="0" w:space="0" w:color="auto"/>
        <w:left w:val="none" w:sz="0" w:space="0" w:color="auto"/>
        <w:bottom w:val="none" w:sz="0" w:space="0" w:color="auto"/>
        <w:right w:val="none" w:sz="0" w:space="0" w:color="auto"/>
      </w:divBdr>
      <w:divsChild>
        <w:div w:id="707335814">
          <w:marLeft w:val="0"/>
          <w:marRight w:val="0"/>
          <w:marTop w:val="0"/>
          <w:marBottom w:val="0"/>
          <w:divBdr>
            <w:top w:val="none" w:sz="0" w:space="0" w:color="auto"/>
            <w:left w:val="none" w:sz="0" w:space="0" w:color="auto"/>
            <w:bottom w:val="none" w:sz="0" w:space="0" w:color="auto"/>
            <w:right w:val="none" w:sz="0" w:space="0" w:color="auto"/>
          </w:divBdr>
          <w:divsChild>
            <w:div w:id="65610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5126">
      <w:bodyDiv w:val="1"/>
      <w:marLeft w:val="0"/>
      <w:marRight w:val="0"/>
      <w:marTop w:val="0"/>
      <w:marBottom w:val="0"/>
      <w:divBdr>
        <w:top w:val="none" w:sz="0" w:space="0" w:color="auto"/>
        <w:left w:val="none" w:sz="0" w:space="0" w:color="auto"/>
        <w:bottom w:val="none" w:sz="0" w:space="0" w:color="auto"/>
        <w:right w:val="none" w:sz="0" w:space="0" w:color="auto"/>
      </w:divBdr>
      <w:divsChild>
        <w:div w:id="204298316">
          <w:marLeft w:val="0"/>
          <w:marRight w:val="0"/>
          <w:marTop w:val="0"/>
          <w:marBottom w:val="0"/>
          <w:divBdr>
            <w:top w:val="none" w:sz="0" w:space="0" w:color="auto"/>
            <w:left w:val="none" w:sz="0" w:space="0" w:color="auto"/>
            <w:bottom w:val="none" w:sz="0" w:space="0" w:color="auto"/>
            <w:right w:val="none" w:sz="0" w:space="0" w:color="auto"/>
          </w:divBdr>
          <w:divsChild>
            <w:div w:id="182793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3787">
      <w:bodyDiv w:val="1"/>
      <w:marLeft w:val="0"/>
      <w:marRight w:val="0"/>
      <w:marTop w:val="0"/>
      <w:marBottom w:val="0"/>
      <w:divBdr>
        <w:top w:val="none" w:sz="0" w:space="0" w:color="auto"/>
        <w:left w:val="none" w:sz="0" w:space="0" w:color="auto"/>
        <w:bottom w:val="none" w:sz="0" w:space="0" w:color="auto"/>
        <w:right w:val="none" w:sz="0" w:space="0" w:color="auto"/>
      </w:divBdr>
      <w:divsChild>
        <w:div w:id="2040007097">
          <w:marLeft w:val="0"/>
          <w:marRight w:val="0"/>
          <w:marTop w:val="0"/>
          <w:marBottom w:val="0"/>
          <w:divBdr>
            <w:top w:val="none" w:sz="0" w:space="0" w:color="auto"/>
            <w:left w:val="none" w:sz="0" w:space="0" w:color="auto"/>
            <w:bottom w:val="none" w:sz="0" w:space="0" w:color="auto"/>
            <w:right w:val="none" w:sz="0" w:space="0" w:color="auto"/>
          </w:divBdr>
          <w:divsChild>
            <w:div w:id="1588149461">
              <w:marLeft w:val="0"/>
              <w:marRight w:val="0"/>
              <w:marTop w:val="0"/>
              <w:marBottom w:val="0"/>
              <w:divBdr>
                <w:top w:val="none" w:sz="0" w:space="0" w:color="auto"/>
                <w:left w:val="none" w:sz="0" w:space="0" w:color="auto"/>
                <w:bottom w:val="none" w:sz="0" w:space="0" w:color="auto"/>
                <w:right w:val="none" w:sz="0" w:space="0" w:color="auto"/>
              </w:divBdr>
            </w:div>
            <w:div w:id="1650481490">
              <w:marLeft w:val="0"/>
              <w:marRight w:val="0"/>
              <w:marTop w:val="0"/>
              <w:marBottom w:val="0"/>
              <w:divBdr>
                <w:top w:val="none" w:sz="0" w:space="0" w:color="auto"/>
                <w:left w:val="none" w:sz="0" w:space="0" w:color="auto"/>
                <w:bottom w:val="none" w:sz="0" w:space="0" w:color="auto"/>
                <w:right w:val="none" w:sz="0" w:space="0" w:color="auto"/>
              </w:divBdr>
            </w:div>
            <w:div w:id="1071927867">
              <w:marLeft w:val="0"/>
              <w:marRight w:val="0"/>
              <w:marTop w:val="0"/>
              <w:marBottom w:val="0"/>
              <w:divBdr>
                <w:top w:val="none" w:sz="0" w:space="0" w:color="auto"/>
                <w:left w:val="none" w:sz="0" w:space="0" w:color="auto"/>
                <w:bottom w:val="none" w:sz="0" w:space="0" w:color="auto"/>
                <w:right w:val="none" w:sz="0" w:space="0" w:color="auto"/>
              </w:divBdr>
            </w:div>
            <w:div w:id="973365717">
              <w:marLeft w:val="0"/>
              <w:marRight w:val="0"/>
              <w:marTop w:val="0"/>
              <w:marBottom w:val="0"/>
              <w:divBdr>
                <w:top w:val="none" w:sz="0" w:space="0" w:color="auto"/>
                <w:left w:val="none" w:sz="0" w:space="0" w:color="auto"/>
                <w:bottom w:val="none" w:sz="0" w:space="0" w:color="auto"/>
                <w:right w:val="none" w:sz="0" w:space="0" w:color="auto"/>
              </w:divBdr>
            </w:div>
            <w:div w:id="1589657151">
              <w:marLeft w:val="0"/>
              <w:marRight w:val="0"/>
              <w:marTop w:val="0"/>
              <w:marBottom w:val="0"/>
              <w:divBdr>
                <w:top w:val="none" w:sz="0" w:space="0" w:color="auto"/>
                <w:left w:val="none" w:sz="0" w:space="0" w:color="auto"/>
                <w:bottom w:val="none" w:sz="0" w:space="0" w:color="auto"/>
                <w:right w:val="none" w:sz="0" w:space="0" w:color="auto"/>
              </w:divBdr>
            </w:div>
            <w:div w:id="144661448">
              <w:marLeft w:val="0"/>
              <w:marRight w:val="0"/>
              <w:marTop w:val="0"/>
              <w:marBottom w:val="0"/>
              <w:divBdr>
                <w:top w:val="none" w:sz="0" w:space="0" w:color="auto"/>
                <w:left w:val="none" w:sz="0" w:space="0" w:color="auto"/>
                <w:bottom w:val="none" w:sz="0" w:space="0" w:color="auto"/>
                <w:right w:val="none" w:sz="0" w:space="0" w:color="auto"/>
              </w:divBdr>
            </w:div>
            <w:div w:id="510265491">
              <w:marLeft w:val="0"/>
              <w:marRight w:val="0"/>
              <w:marTop w:val="0"/>
              <w:marBottom w:val="0"/>
              <w:divBdr>
                <w:top w:val="none" w:sz="0" w:space="0" w:color="auto"/>
                <w:left w:val="none" w:sz="0" w:space="0" w:color="auto"/>
                <w:bottom w:val="none" w:sz="0" w:space="0" w:color="auto"/>
                <w:right w:val="none" w:sz="0" w:space="0" w:color="auto"/>
              </w:divBdr>
            </w:div>
            <w:div w:id="2043744304">
              <w:marLeft w:val="0"/>
              <w:marRight w:val="0"/>
              <w:marTop w:val="0"/>
              <w:marBottom w:val="0"/>
              <w:divBdr>
                <w:top w:val="none" w:sz="0" w:space="0" w:color="auto"/>
                <w:left w:val="none" w:sz="0" w:space="0" w:color="auto"/>
                <w:bottom w:val="none" w:sz="0" w:space="0" w:color="auto"/>
                <w:right w:val="none" w:sz="0" w:space="0" w:color="auto"/>
              </w:divBdr>
            </w:div>
            <w:div w:id="508720701">
              <w:marLeft w:val="0"/>
              <w:marRight w:val="0"/>
              <w:marTop w:val="0"/>
              <w:marBottom w:val="0"/>
              <w:divBdr>
                <w:top w:val="none" w:sz="0" w:space="0" w:color="auto"/>
                <w:left w:val="none" w:sz="0" w:space="0" w:color="auto"/>
                <w:bottom w:val="none" w:sz="0" w:space="0" w:color="auto"/>
                <w:right w:val="none" w:sz="0" w:space="0" w:color="auto"/>
              </w:divBdr>
            </w:div>
            <w:div w:id="598492220">
              <w:marLeft w:val="0"/>
              <w:marRight w:val="0"/>
              <w:marTop w:val="0"/>
              <w:marBottom w:val="0"/>
              <w:divBdr>
                <w:top w:val="none" w:sz="0" w:space="0" w:color="auto"/>
                <w:left w:val="none" w:sz="0" w:space="0" w:color="auto"/>
                <w:bottom w:val="none" w:sz="0" w:space="0" w:color="auto"/>
                <w:right w:val="none" w:sz="0" w:space="0" w:color="auto"/>
              </w:divBdr>
            </w:div>
            <w:div w:id="1032416288">
              <w:marLeft w:val="0"/>
              <w:marRight w:val="0"/>
              <w:marTop w:val="0"/>
              <w:marBottom w:val="0"/>
              <w:divBdr>
                <w:top w:val="none" w:sz="0" w:space="0" w:color="auto"/>
                <w:left w:val="none" w:sz="0" w:space="0" w:color="auto"/>
                <w:bottom w:val="none" w:sz="0" w:space="0" w:color="auto"/>
                <w:right w:val="none" w:sz="0" w:space="0" w:color="auto"/>
              </w:divBdr>
            </w:div>
            <w:div w:id="540631608">
              <w:marLeft w:val="0"/>
              <w:marRight w:val="0"/>
              <w:marTop w:val="0"/>
              <w:marBottom w:val="0"/>
              <w:divBdr>
                <w:top w:val="none" w:sz="0" w:space="0" w:color="auto"/>
                <w:left w:val="none" w:sz="0" w:space="0" w:color="auto"/>
                <w:bottom w:val="none" w:sz="0" w:space="0" w:color="auto"/>
                <w:right w:val="none" w:sz="0" w:space="0" w:color="auto"/>
              </w:divBdr>
            </w:div>
            <w:div w:id="350764718">
              <w:marLeft w:val="0"/>
              <w:marRight w:val="0"/>
              <w:marTop w:val="0"/>
              <w:marBottom w:val="0"/>
              <w:divBdr>
                <w:top w:val="none" w:sz="0" w:space="0" w:color="auto"/>
                <w:left w:val="none" w:sz="0" w:space="0" w:color="auto"/>
                <w:bottom w:val="none" w:sz="0" w:space="0" w:color="auto"/>
                <w:right w:val="none" w:sz="0" w:space="0" w:color="auto"/>
              </w:divBdr>
            </w:div>
            <w:div w:id="668365758">
              <w:marLeft w:val="0"/>
              <w:marRight w:val="0"/>
              <w:marTop w:val="0"/>
              <w:marBottom w:val="0"/>
              <w:divBdr>
                <w:top w:val="none" w:sz="0" w:space="0" w:color="auto"/>
                <w:left w:val="none" w:sz="0" w:space="0" w:color="auto"/>
                <w:bottom w:val="none" w:sz="0" w:space="0" w:color="auto"/>
                <w:right w:val="none" w:sz="0" w:space="0" w:color="auto"/>
              </w:divBdr>
            </w:div>
            <w:div w:id="1927878590">
              <w:marLeft w:val="0"/>
              <w:marRight w:val="0"/>
              <w:marTop w:val="0"/>
              <w:marBottom w:val="0"/>
              <w:divBdr>
                <w:top w:val="none" w:sz="0" w:space="0" w:color="auto"/>
                <w:left w:val="none" w:sz="0" w:space="0" w:color="auto"/>
                <w:bottom w:val="none" w:sz="0" w:space="0" w:color="auto"/>
                <w:right w:val="none" w:sz="0" w:space="0" w:color="auto"/>
              </w:divBdr>
            </w:div>
            <w:div w:id="1485929623">
              <w:marLeft w:val="0"/>
              <w:marRight w:val="0"/>
              <w:marTop w:val="0"/>
              <w:marBottom w:val="0"/>
              <w:divBdr>
                <w:top w:val="none" w:sz="0" w:space="0" w:color="auto"/>
                <w:left w:val="none" w:sz="0" w:space="0" w:color="auto"/>
                <w:bottom w:val="none" w:sz="0" w:space="0" w:color="auto"/>
                <w:right w:val="none" w:sz="0" w:space="0" w:color="auto"/>
              </w:divBdr>
            </w:div>
            <w:div w:id="1650015379">
              <w:marLeft w:val="0"/>
              <w:marRight w:val="0"/>
              <w:marTop w:val="0"/>
              <w:marBottom w:val="0"/>
              <w:divBdr>
                <w:top w:val="none" w:sz="0" w:space="0" w:color="auto"/>
                <w:left w:val="none" w:sz="0" w:space="0" w:color="auto"/>
                <w:bottom w:val="none" w:sz="0" w:space="0" w:color="auto"/>
                <w:right w:val="none" w:sz="0" w:space="0" w:color="auto"/>
              </w:divBdr>
            </w:div>
            <w:div w:id="1780760427">
              <w:marLeft w:val="0"/>
              <w:marRight w:val="0"/>
              <w:marTop w:val="0"/>
              <w:marBottom w:val="0"/>
              <w:divBdr>
                <w:top w:val="none" w:sz="0" w:space="0" w:color="auto"/>
                <w:left w:val="none" w:sz="0" w:space="0" w:color="auto"/>
                <w:bottom w:val="none" w:sz="0" w:space="0" w:color="auto"/>
                <w:right w:val="none" w:sz="0" w:space="0" w:color="auto"/>
              </w:divBdr>
            </w:div>
            <w:div w:id="26365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77500">
      <w:bodyDiv w:val="1"/>
      <w:marLeft w:val="0"/>
      <w:marRight w:val="0"/>
      <w:marTop w:val="0"/>
      <w:marBottom w:val="0"/>
      <w:divBdr>
        <w:top w:val="none" w:sz="0" w:space="0" w:color="auto"/>
        <w:left w:val="none" w:sz="0" w:space="0" w:color="auto"/>
        <w:bottom w:val="none" w:sz="0" w:space="0" w:color="auto"/>
        <w:right w:val="none" w:sz="0" w:space="0" w:color="auto"/>
      </w:divBdr>
    </w:div>
    <w:div w:id="280578729">
      <w:bodyDiv w:val="1"/>
      <w:marLeft w:val="0"/>
      <w:marRight w:val="0"/>
      <w:marTop w:val="0"/>
      <w:marBottom w:val="0"/>
      <w:divBdr>
        <w:top w:val="none" w:sz="0" w:space="0" w:color="auto"/>
        <w:left w:val="none" w:sz="0" w:space="0" w:color="auto"/>
        <w:bottom w:val="none" w:sz="0" w:space="0" w:color="auto"/>
        <w:right w:val="none" w:sz="0" w:space="0" w:color="auto"/>
      </w:divBdr>
      <w:divsChild>
        <w:div w:id="47997756">
          <w:marLeft w:val="0"/>
          <w:marRight w:val="0"/>
          <w:marTop w:val="0"/>
          <w:marBottom w:val="0"/>
          <w:divBdr>
            <w:top w:val="none" w:sz="0" w:space="0" w:color="auto"/>
            <w:left w:val="none" w:sz="0" w:space="0" w:color="auto"/>
            <w:bottom w:val="none" w:sz="0" w:space="0" w:color="auto"/>
            <w:right w:val="none" w:sz="0" w:space="0" w:color="auto"/>
          </w:divBdr>
          <w:divsChild>
            <w:div w:id="2044397356">
              <w:marLeft w:val="0"/>
              <w:marRight w:val="0"/>
              <w:marTop w:val="0"/>
              <w:marBottom w:val="0"/>
              <w:divBdr>
                <w:top w:val="none" w:sz="0" w:space="0" w:color="auto"/>
                <w:left w:val="none" w:sz="0" w:space="0" w:color="auto"/>
                <w:bottom w:val="none" w:sz="0" w:space="0" w:color="auto"/>
                <w:right w:val="none" w:sz="0" w:space="0" w:color="auto"/>
              </w:divBdr>
            </w:div>
            <w:div w:id="939142424">
              <w:marLeft w:val="0"/>
              <w:marRight w:val="0"/>
              <w:marTop w:val="0"/>
              <w:marBottom w:val="0"/>
              <w:divBdr>
                <w:top w:val="none" w:sz="0" w:space="0" w:color="auto"/>
                <w:left w:val="none" w:sz="0" w:space="0" w:color="auto"/>
                <w:bottom w:val="none" w:sz="0" w:space="0" w:color="auto"/>
                <w:right w:val="none" w:sz="0" w:space="0" w:color="auto"/>
              </w:divBdr>
            </w:div>
            <w:div w:id="331294893">
              <w:marLeft w:val="0"/>
              <w:marRight w:val="0"/>
              <w:marTop w:val="0"/>
              <w:marBottom w:val="0"/>
              <w:divBdr>
                <w:top w:val="none" w:sz="0" w:space="0" w:color="auto"/>
                <w:left w:val="none" w:sz="0" w:space="0" w:color="auto"/>
                <w:bottom w:val="none" w:sz="0" w:space="0" w:color="auto"/>
                <w:right w:val="none" w:sz="0" w:space="0" w:color="auto"/>
              </w:divBdr>
            </w:div>
            <w:div w:id="2034189207">
              <w:marLeft w:val="0"/>
              <w:marRight w:val="0"/>
              <w:marTop w:val="0"/>
              <w:marBottom w:val="0"/>
              <w:divBdr>
                <w:top w:val="none" w:sz="0" w:space="0" w:color="auto"/>
                <w:left w:val="none" w:sz="0" w:space="0" w:color="auto"/>
                <w:bottom w:val="none" w:sz="0" w:space="0" w:color="auto"/>
                <w:right w:val="none" w:sz="0" w:space="0" w:color="auto"/>
              </w:divBdr>
            </w:div>
            <w:div w:id="420761115">
              <w:marLeft w:val="0"/>
              <w:marRight w:val="0"/>
              <w:marTop w:val="0"/>
              <w:marBottom w:val="0"/>
              <w:divBdr>
                <w:top w:val="none" w:sz="0" w:space="0" w:color="auto"/>
                <w:left w:val="none" w:sz="0" w:space="0" w:color="auto"/>
                <w:bottom w:val="none" w:sz="0" w:space="0" w:color="auto"/>
                <w:right w:val="none" w:sz="0" w:space="0" w:color="auto"/>
              </w:divBdr>
            </w:div>
            <w:div w:id="47074762">
              <w:marLeft w:val="0"/>
              <w:marRight w:val="0"/>
              <w:marTop w:val="0"/>
              <w:marBottom w:val="0"/>
              <w:divBdr>
                <w:top w:val="none" w:sz="0" w:space="0" w:color="auto"/>
                <w:left w:val="none" w:sz="0" w:space="0" w:color="auto"/>
                <w:bottom w:val="none" w:sz="0" w:space="0" w:color="auto"/>
                <w:right w:val="none" w:sz="0" w:space="0" w:color="auto"/>
              </w:divBdr>
            </w:div>
            <w:div w:id="1650092987">
              <w:marLeft w:val="0"/>
              <w:marRight w:val="0"/>
              <w:marTop w:val="0"/>
              <w:marBottom w:val="0"/>
              <w:divBdr>
                <w:top w:val="none" w:sz="0" w:space="0" w:color="auto"/>
                <w:left w:val="none" w:sz="0" w:space="0" w:color="auto"/>
                <w:bottom w:val="none" w:sz="0" w:space="0" w:color="auto"/>
                <w:right w:val="none" w:sz="0" w:space="0" w:color="auto"/>
              </w:divBdr>
            </w:div>
            <w:div w:id="94133612">
              <w:marLeft w:val="0"/>
              <w:marRight w:val="0"/>
              <w:marTop w:val="0"/>
              <w:marBottom w:val="0"/>
              <w:divBdr>
                <w:top w:val="none" w:sz="0" w:space="0" w:color="auto"/>
                <w:left w:val="none" w:sz="0" w:space="0" w:color="auto"/>
                <w:bottom w:val="none" w:sz="0" w:space="0" w:color="auto"/>
                <w:right w:val="none" w:sz="0" w:space="0" w:color="auto"/>
              </w:divBdr>
            </w:div>
            <w:div w:id="196938818">
              <w:marLeft w:val="0"/>
              <w:marRight w:val="0"/>
              <w:marTop w:val="0"/>
              <w:marBottom w:val="0"/>
              <w:divBdr>
                <w:top w:val="none" w:sz="0" w:space="0" w:color="auto"/>
                <w:left w:val="none" w:sz="0" w:space="0" w:color="auto"/>
                <w:bottom w:val="none" w:sz="0" w:space="0" w:color="auto"/>
                <w:right w:val="none" w:sz="0" w:space="0" w:color="auto"/>
              </w:divBdr>
            </w:div>
            <w:div w:id="1489513314">
              <w:marLeft w:val="0"/>
              <w:marRight w:val="0"/>
              <w:marTop w:val="0"/>
              <w:marBottom w:val="0"/>
              <w:divBdr>
                <w:top w:val="none" w:sz="0" w:space="0" w:color="auto"/>
                <w:left w:val="none" w:sz="0" w:space="0" w:color="auto"/>
                <w:bottom w:val="none" w:sz="0" w:space="0" w:color="auto"/>
                <w:right w:val="none" w:sz="0" w:space="0" w:color="auto"/>
              </w:divBdr>
            </w:div>
            <w:div w:id="1457217247">
              <w:marLeft w:val="0"/>
              <w:marRight w:val="0"/>
              <w:marTop w:val="0"/>
              <w:marBottom w:val="0"/>
              <w:divBdr>
                <w:top w:val="none" w:sz="0" w:space="0" w:color="auto"/>
                <w:left w:val="none" w:sz="0" w:space="0" w:color="auto"/>
                <w:bottom w:val="none" w:sz="0" w:space="0" w:color="auto"/>
                <w:right w:val="none" w:sz="0" w:space="0" w:color="auto"/>
              </w:divBdr>
            </w:div>
            <w:div w:id="981228027">
              <w:marLeft w:val="0"/>
              <w:marRight w:val="0"/>
              <w:marTop w:val="0"/>
              <w:marBottom w:val="0"/>
              <w:divBdr>
                <w:top w:val="none" w:sz="0" w:space="0" w:color="auto"/>
                <w:left w:val="none" w:sz="0" w:space="0" w:color="auto"/>
                <w:bottom w:val="none" w:sz="0" w:space="0" w:color="auto"/>
                <w:right w:val="none" w:sz="0" w:space="0" w:color="auto"/>
              </w:divBdr>
            </w:div>
            <w:div w:id="568687213">
              <w:marLeft w:val="0"/>
              <w:marRight w:val="0"/>
              <w:marTop w:val="0"/>
              <w:marBottom w:val="0"/>
              <w:divBdr>
                <w:top w:val="none" w:sz="0" w:space="0" w:color="auto"/>
                <w:left w:val="none" w:sz="0" w:space="0" w:color="auto"/>
                <w:bottom w:val="none" w:sz="0" w:space="0" w:color="auto"/>
                <w:right w:val="none" w:sz="0" w:space="0" w:color="auto"/>
              </w:divBdr>
            </w:div>
            <w:div w:id="1231113233">
              <w:marLeft w:val="0"/>
              <w:marRight w:val="0"/>
              <w:marTop w:val="0"/>
              <w:marBottom w:val="0"/>
              <w:divBdr>
                <w:top w:val="none" w:sz="0" w:space="0" w:color="auto"/>
                <w:left w:val="none" w:sz="0" w:space="0" w:color="auto"/>
                <w:bottom w:val="none" w:sz="0" w:space="0" w:color="auto"/>
                <w:right w:val="none" w:sz="0" w:space="0" w:color="auto"/>
              </w:divBdr>
            </w:div>
            <w:div w:id="1149248678">
              <w:marLeft w:val="0"/>
              <w:marRight w:val="0"/>
              <w:marTop w:val="0"/>
              <w:marBottom w:val="0"/>
              <w:divBdr>
                <w:top w:val="none" w:sz="0" w:space="0" w:color="auto"/>
                <w:left w:val="none" w:sz="0" w:space="0" w:color="auto"/>
                <w:bottom w:val="none" w:sz="0" w:space="0" w:color="auto"/>
                <w:right w:val="none" w:sz="0" w:space="0" w:color="auto"/>
              </w:divBdr>
            </w:div>
            <w:div w:id="131750254">
              <w:marLeft w:val="0"/>
              <w:marRight w:val="0"/>
              <w:marTop w:val="0"/>
              <w:marBottom w:val="0"/>
              <w:divBdr>
                <w:top w:val="none" w:sz="0" w:space="0" w:color="auto"/>
                <w:left w:val="none" w:sz="0" w:space="0" w:color="auto"/>
                <w:bottom w:val="none" w:sz="0" w:space="0" w:color="auto"/>
                <w:right w:val="none" w:sz="0" w:space="0" w:color="auto"/>
              </w:divBdr>
            </w:div>
            <w:div w:id="1977223382">
              <w:marLeft w:val="0"/>
              <w:marRight w:val="0"/>
              <w:marTop w:val="0"/>
              <w:marBottom w:val="0"/>
              <w:divBdr>
                <w:top w:val="none" w:sz="0" w:space="0" w:color="auto"/>
                <w:left w:val="none" w:sz="0" w:space="0" w:color="auto"/>
                <w:bottom w:val="none" w:sz="0" w:space="0" w:color="auto"/>
                <w:right w:val="none" w:sz="0" w:space="0" w:color="auto"/>
              </w:divBdr>
            </w:div>
            <w:div w:id="351881503">
              <w:marLeft w:val="0"/>
              <w:marRight w:val="0"/>
              <w:marTop w:val="0"/>
              <w:marBottom w:val="0"/>
              <w:divBdr>
                <w:top w:val="none" w:sz="0" w:space="0" w:color="auto"/>
                <w:left w:val="none" w:sz="0" w:space="0" w:color="auto"/>
                <w:bottom w:val="none" w:sz="0" w:space="0" w:color="auto"/>
                <w:right w:val="none" w:sz="0" w:space="0" w:color="auto"/>
              </w:divBdr>
            </w:div>
            <w:div w:id="10435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674923">
      <w:bodyDiv w:val="1"/>
      <w:marLeft w:val="0"/>
      <w:marRight w:val="0"/>
      <w:marTop w:val="0"/>
      <w:marBottom w:val="0"/>
      <w:divBdr>
        <w:top w:val="none" w:sz="0" w:space="0" w:color="auto"/>
        <w:left w:val="none" w:sz="0" w:space="0" w:color="auto"/>
        <w:bottom w:val="none" w:sz="0" w:space="0" w:color="auto"/>
        <w:right w:val="none" w:sz="0" w:space="0" w:color="auto"/>
      </w:divBdr>
      <w:divsChild>
        <w:div w:id="384914682">
          <w:marLeft w:val="0"/>
          <w:marRight w:val="0"/>
          <w:marTop w:val="0"/>
          <w:marBottom w:val="0"/>
          <w:divBdr>
            <w:top w:val="none" w:sz="0" w:space="0" w:color="auto"/>
            <w:left w:val="none" w:sz="0" w:space="0" w:color="auto"/>
            <w:bottom w:val="none" w:sz="0" w:space="0" w:color="auto"/>
            <w:right w:val="none" w:sz="0" w:space="0" w:color="auto"/>
          </w:divBdr>
          <w:divsChild>
            <w:div w:id="151036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03031">
      <w:bodyDiv w:val="1"/>
      <w:marLeft w:val="0"/>
      <w:marRight w:val="0"/>
      <w:marTop w:val="0"/>
      <w:marBottom w:val="0"/>
      <w:divBdr>
        <w:top w:val="none" w:sz="0" w:space="0" w:color="auto"/>
        <w:left w:val="none" w:sz="0" w:space="0" w:color="auto"/>
        <w:bottom w:val="none" w:sz="0" w:space="0" w:color="auto"/>
        <w:right w:val="none" w:sz="0" w:space="0" w:color="auto"/>
      </w:divBdr>
    </w:div>
    <w:div w:id="329333277">
      <w:bodyDiv w:val="1"/>
      <w:marLeft w:val="0"/>
      <w:marRight w:val="0"/>
      <w:marTop w:val="0"/>
      <w:marBottom w:val="0"/>
      <w:divBdr>
        <w:top w:val="none" w:sz="0" w:space="0" w:color="auto"/>
        <w:left w:val="none" w:sz="0" w:space="0" w:color="auto"/>
        <w:bottom w:val="none" w:sz="0" w:space="0" w:color="auto"/>
        <w:right w:val="none" w:sz="0" w:space="0" w:color="auto"/>
      </w:divBdr>
      <w:divsChild>
        <w:div w:id="246379212">
          <w:marLeft w:val="0"/>
          <w:marRight w:val="0"/>
          <w:marTop w:val="0"/>
          <w:marBottom w:val="0"/>
          <w:divBdr>
            <w:top w:val="none" w:sz="0" w:space="0" w:color="auto"/>
            <w:left w:val="none" w:sz="0" w:space="0" w:color="auto"/>
            <w:bottom w:val="none" w:sz="0" w:space="0" w:color="auto"/>
            <w:right w:val="none" w:sz="0" w:space="0" w:color="auto"/>
          </w:divBdr>
          <w:divsChild>
            <w:div w:id="164469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7634">
      <w:bodyDiv w:val="1"/>
      <w:marLeft w:val="0"/>
      <w:marRight w:val="0"/>
      <w:marTop w:val="0"/>
      <w:marBottom w:val="0"/>
      <w:divBdr>
        <w:top w:val="none" w:sz="0" w:space="0" w:color="auto"/>
        <w:left w:val="none" w:sz="0" w:space="0" w:color="auto"/>
        <w:bottom w:val="none" w:sz="0" w:space="0" w:color="auto"/>
        <w:right w:val="none" w:sz="0" w:space="0" w:color="auto"/>
      </w:divBdr>
      <w:divsChild>
        <w:div w:id="1092899980">
          <w:marLeft w:val="0"/>
          <w:marRight w:val="0"/>
          <w:marTop w:val="0"/>
          <w:marBottom w:val="0"/>
          <w:divBdr>
            <w:top w:val="none" w:sz="0" w:space="0" w:color="auto"/>
            <w:left w:val="none" w:sz="0" w:space="0" w:color="auto"/>
            <w:bottom w:val="none" w:sz="0" w:space="0" w:color="auto"/>
            <w:right w:val="none" w:sz="0" w:space="0" w:color="auto"/>
          </w:divBdr>
          <w:divsChild>
            <w:div w:id="72137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4397">
      <w:bodyDiv w:val="1"/>
      <w:marLeft w:val="0"/>
      <w:marRight w:val="0"/>
      <w:marTop w:val="0"/>
      <w:marBottom w:val="0"/>
      <w:divBdr>
        <w:top w:val="none" w:sz="0" w:space="0" w:color="auto"/>
        <w:left w:val="none" w:sz="0" w:space="0" w:color="auto"/>
        <w:bottom w:val="none" w:sz="0" w:space="0" w:color="auto"/>
        <w:right w:val="none" w:sz="0" w:space="0" w:color="auto"/>
      </w:divBdr>
    </w:div>
    <w:div w:id="370761756">
      <w:bodyDiv w:val="1"/>
      <w:marLeft w:val="0"/>
      <w:marRight w:val="0"/>
      <w:marTop w:val="0"/>
      <w:marBottom w:val="0"/>
      <w:divBdr>
        <w:top w:val="none" w:sz="0" w:space="0" w:color="auto"/>
        <w:left w:val="none" w:sz="0" w:space="0" w:color="auto"/>
        <w:bottom w:val="none" w:sz="0" w:space="0" w:color="auto"/>
        <w:right w:val="none" w:sz="0" w:space="0" w:color="auto"/>
      </w:divBdr>
      <w:divsChild>
        <w:div w:id="1190140250">
          <w:marLeft w:val="0"/>
          <w:marRight w:val="0"/>
          <w:marTop w:val="0"/>
          <w:marBottom w:val="0"/>
          <w:divBdr>
            <w:top w:val="none" w:sz="0" w:space="0" w:color="auto"/>
            <w:left w:val="none" w:sz="0" w:space="0" w:color="auto"/>
            <w:bottom w:val="none" w:sz="0" w:space="0" w:color="auto"/>
            <w:right w:val="none" w:sz="0" w:space="0" w:color="auto"/>
          </w:divBdr>
          <w:divsChild>
            <w:div w:id="18524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73535">
      <w:bodyDiv w:val="1"/>
      <w:marLeft w:val="0"/>
      <w:marRight w:val="0"/>
      <w:marTop w:val="0"/>
      <w:marBottom w:val="0"/>
      <w:divBdr>
        <w:top w:val="none" w:sz="0" w:space="0" w:color="auto"/>
        <w:left w:val="none" w:sz="0" w:space="0" w:color="auto"/>
        <w:bottom w:val="none" w:sz="0" w:space="0" w:color="auto"/>
        <w:right w:val="none" w:sz="0" w:space="0" w:color="auto"/>
      </w:divBdr>
      <w:divsChild>
        <w:div w:id="1135828195">
          <w:marLeft w:val="0"/>
          <w:marRight w:val="0"/>
          <w:marTop w:val="0"/>
          <w:marBottom w:val="0"/>
          <w:divBdr>
            <w:top w:val="none" w:sz="0" w:space="0" w:color="auto"/>
            <w:left w:val="none" w:sz="0" w:space="0" w:color="auto"/>
            <w:bottom w:val="none" w:sz="0" w:space="0" w:color="auto"/>
            <w:right w:val="none" w:sz="0" w:space="0" w:color="auto"/>
          </w:divBdr>
          <w:divsChild>
            <w:div w:id="1841652992">
              <w:marLeft w:val="0"/>
              <w:marRight w:val="0"/>
              <w:marTop w:val="0"/>
              <w:marBottom w:val="0"/>
              <w:divBdr>
                <w:top w:val="none" w:sz="0" w:space="0" w:color="auto"/>
                <w:left w:val="none" w:sz="0" w:space="0" w:color="auto"/>
                <w:bottom w:val="none" w:sz="0" w:space="0" w:color="auto"/>
                <w:right w:val="none" w:sz="0" w:space="0" w:color="auto"/>
              </w:divBdr>
            </w:div>
            <w:div w:id="1397781540">
              <w:marLeft w:val="0"/>
              <w:marRight w:val="0"/>
              <w:marTop w:val="0"/>
              <w:marBottom w:val="0"/>
              <w:divBdr>
                <w:top w:val="none" w:sz="0" w:space="0" w:color="auto"/>
                <w:left w:val="none" w:sz="0" w:space="0" w:color="auto"/>
                <w:bottom w:val="none" w:sz="0" w:space="0" w:color="auto"/>
                <w:right w:val="none" w:sz="0" w:space="0" w:color="auto"/>
              </w:divBdr>
            </w:div>
            <w:div w:id="671613712">
              <w:marLeft w:val="0"/>
              <w:marRight w:val="0"/>
              <w:marTop w:val="0"/>
              <w:marBottom w:val="0"/>
              <w:divBdr>
                <w:top w:val="none" w:sz="0" w:space="0" w:color="auto"/>
                <w:left w:val="none" w:sz="0" w:space="0" w:color="auto"/>
                <w:bottom w:val="none" w:sz="0" w:space="0" w:color="auto"/>
                <w:right w:val="none" w:sz="0" w:space="0" w:color="auto"/>
              </w:divBdr>
            </w:div>
            <w:div w:id="120081594">
              <w:marLeft w:val="0"/>
              <w:marRight w:val="0"/>
              <w:marTop w:val="0"/>
              <w:marBottom w:val="0"/>
              <w:divBdr>
                <w:top w:val="none" w:sz="0" w:space="0" w:color="auto"/>
                <w:left w:val="none" w:sz="0" w:space="0" w:color="auto"/>
                <w:bottom w:val="none" w:sz="0" w:space="0" w:color="auto"/>
                <w:right w:val="none" w:sz="0" w:space="0" w:color="auto"/>
              </w:divBdr>
            </w:div>
            <w:div w:id="549192183">
              <w:marLeft w:val="0"/>
              <w:marRight w:val="0"/>
              <w:marTop w:val="0"/>
              <w:marBottom w:val="0"/>
              <w:divBdr>
                <w:top w:val="none" w:sz="0" w:space="0" w:color="auto"/>
                <w:left w:val="none" w:sz="0" w:space="0" w:color="auto"/>
                <w:bottom w:val="none" w:sz="0" w:space="0" w:color="auto"/>
                <w:right w:val="none" w:sz="0" w:space="0" w:color="auto"/>
              </w:divBdr>
            </w:div>
            <w:div w:id="15644407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583615369">
              <w:marLeft w:val="0"/>
              <w:marRight w:val="0"/>
              <w:marTop w:val="0"/>
              <w:marBottom w:val="0"/>
              <w:divBdr>
                <w:top w:val="none" w:sz="0" w:space="0" w:color="auto"/>
                <w:left w:val="none" w:sz="0" w:space="0" w:color="auto"/>
                <w:bottom w:val="none" w:sz="0" w:space="0" w:color="auto"/>
                <w:right w:val="none" w:sz="0" w:space="0" w:color="auto"/>
              </w:divBdr>
            </w:div>
            <w:div w:id="1939554493">
              <w:marLeft w:val="0"/>
              <w:marRight w:val="0"/>
              <w:marTop w:val="0"/>
              <w:marBottom w:val="0"/>
              <w:divBdr>
                <w:top w:val="none" w:sz="0" w:space="0" w:color="auto"/>
                <w:left w:val="none" w:sz="0" w:space="0" w:color="auto"/>
                <w:bottom w:val="none" w:sz="0" w:space="0" w:color="auto"/>
                <w:right w:val="none" w:sz="0" w:space="0" w:color="auto"/>
              </w:divBdr>
            </w:div>
            <w:div w:id="628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15213">
      <w:bodyDiv w:val="1"/>
      <w:marLeft w:val="0"/>
      <w:marRight w:val="0"/>
      <w:marTop w:val="0"/>
      <w:marBottom w:val="0"/>
      <w:divBdr>
        <w:top w:val="none" w:sz="0" w:space="0" w:color="auto"/>
        <w:left w:val="none" w:sz="0" w:space="0" w:color="auto"/>
        <w:bottom w:val="none" w:sz="0" w:space="0" w:color="auto"/>
        <w:right w:val="none" w:sz="0" w:space="0" w:color="auto"/>
      </w:divBdr>
      <w:divsChild>
        <w:div w:id="2134667890">
          <w:marLeft w:val="0"/>
          <w:marRight w:val="0"/>
          <w:marTop w:val="0"/>
          <w:marBottom w:val="0"/>
          <w:divBdr>
            <w:top w:val="none" w:sz="0" w:space="0" w:color="auto"/>
            <w:left w:val="none" w:sz="0" w:space="0" w:color="auto"/>
            <w:bottom w:val="none" w:sz="0" w:space="0" w:color="auto"/>
            <w:right w:val="none" w:sz="0" w:space="0" w:color="auto"/>
          </w:divBdr>
          <w:divsChild>
            <w:div w:id="5358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014002">
      <w:bodyDiv w:val="1"/>
      <w:marLeft w:val="0"/>
      <w:marRight w:val="0"/>
      <w:marTop w:val="0"/>
      <w:marBottom w:val="0"/>
      <w:divBdr>
        <w:top w:val="none" w:sz="0" w:space="0" w:color="auto"/>
        <w:left w:val="none" w:sz="0" w:space="0" w:color="auto"/>
        <w:bottom w:val="none" w:sz="0" w:space="0" w:color="auto"/>
        <w:right w:val="none" w:sz="0" w:space="0" w:color="auto"/>
      </w:divBdr>
      <w:divsChild>
        <w:div w:id="920411710">
          <w:marLeft w:val="0"/>
          <w:marRight w:val="0"/>
          <w:marTop w:val="0"/>
          <w:marBottom w:val="0"/>
          <w:divBdr>
            <w:top w:val="none" w:sz="0" w:space="0" w:color="auto"/>
            <w:left w:val="none" w:sz="0" w:space="0" w:color="auto"/>
            <w:bottom w:val="none" w:sz="0" w:space="0" w:color="auto"/>
            <w:right w:val="none" w:sz="0" w:space="0" w:color="auto"/>
          </w:divBdr>
          <w:divsChild>
            <w:div w:id="17716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0864">
      <w:bodyDiv w:val="1"/>
      <w:marLeft w:val="0"/>
      <w:marRight w:val="0"/>
      <w:marTop w:val="0"/>
      <w:marBottom w:val="0"/>
      <w:divBdr>
        <w:top w:val="none" w:sz="0" w:space="0" w:color="auto"/>
        <w:left w:val="none" w:sz="0" w:space="0" w:color="auto"/>
        <w:bottom w:val="none" w:sz="0" w:space="0" w:color="auto"/>
        <w:right w:val="none" w:sz="0" w:space="0" w:color="auto"/>
      </w:divBdr>
    </w:div>
    <w:div w:id="447310544">
      <w:bodyDiv w:val="1"/>
      <w:marLeft w:val="0"/>
      <w:marRight w:val="0"/>
      <w:marTop w:val="0"/>
      <w:marBottom w:val="0"/>
      <w:divBdr>
        <w:top w:val="none" w:sz="0" w:space="0" w:color="auto"/>
        <w:left w:val="none" w:sz="0" w:space="0" w:color="auto"/>
        <w:bottom w:val="none" w:sz="0" w:space="0" w:color="auto"/>
        <w:right w:val="none" w:sz="0" w:space="0" w:color="auto"/>
      </w:divBdr>
      <w:divsChild>
        <w:div w:id="250628011">
          <w:marLeft w:val="0"/>
          <w:marRight w:val="0"/>
          <w:marTop w:val="0"/>
          <w:marBottom w:val="0"/>
          <w:divBdr>
            <w:top w:val="none" w:sz="0" w:space="0" w:color="auto"/>
            <w:left w:val="none" w:sz="0" w:space="0" w:color="auto"/>
            <w:bottom w:val="none" w:sz="0" w:space="0" w:color="auto"/>
            <w:right w:val="none" w:sz="0" w:space="0" w:color="auto"/>
          </w:divBdr>
          <w:divsChild>
            <w:div w:id="85904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5022">
      <w:bodyDiv w:val="1"/>
      <w:marLeft w:val="0"/>
      <w:marRight w:val="0"/>
      <w:marTop w:val="0"/>
      <w:marBottom w:val="0"/>
      <w:divBdr>
        <w:top w:val="none" w:sz="0" w:space="0" w:color="auto"/>
        <w:left w:val="none" w:sz="0" w:space="0" w:color="auto"/>
        <w:bottom w:val="none" w:sz="0" w:space="0" w:color="auto"/>
        <w:right w:val="none" w:sz="0" w:space="0" w:color="auto"/>
      </w:divBdr>
      <w:divsChild>
        <w:div w:id="1186872061">
          <w:marLeft w:val="0"/>
          <w:marRight w:val="0"/>
          <w:marTop w:val="0"/>
          <w:marBottom w:val="0"/>
          <w:divBdr>
            <w:top w:val="none" w:sz="0" w:space="0" w:color="auto"/>
            <w:left w:val="none" w:sz="0" w:space="0" w:color="auto"/>
            <w:bottom w:val="none" w:sz="0" w:space="0" w:color="auto"/>
            <w:right w:val="none" w:sz="0" w:space="0" w:color="auto"/>
          </w:divBdr>
          <w:divsChild>
            <w:div w:id="199814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4262">
      <w:bodyDiv w:val="1"/>
      <w:marLeft w:val="0"/>
      <w:marRight w:val="0"/>
      <w:marTop w:val="0"/>
      <w:marBottom w:val="0"/>
      <w:divBdr>
        <w:top w:val="none" w:sz="0" w:space="0" w:color="auto"/>
        <w:left w:val="none" w:sz="0" w:space="0" w:color="auto"/>
        <w:bottom w:val="none" w:sz="0" w:space="0" w:color="auto"/>
        <w:right w:val="none" w:sz="0" w:space="0" w:color="auto"/>
      </w:divBdr>
      <w:divsChild>
        <w:div w:id="672874865">
          <w:marLeft w:val="0"/>
          <w:marRight w:val="0"/>
          <w:marTop w:val="0"/>
          <w:marBottom w:val="0"/>
          <w:divBdr>
            <w:top w:val="none" w:sz="0" w:space="0" w:color="auto"/>
            <w:left w:val="none" w:sz="0" w:space="0" w:color="auto"/>
            <w:bottom w:val="none" w:sz="0" w:space="0" w:color="auto"/>
            <w:right w:val="none" w:sz="0" w:space="0" w:color="auto"/>
          </w:divBdr>
          <w:divsChild>
            <w:div w:id="163205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298014">
      <w:bodyDiv w:val="1"/>
      <w:marLeft w:val="0"/>
      <w:marRight w:val="0"/>
      <w:marTop w:val="0"/>
      <w:marBottom w:val="0"/>
      <w:divBdr>
        <w:top w:val="none" w:sz="0" w:space="0" w:color="auto"/>
        <w:left w:val="none" w:sz="0" w:space="0" w:color="auto"/>
        <w:bottom w:val="none" w:sz="0" w:space="0" w:color="auto"/>
        <w:right w:val="none" w:sz="0" w:space="0" w:color="auto"/>
      </w:divBdr>
      <w:divsChild>
        <w:div w:id="933823465">
          <w:marLeft w:val="0"/>
          <w:marRight w:val="0"/>
          <w:marTop w:val="0"/>
          <w:marBottom w:val="0"/>
          <w:divBdr>
            <w:top w:val="none" w:sz="0" w:space="0" w:color="auto"/>
            <w:left w:val="none" w:sz="0" w:space="0" w:color="auto"/>
            <w:bottom w:val="none" w:sz="0" w:space="0" w:color="auto"/>
            <w:right w:val="none" w:sz="0" w:space="0" w:color="auto"/>
          </w:divBdr>
          <w:divsChild>
            <w:div w:id="210745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69620">
      <w:bodyDiv w:val="1"/>
      <w:marLeft w:val="0"/>
      <w:marRight w:val="0"/>
      <w:marTop w:val="0"/>
      <w:marBottom w:val="0"/>
      <w:divBdr>
        <w:top w:val="none" w:sz="0" w:space="0" w:color="auto"/>
        <w:left w:val="none" w:sz="0" w:space="0" w:color="auto"/>
        <w:bottom w:val="none" w:sz="0" w:space="0" w:color="auto"/>
        <w:right w:val="none" w:sz="0" w:space="0" w:color="auto"/>
      </w:divBdr>
      <w:divsChild>
        <w:div w:id="1784029931">
          <w:marLeft w:val="0"/>
          <w:marRight w:val="0"/>
          <w:marTop w:val="0"/>
          <w:marBottom w:val="0"/>
          <w:divBdr>
            <w:top w:val="none" w:sz="0" w:space="0" w:color="auto"/>
            <w:left w:val="none" w:sz="0" w:space="0" w:color="auto"/>
            <w:bottom w:val="none" w:sz="0" w:space="0" w:color="auto"/>
            <w:right w:val="none" w:sz="0" w:space="0" w:color="auto"/>
          </w:divBdr>
          <w:divsChild>
            <w:div w:id="211355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8984">
      <w:bodyDiv w:val="1"/>
      <w:marLeft w:val="0"/>
      <w:marRight w:val="0"/>
      <w:marTop w:val="0"/>
      <w:marBottom w:val="0"/>
      <w:divBdr>
        <w:top w:val="none" w:sz="0" w:space="0" w:color="auto"/>
        <w:left w:val="none" w:sz="0" w:space="0" w:color="auto"/>
        <w:bottom w:val="none" w:sz="0" w:space="0" w:color="auto"/>
        <w:right w:val="none" w:sz="0" w:space="0" w:color="auto"/>
      </w:divBdr>
      <w:divsChild>
        <w:div w:id="1281179913">
          <w:marLeft w:val="0"/>
          <w:marRight w:val="0"/>
          <w:marTop w:val="0"/>
          <w:marBottom w:val="0"/>
          <w:divBdr>
            <w:top w:val="none" w:sz="0" w:space="0" w:color="auto"/>
            <w:left w:val="none" w:sz="0" w:space="0" w:color="auto"/>
            <w:bottom w:val="none" w:sz="0" w:space="0" w:color="auto"/>
            <w:right w:val="none" w:sz="0" w:space="0" w:color="auto"/>
          </w:divBdr>
          <w:divsChild>
            <w:div w:id="4275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5130">
      <w:bodyDiv w:val="1"/>
      <w:marLeft w:val="0"/>
      <w:marRight w:val="0"/>
      <w:marTop w:val="0"/>
      <w:marBottom w:val="0"/>
      <w:divBdr>
        <w:top w:val="none" w:sz="0" w:space="0" w:color="auto"/>
        <w:left w:val="none" w:sz="0" w:space="0" w:color="auto"/>
        <w:bottom w:val="none" w:sz="0" w:space="0" w:color="auto"/>
        <w:right w:val="none" w:sz="0" w:space="0" w:color="auto"/>
      </w:divBdr>
      <w:divsChild>
        <w:div w:id="157161634">
          <w:marLeft w:val="0"/>
          <w:marRight w:val="0"/>
          <w:marTop w:val="0"/>
          <w:marBottom w:val="0"/>
          <w:divBdr>
            <w:top w:val="none" w:sz="0" w:space="0" w:color="auto"/>
            <w:left w:val="none" w:sz="0" w:space="0" w:color="auto"/>
            <w:bottom w:val="none" w:sz="0" w:space="0" w:color="auto"/>
            <w:right w:val="none" w:sz="0" w:space="0" w:color="auto"/>
          </w:divBdr>
          <w:divsChild>
            <w:div w:id="20778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1476">
      <w:bodyDiv w:val="1"/>
      <w:marLeft w:val="0"/>
      <w:marRight w:val="0"/>
      <w:marTop w:val="0"/>
      <w:marBottom w:val="0"/>
      <w:divBdr>
        <w:top w:val="none" w:sz="0" w:space="0" w:color="auto"/>
        <w:left w:val="none" w:sz="0" w:space="0" w:color="auto"/>
        <w:bottom w:val="none" w:sz="0" w:space="0" w:color="auto"/>
        <w:right w:val="none" w:sz="0" w:space="0" w:color="auto"/>
      </w:divBdr>
      <w:divsChild>
        <w:div w:id="898322829">
          <w:marLeft w:val="0"/>
          <w:marRight w:val="0"/>
          <w:marTop w:val="0"/>
          <w:marBottom w:val="0"/>
          <w:divBdr>
            <w:top w:val="none" w:sz="0" w:space="0" w:color="auto"/>
            <w:left w:val="none" w:sz="0" w:space="0" w:color="auto"/>
            <w:bottom w:val="none" w:sz="0" w:space="0" w:color="auto"/>
            <w:right w:val="none" w:sz="0" w:space="0" w:color="auto"/>
          </w:divBdr>
          <w:divsChild>
            <w:div w:id="120941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27693">
      <w:bodyDiv w:val="1"/>
      <w:marLeft w:val="0"/>
      <w:marRight w:val="0"/>
      <w:marTop w:val="0"/>
      <w:marBottom w:val="0"/>
      <w:divBdr>
        <w:top w:val="none" w:sz="0" w:space="0" w:color="auto"/>
        <w:left w:val="none" w:sz="0" w:space="0" w:color="auto"/>
        <w:bottom w:val="none" w:sz="0" w:space="0" w:color="auto"/>
        <w:right w:val="none" w:sz="0" w:space="0" w:color="auto"/>
      </w:divBdr>
      <w:divsChild>
        <w:div w:id="618730735">
          <w:marLeft w:val="0"/>
          <w:marRight w:val="0"/>
          <w:marTop w:val="0"/>
          <w:marBottom w:val="0"/>
          <w:divBdr>
            <w:top w:val="none" w:sz="0" w:space="0" w:color="auto"/>
            <w:left w:val="none" w:sz="0" w:space="0" w:color="auto"/>
            <w:bottom w:val="none" w:sz="0" w:space="0" w:color="auto"/>
            <w:right w:val="none" w:sz="0" w:space="0" w:color="auto"/>
          </w:divBdr>
          <w:divsChild>
            <w:div w:id="1897162101">
              <w:marLeft w:val="0"/>
              <w:marRight w:val="0"/>
              <w:marTop w:val="0"/>
              <w:marBottom w:val="0"/>
              <w:divBdr>
                <w:top w:val="none" w:sz="0" w:space="0" w:color="auto"/>
                <w:left w:val="none" w:sz="0" w:space="0" w:color="auto"/>
                <w:bottom w:val="none" w:sz="0" w:space="0" w:color="auto"/>
                <w:right w:val="none" w:sz="0" w:space="0" w:color="auto"/>
              </w:divBdr>
            </w:div>
            <w:div w:id="1492477961">
              <w:marLeft w:val="0"/>
              <w:marRight w:val="0"/>
              <w:marTop w:val="0"/>
              <w:marBottom w:val="0"/>
              <w:divBdr>
                <w:top w:val="none" w:sz="0" w:space="0" w:color="auto"/>
                <w:left w:val="none" w:sz="0" w:space="0" w:color="auto"/>
                <w:bottom w:val="none" w:sz="0" w:space="0" w:color="auto"/>
                <w:right w:val="none" w:sz="0" w:space="0" w:color="auto"/>
              </w:divBdr>
            </w:div>
            <w:div w:id="1055277849">
              <w:marLeft w:val="0"/>
              <w:marRight w:val="0"/>
              <w:marTop w:val="0"/>
              <w:marBottom w:val="0"/>
              <w:divBdr>
                <w:top w:val="none" w:sz="0" w:space="0" w:color="auto"/>
                <w:left w:val="none" w:sz="0" w:space="0" w:color="auto"/>
                <w:bottom w:val="none" w:sz="0" w:space="0" w:color="auto"/>
                <w:right w:val="none" w:sz="0" w:space="0" w:color="auto"/>
              </w:divBdr>
            </w:div>
            <w:div w:id="1013609440">
              <w:marLeft w:val="0"/>
              <w:marRight w:val="0"/>
              <w:marTop w:val="0"/>
              <w:marBottom w:val="0"/>
              <w:divBdr>
                <w:top w:val="none" w:sz="0" w:space="0" w:color="auto"/>
                <w:left w:val="none" w:sz="0" w:space="0" w:color="auto"/>
                <w:bottom w:val="none" w:sz="0" w:space="0" w:color="auto"/>
                <w:right w:val="none" w:sz="0" w:space="0" w:color="auto"/>
              </w:divBdr>
            </w:div>
            <w:div w:id="133059753">
              <w:marLeft w:val="0"/>
              <w:marRight w:val="0"/>
              <w:marTop w:val="0"/>
              <w:marBottom w:val="0"/>
              <w:divBdr>
                <w:top w:val="none" w:sz="0" w:space="0" w:color="auto"/>
                <w:left w:val="none" w:sz="0" w:space="0" w:color="auto"/>
                <w:bottom w:val="none" w:sz="0" w:space="0" w:color="auto"/>
                <w:right w:val="none" w:sz="0" w:space="0" w:color="auto"/>
              </w:divBdr>
            </w:div>
            <w:div w:id="1873109205">
              <w:marLeft w:val="0"/>
              <w:marRight w:val="0"/>
              <w:marTop w:val="0"/>
              <w:marBottom w:val="0"/>
              <w:divBdr>
                <w:top w:val="none" w:sz="0" w:space="0" w:color="auto"/>
                <w:left w:val="none" w:sz="0" w:space="0" w:color="auto"/>
                <w:bottom w:val="none" w:sz="0" w:space="0" w:color="auto"/>
                <w:right w:val="none" w:sz="0" w:space="0" w:color="auto"/>
              </w:divBdr>
            </w:div>
            <w:div w:id="1698655051">
              <w:marLeft w:val="0"/>
              <w:marRight w:val="0"/>
              <w:marTop w:val="0"/>
              <w:marBottom w:val="0"/>
              <w:divBdr>
                <w:top w:val="none" w:sz="0" w:space="0" w:color="auto"/>
                <w:left w:val="none" w:sz="0" w:space="0" w:color="auto"/>
                <w:bottom w:val="none" w:sz="0" w:space="0" w:color="auto"/>
                <w:right w:val="none" w:sz="0" w:space="0" w:color="auto"/>
              </w:divBdr>
            </w:div>
            <w:div w:id="1251964539">
              <w:marLeft w:val="0"/>
              <w:marRight w:val="0"/>
              <w:marTop w:val="0"/>
              <w:marBottom w:val="0"/>
              <w:divBdr>
                <w:top w:val="none" w:sz="0" w:space="0" w:color="auto"/>
                <w:left w:val="none" w:sz="0" w:space="0" w:color="auto"/>
                <w:bottom w:val="none" w:sz="0" w:space="0" w:color="auto"/>
                <w:right w:val="none" w:sz="0" w:space="0" w:color="auto"/>
              </w:divBdr>
            </w:div>
            <w:div w:id="1849447372">
              <w:marLeft w:val="0"/>
              <w:marRight w:val="0"/>
              <w:marTop w:val="0"/>
              <w:marBottom w:val="0"/>
              <w:divBdr>
                <w:top w:val="none" w:sz="0" w:space="0" w:color="auto"/>
                <w:left w:val="none" w:sz="0" w:space="0" w:color="auto"/>
                <w:bottom w:val="none" w:sz="0" w:space="0" w:color="auto"/>
                <w:right w:val="none" w:sz="0" w:space="0" w:color="auto"/>
              </w:divBdr>
            </w:div>
            <w:div w:id="1624000191">
              <w:marLeft w:val="0"/>
              <w:marRight w:val="0"/>
              <w:marTop w:val="0"/>
              <w:marBottom w:val="0"/>
              <w:divBdr>
                <w:top w:val="none" w:sz="0" w:space="0" w:color="auto"/>
                <w:left w:val="none" w:sz="0" w:space="0" w:color="auto"/>
                <w:bottom w:val="none" w:sz="0" w:space="0" w:color="auto"/>
                <w:right w:val="none" w:sz="0" w:space="0" w:color="auto"/>
              </w:divBdr>
            </w:div>
            <w:div w:id="631525176">
              <w:marLeft w:val="0"/>
              <w:marRight w:val="0"/>
              <w:marTop w:val="0"/>
              <w:marBottom w:val="0"/>
              <w:divBdr>
                <w:top w:val="none" w:sz="0" w:space="0" w:color="auto"/>
                <w:left w:val="none" w:sz="0" w:space="0" w:color="auto"/>
                <w:bottom w:val="none" w:sz="0" w:space="0" w:color="auto"/>
                <w:right w:val="none" w:sz="0" w:space="0" w:color="auto"/>
              </w:divBdr>
            </w:div>
            <w:div w:id="1189368119">
              <w:marLeft w:val="0"/>
              <w:marRight w:val="0"/>
              <w:marTop w:val="0"/>
              <w:marBottom w:val="0"/>
              <w:divBdr>
                <w:top w:val="none" w:sz="0" w:space="0" w:color="auto"/>
                <w:left w:val="none" w:sz="0" w:space="0" w:color="auto"/>
                <w:bottom w:val="none" w:sz="0" w:space="0" w:color="auto"/>
                <w:right w:val="none" w:sz="0" w:space="0" w:color="auto"/>
              </w:divBdr>
            </w:div>
            <w:div w:id="1172065056">
              <w:marLeft w:val="0"/>
              <w:marRight w:val="0"/>
              <w:marTop w:val="0"/>
              <w:marBottom w:val="0"/>
              <w:divBdr>
                <w:top w:val="none" w:sz="0" w:space="0" w:color="auto"/>
                <w:left w:val="none" w:sz="0" w:space="0" w:color="auto"/>
                <w:bottom w:val="none" w:sz="0" w:space="0" w:color="auto"/>
                <w:right w:val="none" w:sz="0" w:space="0" w:color="auto"/>
              </w:divBdr>
            </w:div>
            <w:div w:id="982857404">
              <w:marLeft w:val="0"/>
              <w:marRight w:val="0"/>
              <w:marTop w:val="0"/>
              <w:marBottom w:val="0"/>
              <w:divBdr>
                <w:top w:val="none" w:sz="0" w:space="0" w:color="auto"/>
                <w:left w:val="none" w:sz="0" w:space="0" w:color="auto"/>
                <w:bottom w:val="none" w:sz="0" w:space="0" w:color="auto"/>
                <w:right w:val="none" w:sz="0" w:space="0" w:color="auto"/>
              </w:divBdr>
            </w:div>
            <w:div w:id="181386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72967">
      <w:bodyDiv w:val="1"/>
      <w:marLeft w:val="0"/>
      <w:marRight w:val="0"/>
      <w:marTop w:val="0"/>
      <w:marBottom w:val="0"/>
      <w:divBdr>
        <w:top w:val="none" w:sz="0" w:space="0" w:color="auto"/>
        <w:left w:val="none" w:sz="0" w:space="0" w:color="auto"/>
        <w:bottom w:val="none" w:sz="0" w:space="0" w:color="auto"/>
        <w:right w:val="none" w:sz="0" w:space="0" w:color="auto"/>
      </w:divBdr>
      <w:divsChild>
        <w:div w:id="394395859">
          <w:marLeft w:val="0"/>
          <w:marRight w:val="0"/>
          <w:marTop w:val="0"/>
          <w:marBottom w:val="0"/>
          <w:divBdr>
            <w:top w:val="none" w:sz="0" w:space="0" w:color="auto"/>
            <w:left w:val="none" w:sz="0" w:space="0" w:color="auto"/>
            <w:bottom w:val="none" w:sz="0" w:space="0" w:color="auto"/>
            <w:right w:val="none" w:sz="0" w:space="0" w:color="auto"/>
          </w:divBdr>
          <w:divsChild>
            <w:div w:id="4287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15703">
      <w:bodyDiv w:val="1"/>
      <w:marLeft w:val="0"/>
      <w:marRight w:val="0"/>
      <w:marTop w:val="0"/>
      <w:marBottom w:val="0"/>
      <w:divBdr>
        <w:top w:val="none" w:sz="0" w:space="0" w:color="auto"/>
        <w:left w:val="none" w:sz="0" w:space="0" w:color="auto"/>
        <w:bottom w:val="none" w:sz="0" w:space="0" w:color="auto"/>
        <w:right w:val="none" w:sz="0" w:space="0" w:color="auto"/>
      </w:divBdr>
    </w:div>
    <w:div w:id="553156439">
      <w:bodyDiv w:val="1"/>
      <w:marLeft w:val="0"/>
      <w:marRight w:val="0"/>
      <w:marTop w:val="0"/>
      <w:marBottom w:val="0"/>
      <w:divBdr>
        <w:top w:val="none" w:sz="0" w:space="0" w:color="auto"/>
        <w:left w:val="none" w:sz="0" w:space="0" w:color="auto"/>
        <w:bottom w:val="none" w:sz="0" w:space="0" w:color="auto"/>
        <w:right w:val="none" w:sz="0" w:space="0" w:color="auto"/>
      </w:divBdr>
      <w:divsChild>
        <w:div w:id="1115759195">
          <w:marLeft w:val="0"/>
          <w:marRight w:val="0"/>
          <w:marTop w:val="0"/>
          <w:marBottom w:val="0"/>
          <w:divBdr>
            <w:top w:val="none" w:sz="0" w:space="0" w:color="auto"/>
            <w:left w:val="none" w:sz="0" w:space="0" w:color="auto"/>
            <w:bottom w:val="none" w:sz="0" w:space="0" w:color="auto"/>
            <w:right w:val="none" w:sz="0" w:space="0" w:color="auto"/>
          </w:divBdr>
          <w:divsChild>
            <w:div w:id="19023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23494">
      <w:bodyDiv w:val="1"/>
      <w:marLeft w:val="0"/>
      <w:marRight w:val="0"/>
      <w:marTop w:val="0"/>
      <w:marBottom w:val="0"/>
      <w:divBdr>
        <w:top w:val="none" w:sz="0" w:space="0" w:color="auto"/>
        <w:left w:val="none" w:sz="0" w:space="0" w:color="auto"/>
        <w:bottom w:val="none" w:sz="0" w:space="0" w:color="auto"/>
        <w:right w:val="none" w:sz="0" w:space="0" w:color="auto"/>
      </w:divBdr>
      <w:divsChild>
        <w:div w:id="1370446939">
          <w:marLeft w:val="0"/>
          <w:marRight w:val="0"/>
          <w:marTop w:val="0"/>
          <w:marBottom w:val="0"/>
          <w:divBdr>
            <w:top w:val="none" w:sz="0" w:space="0" w:color="auto"/>
            <w:left w:val="none" w:sz="0" w:space="0" w:color="auto"/>
            <w:bottom w:val="none" w:sz="0" w:space="0" w:color="auto"/>
            <w:right w:val="none" w:sz="0" w:space="0" w:color="auto"/>
          </w:divBdr>
          <w:divsChild>
            <w:div w:id="15823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39458">
      <w:bodyDiv w:val="1"/>
      <w:marLeft w:val="0"/>
      <w:marRight w:val="0"/>
      <w:marTop w:val="0"/>
      <w:marBottom w:val="0"/>
      <w:divBdr>
        <w:top w:val="none" w:sz="0" w:space="0" w:color="auto"/>
        <w:left w:val="none" w:sz="0" w:space="0" w:color="auto"/>
        <w:bottom w:val="none" w:sz="0" w:space="0" w:color="auto"/>
        <w:right w:val="none" w:sz="0" w:space="0" w:color="auto"/>
      </w:divBdr>
      <w:divsChild>
        <w:div w:id="1560438075">
          <w:marLeft w:val="0"/>
          <w:marRight w:val="0"/>
          <w:marTop w:val="0"/>
          <w:marBottom w:val="0"/>
          <w:divBdr>
            <w:top w:val="none" w:sz="0" w:space="0" w:color="auto"/>
            <w:left w:val="none" w:sz="0" w:space="0" w:color="auto"/>
            <w:bottom w:val="none" w:sz="0" w:space="0" w:color="auto"/>
            <w:right w:val="none" w:sz="0" w:space="0" w:color="auto"/>
          </w:divBdr>
          <w:divsChild>
            <w:div w:id="9788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103269">
      <w:bodyDiv w:val="1"/>
      <w:marLeft w:val="0"/>
      <w:marRight w:val="0"/>
      <w:marTop w:val="0"/>
      <w:marBottom w:val="0"/>
      <w:divBdr>
        <w:top w:val="none" w:sz="0" w:space="0" w:color="auto"/>
        <w:left w:val="none" w:sz="0" w:space="0" w:color="auto"/>
        <w:bottom w:val="none" w:sz="0" w:space="0" w:color="auto"/>
        <w:right w:val="none" w:sz="0" w:space="0" w:color="auto"/>
      </w:divBdr>
      <w:divsChild>
        <w:div w:id="1236624715">
          <w:marLeft w:val="0"/>
          <w:marRight w:val="0"/>
          <w:marTop w:val="0"/>
          <w:marBottom w:val="0"/>
          <w:divBdr>
            <w:top w:val="none" w:sz="0" w:space="0" w:color="auto"/>
            <w:left w:val="none" w:sz="0" w:space="0" w:color="auto"/>
            <w:bottom w:val="none" w:sz="0" w:space="0" w:color="auto"/>
            <w:right w:val="none" w:sz="0" w:space="0" w:color="auto"/>
          </w:divBdr>
          <w:divsChild>
            <w:div w:id="1897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746">
      <w:bodyDiv w:val="1"/>
      <w:marLeft w:val="0"/>
      <w:marRight w:val="0"/>
      <w:marTop w:val="0"/>
      <w:marBottom w:val="0"/>
      <w:divBdr>
        <w:top w:val="none" w:sz="0" w:space="0" w:color="auto"/>
        <w:left w:val="none" w:sz="0" w:space="0" w:color="auto"/>
        <w:bottom w:val="none" w:sz="0" w:space="0" w:color="auto"/>
        <w:right w:val="none" w:sz="0" w:space="0" w:color="auto"/>
      </w:divBdr>
      <w:divsChild>
        <w:div w:id="1905094918">
          <w:marLeft w:val="0"/>
          <w:marRight w:val="0"/>
          <w:marTop w:val="0"/>
          <w:marBottom w:val="0"/>
          <w:divBdr>
            <w:top w:val="none" w:sz="0" w:space="0" w:color="auto"/>
            <w:left w:val="none" w:sz="0" w:space="0" w:color="auto"/>
            <w:bottom w:val="none" w:sz="0" w:space="0" w:color="auto"/>
            <w:right w:val="none" w:sz="0" w:space="0" w:color="auto"/>
          </w:divBdr>
          <w:divsChild>
            <w:div w:id="207928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4963">
      <w:bodyDiv w:val="1"/>
      <w:marLeft w:val="0"/>
      <w:marRight w:val="0"/>
      <w:marTop w:val="0"/>
      <w:marBottom w:val="0"/>
      <w:divBdr>
        <w:top w:val="none" w:sz="0" w:space="0" w:color="auto"/>
        <w:left w:val="none" w:sz="0" w:space="0" w:color="auto"/>
        <w:bottom w:val="none" w:sz="0" w:space="0" w:color="auto"/>
        <w:right w:val="none" w:sz="0" w:space="0" w:color="auto"/>
      </w:divBdr>
    </w:div>
    <w:div w:id="635989185">
      <w:bodyDiv w:val="1"/>
      <w:marLeft w:val="0"/>
      <w:marRight w:val="0"/>
      <w:marTop w:val="0"/>
      <w:marBottom w:val="0"/>
      <w:divBdr>
        <w:top w:val="none" w:sz="0" w:space="0" w:color="auto"/>
        <w:left w:val="none" w:sz="0" w:space="0" w:color="auto"/>
        <w:bottom w:val="none" w:sz="0" w:space="0" w:color="auto"/>
        <w:right w:val="none" w:sz="0" w:space="0" w:color="auto"/>
      </w:divBdr>
      <w:divsChild>
        <w:div w:id="771708495">
          <w:marLeft w:val="0"/>
          <w:marRight w:val="0"/>
          <w:marTop w:val="0"/>
          <w:marBottom w:val="0"/>
          <w:divBdr>
            <w:top w:val="none" w:sz="0" w:space="0" w:color="auto"/>
            <w:left w:val="none" w:sz="0" w:space="0" w:color="auto"/>
            <w:bottom w:val="none" w:sz="0" w:space="0" w:color="auto"/>
            <w:right w:val="none" w:sz="0" w:space="0" w:color="auto"/>
          </w:divBdr>
          <w:divsChild>
            <w:div w:id="34498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7433">
      <w:bodyDiv w:val="1"/>
      <w:marLeft w:val="0"/>
      <w:marRight w:val="0"/>
      <w:marTop w:val="0"/>
      <w:marBottom w:val="0"/>
      <w:divBdr>
        <w:top w:val="none" w:sz="0" w:space="0" w:color="auto"/>
        <w:left w:val="none" w:sz="0" w:space="0" w:color="auto"/>
        <w:bottom w:val="none" w:sz="0" w:space="0" w:color="auto"/>
        <w:right w:val="none" w:sz="0" w:space="0" w:color="auto"/>
      </w:divBdr>
      <w:divsChild>
        <w:div w:id="483938577">
          <w:marLeft w:val="0"/>
          <w:marRight w:val="0"/>
          <w:marTop w:val="0"/>
          <w:marBottom w:val="0"/>
          <w:divBdr>
            <w:top w:val="none" w:sz="0" w:space="0" w:color="auto"/>
            <w:left w:val="none" w:sz="0" w:space="0" w:color="auto"/>
            <w:bottom w:val="none" w:sz="0" w:space="0" w:color="auto"/>
            <w:right w:val="none" w:sz="0" w:space="0" w:color="auto"/>
          </w:divBdr>
          <w:divsChild>
            <w:div w:id="109736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30828">
      <w:bodyDiv w:val="1"/>
      <w:marLeft w:val="0"/>
      <w:marRight w:val="0"/>
      <w:marTop w:val="0"/>
      <w:marBottom w:val="0"/>
      <w:divBdr>
        <w:top w:val="none" w:sz="0" w:space="0" w:color="auto"/>
        <w:left w:val="none" w:sz="0" w:space="0" w:color="auto"/>
        <w:bottom w:val="none" w:sz="0" w:space="0" w:color="auto"/>
        <w:right w:val="none" w:sz="0" w:space="0" w:color="auto"/>
      </w:divBdr>
    </w:div>
    <w:div w:id="667749592">
      <w:bodyDiv w:val="1"/>
      <w:marLeft w:val="0"/>
      <w:marRight w:val="0"/>
      <w:marTop w:val="0"/>
      <w:marBottom w:val="0"/>
      <w:divBdr>
        <w:top w:val="none" w:sz="0" w:space="0" w:color="auto"/>
        <w:left w:val="none" w:sz="0" w:space="0" w:color="auto"/>
        <w:bottom w:val="none" w:sz="0" w:space="0" w:color="auto"/>
        <w:right w:val="none" w:sz="0" w:space="0" w:color="auto"/>
      </w:divBdr>
      <w:divsChild>
        <w:div w:id="968436116">
          <w:marLeft w:val="0"/>
          <w:marRight w:val="0"/>
          <w:marTop w:val="0"/>
          <w:marBottom w:val="0"/>
          <w:divBdr>
            <w:top w:val="none" w:sz="0" w:space="0" w:color="auto"/>
            <w:left w:val="none" w:sz="0" w:space="0" w:color="auto"/>
            <w:bottom w:val="none" w:sz="0" w:space="0" w:color="auto"/>
            <w:right w:val="none" w:sz="0" w:space="0" w:color="auto"/>
          </w:divBdr>
          <w:divsChild>
            <w:div w:id="143413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7676">
      <w:bodyDiv w:val="1"/>
      <w:marLeft w:val="0"/>
      <w:marRight w:val="0"/>
      <w:marTop w:val="0"/>
      <w:marBottom w:val="0"/>
      <w:divBdr>
        <w:top w:val="none" w:sz="0" w:space="0" w:color="auto"/>
        <w:left w:val="none" w:sz="0" w:space="0" w:color="auto"/>
        <w:bottom w:val="none" w:sz="0" w:space="0" w:color="auto"/>
        <w:right w:val="none" w:sz="0" w:space="0" w:color="auto"/>
      </w:divBdr>
      <w:divsChild>
        <w:div w:id="576591514">
          <w:marLeft w:val="0"/>
          <w:marRight w:val="0"/>
          <w:marTop w:val="0"/>
          <w:marBottom w:val="0"/>
          <w:divBdr>
            <w:top w:val="none" w:sz="0" w:space="0" w:color="auto"/>
            <w:left w:val="none" w:sz="0" w:space="0" w:color="auto"/>
            <w:bottom w:val="none" w:sz="0" w:space="0" w:color="auto"/>
            <w:right w:val="none" w:sz="0" w:space="0" w:color="auto"/>
          </w:divBdr>
          <w:divsChild>
            <w:div w:id="409280835">
              <w:marLeft w:val="0"/>
              <w:marRight w:val="0"/>
              <w:marTop w:val="0"/>
              <w:marBottom w:val="0"/>
              <w:divBdr>
                <w:top w:val="none" w:sz="0" w:space="0" w:color="auto"/>
                <w:left w:val="none" w:sz="0" w:space="0" w:color="auto"/>
                <w:bottom w:val="none" w:sz="0" w:space="0" w:color="auto"/>
                <w:right w:val="none" w:sz="0" w:space="0" w:color="auto"/>
              </w:divBdr>
            </w:div>
            <w:div w:id="663244906">
              <w:marLeft w:val="0"/>
              <w:marRight w:val="0"/>
              <w:marTop w:val="0"/>
              <w:marBottom w:val="0"/>
              <w:divBdr>
                <w:top w:val="none" w:sz="0" w:space="0" w:color="auto"/>
                <w:left w:val="none" w:sz="0" w:space="0" w:color="auto"/>
                <w:bottom w:val="none" w:sz="0" w:space="0" w:color="auto"/>
                <w:right w:val="none" w:sz="0" w:space="0" w:color="auto"/>
              </w:divBdr>
            </w:div>
            <w:div w:id="218053182">
              <w:marLeft w:val="0"/>
              <w:marRight w:val="0"/>
              <w:marTop w:val="0"/>
              <w:marBottom w:val="0"/>
              <w:divBdr>
                <w:top w:val="none" w:sz="0" w:space="0" w:color="auto"/>
                <w:left w:val="none" w:sz="0" w:space="0" w:color="auto"/>
                <w:bottom w:val="none" w:sz="0" w:space="0" w:color="auto"/>
                <w:right w:val="none" w:sz="0" w:space="0" w:color="auto"/>
              </w:divBdr>
            </w:div>
            <w:div w:id="1984389821">
              <w:marLeft w:val="0"/>
              <w:marRight w:val="0"/>
              <w:marTop w:val="0"/>
              <w:marBottom w:val="0"/>
              <w:divBdr>
                <w:top w:val="none" w:sz="0" w:space="0" w:color="auto"/>
                <w:left w:val="none" w:sz="0" w:space="0" w:color="auto"/>
                <w:bottom w:val="none" w:sz="0" w:space="0" w:color="auto"/>
                <w:right w:val="none" w:sz="0" w:space="0" w:color="auto"/>
              </w:divBdr>
            </w:div>
            <w:div w:id="5307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1428">
      <w:bodyDiv w:val="1"/>
      <w:marLeft w:val="0"/>
      <w:marRight w:val="0"/>
      <w:marTop w:val="0"/>
      <w:marBottom w:val="0"/>
      <w:divBdr>
        <w:top w:val="none" w:sz="0" w:space="0" w:color="auto"/>
        <w:left w:val="none" w:sz="0" w:space="0" w:color="auto"/>
        <w:bottom w:val="none" w:sz="0" w:space="0" w:color="auto"/>
        <w:right w:val="none" w:sz="0" w:space="0" w:color="auto"/>
      </w:divBdr>
      <w:divsChild>
        <w:div w:id="1590508012">
          <w:marLeft w:val="0"/>
          <w:marRight w:val="0"/>
          <w:marTop w:val="0"/>
          <w:marBottom w:val="0"/>
          <w:divBdr>
            <w:top w:val="none" w:sz="0" w:space="0" w:color="auto"/>
            <w:left w:val="none" w:sz="0" w:space="0" w:color="auto"/>
            <w:bottom w:val="none" w:sz="0" w:space="0" w:color="auto"/>
            <w:right w:val="none" w:sz="0" w:space="0" w:color="auto"/>
          </w:divBdr>
          <w:divsChild>
            <w:div w:id="151965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69867">
      <w:bodyDiv w:val="1"/>
      <w:marLeft w:val="0"/>
      <w:marRight w:val="0"/>
      <w:marTop w:val="0"/>
      <w:marBottom w:val="0"/>
      <w:divBdr>
        <w:top w:val="none" w:sz="0" w:space="0" w:color="auto"/>
        <w:left w:val="none" w:sz="0" w:space="0" w:color="auto"/>
        <w:bottom w:val="none" w:sz="0" w:space="0" w:color="auto"/>
        <w:right w:val="none" w:sz="0" w:space="0" w:color="auto"/>
      </w:divBdr>
      <w:divsChild>
        <w:div w:id="1876892978">
          <w:marLeft w:val="0"/>
          <w:marRight w:val="0"/>
          <w:marTop w:val="0"/>
          <w:marBottom w:val="0"/>
          <w:divBdr>
            <w:top w:val="none" w:sz="0" w:space="0" w:color="auto"/>
            <w:left w:val="none" w:sz="0" w:space="0" w:color="auto"/>
            <w:bottom w:val="none" w:sz="0" w:space="0" w:color="auto"/>
            <w:right w:val="none" w:sz="0" w:space="0" w:color="auto"/>
          </w:divBdr>
          <w:divsChild>
            <w:div w:id="130600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92720">
      <w:bodyDiv w:val="1"/>
      <w:marLeft w:val="0"/>
      <w:marRight w:val="0"/>
      <w:marTop w:val="0"/>
      <w:marBottom w:val="0"/>
      <w:divBdr>
        <w:top w:val="none" w:sz="0" w:space="0" w:color="auto"/>
        <w:left w:val="none" w:sz="0" w:space="0" w:color="auto"/>
        <w:bottom w:val="none" w:sz="0" w:space="0" w:color="auto"/>
        <w:right w:val="none" w:sz="0" w:space="0" w:color="auto"/>
      </w:divBdr>
      <w:divsChild>
        <w:div w:id="1132409230">
          <w:marLeft w:val="0"/>
          <w:marRight w:val="0"/>
          <w:marTop w:val="0"/>
          <w:marBottom w:val="0"/>
          <w:divBdr>
            <w:top w:val="none" w:sz="0" w:space="0" w:color="auto"/>
            <w:left w:val="none" w:sz="0" w:space="0" w:color="auto"/>
            <w:bottom w:val="none" w:sz="0" w:space="0" w:color="auto"/>
            <w:right w:val="none" w:sz="0" w:space="0" w:color="auto"/>
          </w:divBdr>
          <w:divsChild>
            <w:div w:id="84397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5901">
      <w:bodyDiv w:val="1"/>
      <w:marLeft w:val="0"/>
      <w:marRight w:val="0"/>
      <w:marTop w:val="0"/>
      <w:marBottom w:val="0"/>
      <w:divBdr>
        <w:top w:val="none" w:sz="0" w:space="0" w:color="auto"/>
        <w:left w:val="none" w:sz="0" w:space="0" w:color="auto"/>
        <w:bottom w:val="none" w:sz="0" w:space="0" w:color="auto"/>
        <w:right w:val="none" w:sz="0" w:space="0" w:color="auto"/>
      </w:divBdr>
    </w:div>
    <w:div w:id="732580883">
      <w:bodyDiv w:val="1"/>
      <w:marLeft w:val="0"/>
      <w:marRight w:val="0"/>
      <w:marTop w:val="0"/>
      <w:marBottom w:val="0"/>
      <w:divBdr>
        <w:top w:val="none" w:sz="0" w:space="0" w:color="auto"/>
        <w:left w:val="none" w:sz="0" w:space="0" w:color="auto"/>
        <w:bottom w:val="none" w:sz="0" w:space="0" w:color="auto"/>
        <w:right w:val="none" w:sz="0" w:space="0" w:color="auto"/>
      </w:divBdr>
    </w:div>
    <w:div w:id="732586593">
      <w:bodyDiv w:val="1"/>
      <w:marLeft w:val="0"/>
      <w:marRight w:val="0"/>
      <w:marTop w:val="0"/>
      <w:marBottom w:val="0"/>
      <w:divBdr>
        <w:top w:val="none" w:sz="0" w:space="0" w:color="auto"/>
        <w:left w:val="none" w:sz="0" w:space="0" w:color="auto"/>
        <w:bottom w:val="none" w:sz="0" w:space="0" w:color="auto"/>
        <w:right w:val="none" w:sz="0" w:space="0" w:color="auto"/>
      </w:divBdr>
      <w:divsChild>
        <w:div w:id="1572231429">
          <w:marLeft w:val="0"/>
          <w:marRight w:val="0"/>
          <w:marTop w:val="0"/>
          <w:marBottom w:val="0"/>
          <w:divBdr>
            <w:top w:val="none" w:sz="0" w:space="0" w:color="auto"/>
            <w:left w:val="none" w:sz="0" w:space="0" w:color="auto"/>
            <w:bottom w:val="none" w:sz="0" w:space="0" w:color="auto"/>
            <w:right w:val="none" w:sz="0" w:space="0" w:color="auto"/>
          </w:divBdr>
          <w:divsChild>
            <w:div w:id="55909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4645">
      <w:bodyDiv w:val="1"/>
      <w:marLeft w:val="0"/>
      <w:marRight w:val="0"/>
      <w:marTop w:val="0"/>
      <w:marBottom w:val="0"/>
      <w:divBdr>
        <w:top w:val="none" w:sz="0" w:space="0" w:color="auto"/>
        <w:left w:val="none" w:sz="0" w:space="0" w:color="auto"/>
        <w:bottom w:val="none" w:sz="0" w:space="0" w:color="auto"/>
        <w:right w:val="none" w:sz="0" w:space="0" w:color="auto"/>
      </w:divBdr>
      <w:divsChild>
        <w:div w:id="1101219689">
          <w:marLeft w:val="0"/>
          <w:marRight w:val="0"/>
          <w:marTop w:val="0"/>
          <w:marBottom w:val="0"/>
          <w:divBdr>
            <w:top w:val="none" w:sz="0" w:space="0" w:color="auto"/>
            <w:left w:val="none" w:sz="0" w:space="0" w:color="auto"/>
            <w:bottom w:val="none" w:sz="0" w:space="0" w:color="auto"/>
            <w:right w:val="none" w:sz="0" w:space="0" w:color="auto"/>
          </w:divBdr>
          <w:divsChild>
            <w:div w:id="383407431">
              <w:marLeft w:val="0"/>
              <w:marRight w:val="0"/>
              <w:marTop w:val="0"/>
              <w:marBottom w:val="0"/>
              <w:divBdr>
                <w:top w:val="none" w:sz="0" w:space="0" w:color="auto"/>
                <w:left w:val="none" w:sz="0" w:space="0" w:color="auto"/>
                <w:bottom w:val="none" w:sz="0" w:space="0" w:color="auto"/>
                <w:right w:val="none" w:sz="0" w:space="0" w:color="auto"/>
              </w:divBdr>
            </w:div>
            <w:div w:id="613557657">
              <w:marLeft w:val="0"/>
              <w:marRight w:val="0"/>
              <w:marTop w:val="0"/>
              <w:marBottom w:val="0"/>
              <w:divBdr>
                <w:top w:val="none" w:sz="0" w:space="0" w:color="auto"/>
                <w:left w:val="none" w:sz="0" w:space="0" w:color="auto"/>
                <w:bottom w:val="none" w:sz="0" w:space="0" w:color="auto"/>
                <w:right w:val="none" w:sz="0" w:space="0" w:color="auto"/>
              </w:divBdr>
            </w:div>
            <w:div w:id="160033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80690">
      <w:bodyDiv w:val="1"/>
      <w:marLeft w:val="0"/>
      <w:marRight w:val="0"/>
      <w:marTop w:val="0"/>
      <w:marBottom w:val="0"/>
      <w:divBdr>
        <w:top w:val="none" w:sz="0" w:space="0" w:color="auto"/>
        <w:left w:val="none" w:sz="0" w:space="0" w:color="auto"/>
        <w:bottom w:val="none" w:sz="0" w:space="0" w:color="auto"/>
        <w:right w:val="none" w:sz="0" w:space="0" w:color="auto"/>
      </w:divBdr>
    </w:div>
    <w:div w:id="775903016">
      <w:bodyDiv w:val="1"/>
      <w:marLeft w:val="0"/>
      <w:marRight w:val="0"/>
      <w:marTop w:val="0"/>
      <w:marBottom w:val="0"/>
      <w:divBdr>
        <w:top w:val="none" w:sz="0" w:space="0" w:color="auto"/>
        <w:left w:val="none" w:sz="0" w:space="0" w:color="auto"/>
        <w:bottom w:val="none" w:sz="0" w:space="0" w:color="auto"/>
        <w:right w:val="none" w:sz="0" w:space="0" w:color="auto"/>
      </w:divBdr>
      <w:divsChild>
        <w:div w:id="893934636">
          <w:marLeft w:val="0"/>
          <w:marRight w:val="0"/>
          <w:marTop w:val="0"/>
          <w:marBottom w:val="0"/>
          <w:divBdr>
            <w:top w:val="none" w:sz="0" w:space="0" w:color="auto"/>
            <w:left w:val="none" w:sz="0" w:space="0" w:color="auto"/>
            <w:bottom w:val="none" w:sz="0" w:space="0" w:color="auto"/>
            <w:right w:val="none" w:sz="0" w:space="0" w:color="auto"/>
          </w:divBdr>
          <w:divsChild>
            <w:div w:id="1326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5686">
      <w:bodyDiv w:val="1"/>
      <w:marLeft w:val="0"/>
      <w:marRight w:val="0"/>
      <w:marTop w:val="0"/>
      <w:marBottom w:val="0"/>
      <w:divBdr>
        <w:top w:val="none" w:sz="0" w:space="0" w:color="auto"/>
        <w:left w:val="none" w:sz="0" w:space="0" w:color="auto"/>
        <w:bottom w:val="none" w:sz="0" w:space="0" w:color="auto"/>
        <w:right w:val="none" w:sz="0" w:space="0" w:color="auto"/>
      </w:divBdr>
      <w:divsChild>
        <w:div w:id="1095054704">
          <w:marLeft w:val="0"/>
          <w:marRight w:val="0"/>
          <w:marTop w:val="0"/>
          <w:marBottom w:val="0"/>
          <w:divBdr>
            <w:top w:val="none" w:sz="0" w:space="0" w:color="auto"/>
            <w:left w:val="none" w:sz="0" w:space="0" w:color="auto"/>
            <w:bottom w:val="none" w:sz="0" w:space="0" w:color="auto"/>
            <w:right w:val="none" w:sz="0" w:space="0" w:color="auto"/>
          </w:divBdr>
          <w:divsChild>
            <w:div w:id="19383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4472">
      <w:bodyDiv w:val="1"/>
      <w:marLeft w:val="0"/>
      <w:marRight w:val="0"/>
      <w:marTop w:val="0"/>
      <w:marBottom w:val="0"/>
      <w:divBdr>
        <w:top w:val="none" w:sz="0" w:space="0" w:color="auto"/>
        <w:left w:val="none" w:sz="0" w:space="0" w:color="auto"/>
        <w:bottom w:val="none" w:sz="0" w:space="0" w:color="auto"/>
        <w:right w:val="none" w:sz="0" w:space="0" w:color="auto"/>
      </w:divBdr>
      <w:divsChild>
        <w:div w:id="278608241">
          <w:marLeft w:val="0"/>
          <w:marRight w:val="0"/>
          <w:marTop w:val="0"/>
          <w:marBottom w:val="0"/>
          <w:divBdr>
            <w:top w:val="none" w:sz="0" w:space="0" w:color="auto"/>
            <w:left w:val="none" w:sz="0" w:space="0" w:color="auto"/>
            <w:bottom w:val="none" w:sz="0" w:space="0" w:color="auto"/>
            <w:right w:val="none" w:sz="0" w:space="0" w:color="auto"/>
          </w:divBdr>
          <w:divsChild>
            <w:div w:id="213640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68053">
      <w:bodyDiv w:val="1"/>
      <w:marLeft w:val="0"/>
      <w:marRight w:val="0"/>
      <w:marTop w:val="0"/>
      <w:marBottom w:val="0"/>
      <w:divBdr>
        <w:top w:val="none" w:sz="0" w:space="0" w:color="auto"/>
        <w:left w:val="none" w:sz="0" w:space="0" w:color="auto"/>
        <w:bottom w:val="none" w:sz="0" w:space="0" w:color="auto"/>
        <w:right w:val="none" w:sz="0" w:space="0" w:color="auto"/>
      </w:divBdr>
      <w:divsChild>
        <w:div w:id="1055080437">
          <w:marLeft w:val="0"/>
          <w:marRight w:val="0"/>
          <w:marTop w:val="0"/>
          <w:marBottom w:val="0"/>
          <w:divBdr>
            <w:top w:val="none" w:sz="0" w:space="0" w:color="auto"/>
            <w:left w:val="none" w:sz="0" w:space="0" w:color="auto"/>
            <w:bottom w:val="none" w:sz="0" w:space="0" w:color="auto"/>
            <w:right w:val="none" w:sz="0" w:space="0" w:color="auto"/>
          </w:divBdr>
          <w:divsChild>
            <w:div w:id="43332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8137">
      <w:bodyDiv w:val="1"/>
      <w:marLeft w:val="0"/>
      <w:marRight w:val="0"/>
      <w:marTop w:val="0"/>
      <w:marBottom w:val="0"/>
      <w:divBdr>
        <w:top w:val="none" w:sz="0" w:space="0" w:color="auto"/>
        <w:left w:val="none" w:sz="0" w:space="0" w:color="auto"/>
        <w:bottom w:val="none" w:sz="0" w:space="0" w:color="auto"/>
        <w:right w:val="none" w:sz="0" w:space="0" w:color="auto"/>
      </w:divBdr>
      <w:divsChild>
        <w:div w:id="504176550">
          <w:marLeft w:val="0"/>
          <w:marRight w:val="0"/>
          <w:marTop w:val="0"/>
          <w:marBottom w:val="0"/>
          <w:divBdr>
            <w:top w:val="none" w:sz="0" w:space="0" w:color="auto"/>
            <w:left w:val="none" w:sz="0" w:space="0" w:color="auto"/>
            <w:bottom w:val="none" w:sz="0" w:space="0" w:color="auto"/>
            <w:right w:val="none" w:sz="0" w:space="0" w:color="auto"/>
          </w:divBdr>
          <w:divsChild>
            <w:div w:id="200940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2911">
      <w:bodyDiv w:val="1"/>
      <w:marLeft w:val="0"/>
      <w:marRight w:val="0"/>
      <w:marTop w:val="0"/>
      <w:marBottom w:val="0"/>
      <w:divBdr>
        <w:top w:val="none" w:sz="0" w:space="0" w:color="auto"/>
        <w:left w:val="none" w:sz="0" w:space="0" w:color="auto"/>
        <w:bottom w:val="none" w:sz="0" w:space="0" w:color="auto"/>
        <w:right w:val="none" w:sz="0" w:space="0" w:color="auto"/>
      </w:divBdr>
      <w:divsChild>
        <w:div w:id="1190871776">
          <w:marLeft w:val="0"/>
          <w:marRight w:val="0"/>
          <w:marTop w:val="0"/>
          <w:marBottom w:val="0"/>
          <w:divBdr>
            <w:top w:val="none" w:sz="0" w:space="0" w:color="auto"/>
            <w:left w:val="none" w:sz="0" w:space="0" w:color="auto"/>
            <w:bottom w:val="none" w:sz="0" w:space="0" w:color="auto"/>
            <w:right w:val="none" w:sz="0" w:space="0" w:color="auto"/>
          </w:divBdr>
          <w:divsChild>
            <w:div w:id="74195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5784">
      <w:bodyDiv w:val="1"/>
      <w:marLeft w:val="0"/>
      <w:marRight w:val="0"/>
      <w:marTop w:val="0"/>
      <w:marBottom w:val="0"/>
      <w:divBdr>
        <w:top w:val="none" w:sz="0" w:space="0" w:color="auto"/>
        <w:left w:val="none" w:sz="0" w:space="0" w:color="auto"/>
        <w:bottom w:val="none" w:sz="0" w:space="0" w:color="auto"/>
        <w:right w:val="none" w:sz="0" w:space="0" w:color="auto"/>
      </w:divBdr>
      <w:divsChild>
        <w:div w:id="1290862893">
          <w:marLeft w:val="0"/>
          <w:marRight w:val="0"/>
          <w:marTop w:val="0"/>
          <w:marBottom w:val="0"/>
          <w:divBdr>
            <w:top w:val="none" w:sz="0" w:space="0" w:color="auto"/>
            <w:left w:val="none" w:sz="0" w:space="0" w:color="auto"/>
            <w:bottom w:val="none" w:sz="0" w:space="0" w:color="auto"/>
            <w:right w:val="none" w:sz="0" w:space="0" w:color="auto"/>
          </w:divBdr>
          <w:divsChild>
            <w:div w:id="115371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8160">
      <w:bodyDiv w:val="1"/>
      <w:marLeft w:val="0"/>
      <w:marRight w:val="0"/>
      <w:marTop w:val="0"/>
      <w:marBottom w:val="0"/>
      <w:divBdr>
        <w:top w:val="none" w:sz="0" w:space="0" w:color="auto"/>
        <w:left w:val="none" w:sz="0" w:space="0" w:color="auto"/>
        <w:bottom w:val="none" w:sz="0" w:space="0" w:color="auto"/>
        <w:right w:val="none" w:sz="0" w:space="0" w:color="auto"/>
      </w:divBdr>
    </w:div>
    <w:div w:id="896204865">
      <w:bodyDiv w:val="1"/>
      <w:marLeft w:val="0"/>
      <w:marRight w:val="0"/>
      <w:marTop w:val="0"/>
      <w:marBottom w:val="0"/>
      <w:divBdr>
        <w:top w:val="none" w:sz="0" w:space="0" w:color="auto"/>
        <w:left w:val="none" w:sz="0" w:space="0" w:color="auto"/>
        <w:bottom w:val="none" w:sz="0" w:space="0" w:color="auto"/>
        <w:right w:val="none" w:sz="0" w:space="0" w:color="auto"/>
      </w:divBdr>
      <w:divsChild>
        <w:div w:id="505094598">
          <w:marLeft w:val="0"/>
          <w:marRight w:val="0"/>
          <w:marTop w:val="0"/>
          <w:marBottom w:val="0"/>
          <w:divBdr>
            <w:top w:val="none" w:sz="0" w:space="0" w:color="auto"/>
            <w:left w:val="none" w:sz="0" w:space="0" w:color="auto"/>
            <w:bottom w:val="none" w:sz="0" w:space="0" w:color="auto"/>
            <w:right w:val="none" w:sz="0" w:space="0" w:color="auto"/>
          </w:divBdr>
        </w:div>
        <w:div w:id="1177111575">
          <w:marLeft w:val="0"/>
          <w:marRight w:val="0"/>
          <w:marTop w:val="0"/>
          <w:marBottom w:val="0"/>
          <w:divBdr>
            <w:top w:val="none" w:sz="0" w:space="0" w:color="auto"/>
            <w:left w:val="none" w:sz="0" w:space="0" w:color="auto"/>
            <w:bottom w:val="none" w:sz="0" w:space="0" w:color="auto"/>
            <w:right w:val="none" w:sz="0" w:space="0" w:color="auto"/>
          </w:divBdr>
        </w:div>
        <w:div w:id="711541229">
          <w:marLeft w:val="0"/>
          <w:marRight w:val="0"/>
          <w:marTop w:val="0"/>
          <w:marBottom w:val="0"/>
          <w:divBdr>
            <w:top w:val="none" w:sz="0" w:space="0" w:color="auto"/>
            <w:left w:val="none" w:sz="0" w:space="0" w:color="auto"/>
            <w:bottom w:val="none" w:sz="0" w:space="0" w:color="auto"/>
            <w:right w:val="none" w:sz="0" w:space="0" w:color="auto"/>
          </w:divBdr>
        </w:div>
      </w:divsChild>
    </w:div>
    <w:div w:id="905140316">
      <w:bodyDiv w:val="1"/>
      <w:marLeft w:val="0"/>
      <w:marRight w:val="0"/>
      <w:marTop w:val="0"/>
      <w:marBottom w:val="0"/>
      <w:divBdr>
        <w:top w:val="none" w:sz="0" w:space="0" w:color="auto"/>
        <w:left w:val="none" w:sz="0" w:space="0" w:color="auto"/>
        <w:bottom w:val="none" w:sz="0" w:space="0" w:color="auto"/>
        <w:right w:val="none" w:sz="0" w:space="0" w:color="auto"/>
      </w:divBdr>
      <w:divsChild>
        <w:div w:id="1693535719">
          <w:marLeft w:val="0"/>
          <w:marRight w:val="0"/>
          <w:marTop w:val="0"/>
          <w:marBottom w:val="0"/>
          <w:divBdr>
            <w:top w:val="none" w:sz="0" w:space="0" w:color="auto"/>
            <w:left w:val="none" w:sz="0" w:space="0" w:color="auto"/>
            <w:bottom w:val="none" w:sz="0" w:space="0" w:color="auto"/>
            <w:right w:val="none" w:sz="0" w:space="0" w:color="auto"/>
          </w:divBdr>
          <w:divsChild>
            <w:div w:id="295642199">
              <w:marLeft w:val="0"/>
              <w:marRight w:val="0"/>
              <w:marTop w:val="0"/>
              <w:marBottom w:val="0"/>
              <w:divBdr>
                <w:top w:val="none" w:sz="0" w:space="0" w:color="auto"/>
                <w:left w:val="none" w:sz="0" w:space="0" w:color="auto"/>
                <w:bottom w:val="none" w:sz="0" w:space="0" w:color="auto"/>
                <w:right w:val="none" w:sz="0" w:space="0" w:color="auto"/>
              </w:divBdr>
            </w:div>
            <w:div w:id="997228150">
              <w:marLeft w:val="0"/>
              <w:marRight w:val="0"/>
              <w:marTop w:val="0"/>
              <w:marBottom w:val="0"/>
              <w:divBdr>
                <w:top w:val="none" w:sz="0" w:space="0" w:color="auto"/>
                <w:left w:val="none" w:sz="0" w:space="0" w:color="auto"/>
                <w:bottom w:val="none" w:sz="0" w:space="0" w:color="auto"/>
                <w:right w:val="none" w:sz="0" w:space="0" w:color="auto"/>
              </w:divBdr>
            </w:div>
            <w:div w:id="821779065">
              <w:marLeft w:val="0"/>
              <w:marRight w:val="0"/>
              <w:marTop w:val="0"/>
              <w:marBottom w:val="0"/>
              <w:divBdr>
                <w:top w:val="none" w:sz="0" w:space="0" w:color="auto"/>
                <w:left w:val="none" w:sz="0" w:space="0" w:color="auto"/>
                <w:bottom w:val="none" w:sz="0" w:space="0" w:color="auto"/>
                <w:right w:val="none" w:sz="0" w:space="0" w:color="auto"/>
              </w:divBdr>
            </w:div>
            <w:div w:id="2121803059">
              <w:marLeft w:val="0"/>
              <w:marRight w:val="0"/>
              <w:marTop w:val="0"/>
              <w:marBottom w:val="0"/>
              <w:divBdr>
                <w:top w:val="none" w:sz="0" w:space="0" w:color="auto"/>
                <w:left w:val="none" w:sz="0" w:space="0" w:color="auto"/>
                <w:bottom w:val="none" w:sz="0" w:space="0" w:color="auto"/>
                <w:right w:val="none" w:sz="0" w:space="0" w:color="auto"/>
              </w:divBdr>
            </w:div>
            <w:div w:id="483009557">
              <w:marLeft w:val="0"/>
              <w:marRight w:val="0"/>
              <w:marTop w:val="0"/>
              <w:marBottom w:val="0"/>
              <w:divBdr>
                <w:top w:val="none" w:sz="0" w:space="0" w:color="auto"/>
                <w:left w:val="none" w:sz="0" w:space="0" w:color="auto"/>
                <w:bottom w:val="none" w:sz="0" w:space="0" w:color="auto"/>
                <w:right w:val="none" w:sz="0" w:space="0" w:color="auto"/>
              </w:divBdr>
            </w:div>
            <w:div w:id="1221938906">
              <w:marLeft w:val="0"/>
              <w:marRight w:val="0"/>
              <w:marTop w:val="0"/>
              <w:marBottom w:val="0"/>
              <w:divBdr>
                <w:top w:val="none" w:sz="0" w:space="0" w:color="auto"/>
                <w:left w:val="none" w:sz="0" w:space="0" w:color="auto"/>
                <w:bottom w:val="none" w:sz="0" w:space="0" w:color="auto"/>
                <w:right w:val="none" w:sz="0" w:space="0" w:color="auto"/>
              </w:divBdr>
            </w:div>
            <w:div w:id="536964407">
              <w:marLeft w:val="0"/>
              <w:marRight w:val="0"/>
              <w:marTop w:val="0"/>
              <w:marBottom w:val="0"/>
              <w:divBdr>
                <w:top w:val="none" w:sz="0" w:space="0" w:color="auto"/>
                <w:left w:val="none" w:sz="0" w:space="0" w:color="auto"/>
                <w:bottom w:val="none" w:sz="0" w:space="0" w:color="auto"/>
                <w:right w:val="none" w:sz="0" w:space="0" w:color="auto"/>
              </w:divBdr>
            </w:div>
            <w:div w:id="38818564">
              <w:marLeft w:val="0"/>
              <w:marRight w:val="0"/>
              <w:marTop w:val="0"/>
              <w:marBottom w:val="0"/>
              <w:divBdr>
                <w:top w:val="none" w:sz="0" w:space="0" w:color="auto"/>
                <w:left w:val="none" w:sz="0" w:space="0" w:color="auto"/>
                <w:bottom w:val="none" w:sz="0" w:space="0" w:color="auto"/>
                <w:right w:val="none" w:sz="0" w:space="0" w:color="auto"/>
              </w:divBdr>
            </w:div>
            <w:div w:id="1614946306">
              <w:marLeft w:val="0"/>
              <w:marRight w:val="0"/>
              <w:marTop w:val="0"/>
              <w:marBottom w:val="0"/>
              <w:divBdr>
                <w:top w:val="none" w:sz="0" w:space="0" w:color="auto"/>
                <w:left w:val="none" w:sz="0" w:space="0" w:color="auto"/>
                <w:bottom w:val="none" w:sz="0" w:space="0" w:color="auto"/>
                <w:right w:val="none" w:sz="0" w:space="0" w:color="auto"/>
              </w:divBdr>
            </w:div>
            <w:div w:id="454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6501">
      <w:bodyDiv w:val="1"/>
      <w:marLeft w:val="0"/>
      <w:marRight w:val="0"/>
      <w:marTop w:val="0"/>
      <w:marBottom w:val="0"/>
      <w:divBdr>
        <w:top w:val="none" w:sz="0" w:space="0" w:color="auto"/>
        <w:left w:val="none" w:sz="0" w:space="0" w:color="auto"/>
        <w:bottom w:val="none" w:sz="0" w:space="0" w:color="auto"/>
        <w:right w:val="none" w:sz="0" w:space="0" w:color="auto"/>
      </w:divBdr>
    </w:div>
    <w:div w:id="925462476">
      <w:bodyDiv w:val="1"/>
      <w:marLeft w:val="0"/>
      <w:marRight w:val="0"/>
      <w:marTop w:val="0"/>
      <w:marBottom w:val="0"/>
      <w:divBdr>
        <w:top w:val="none" w:sz="0" w:space="0" w:color="auto"/>
        <w:left w:val="none" w:sz="0" w:space="0" w:color="auto"/>
        <w:bottom w:val="none" w:sz="0" w:space="0" w:color="auto"/>
        <w:right w:val="none" w:sz="0" w:space="0" w:color="auto"/>
      </w:divBdr>
    </w:div>
    <w:div w:id="927345820">
      <w:bodyDiv w:val="1"/>
      <w:marLeft w:val="0"/>
      <w:marRight w:val="0"/>
      <w:marTop w:val="0"/>
      <w:marBottom w:val="0"/>
      <w:divBdr>
        <w:top w:val="none" w:sz="0" w:space="0" w:color="auto"/>
        <w:left w:val="none" w:sz="0" w:space="0" w:color="auto"/>
        <w:bottom w:val="none" w:sz="0" w:space="0" w:color="auto"/>
        <w:right w:val="none" w:sz="0" w:space="0" w:color="auto"/>
      </w:divBdr>
      <w:divsChild>
        <w:div w:id="1583369296">
          <w:marLeft w:val="0"/>
          <w:marRight w:val="0"/>
          <w:marTop w:val="0"/>
          <w:marBottom w:val="0"/>
          <w:divBdr>
            <w:top w:val="none" w:sz="0" w:space="0" w:color="auto"/>
            <w:left w:val="none" w:sz="0" w:space="0" w:color="auto"/>
            <w:bottom w:val="none" w:sz="0" w:space="0" w:color="auto"/>
            <w:right w:val="none" w:sz="0" w:space="0" w:color="auto"/>
          </w:divBdr>
          <w:divsChild>
            <w:div w:id="121257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5402">
      <w:bodyDiv w:val="1"/>
      <w:marLeft w:val="0"/>
      <w:marRight w:val="0"/>
      <w:marTop w:val="0"/>
      <w:marBottom w:val="0"/>
      <w:divBdr>
        <w:top w:val="none" w:sz="0" w:space="0" w:color="auto"/>
        <w:left w:val="none" w:sz="0" w:space="0" w:color="auto"/>
        <w:bottom w:val="none" w:sz="0" w:space="0" w:color="auto"/>
        <w:right w:val="none" w:sz="0" w:space="0" w:color="auto"/>
      </w:divBdr>
      <w:divsChild>
        <w:div w:id="507863959">
          <w:marLeft w:val="0"/>
          <w:marRight w:val="0"/>
          <w:marTop w:val="0"/>
          <w:marBottom w:val="0"/>
          <w:divBdr>
            <w:top w:val="none" w:sz="0" w:space="0" w:color="auto"/>
            <w:left w:val="none" w:sz="0" w:space="0" w:color="auto"/>
            <w:bottom w:val="none" w:sz="0" w:space="0" w:color="auto"/>
            <w:right w:val="none" w:sz="0" w:space="0" w:color="auto"/>
          </w:divBdr>
          <w:divsChild>
            <w:div w:id="86192187">
              <w:marLeft w:val="0"/>
              <w:marRight w:val="0"/>
              <w:marTop w:val="0"/>
              <w:marBottom w:val="0"/>
              <w:divBdr>
                <w:top w:val="none" w:sz="0" w:space="0" w:color="auto"/>
                <w:left w:val="none" w:sz="0" w:space="0" w:color="auto"/>
                <w:bottom w:val="none" w:sz="0" w:space="0" w:color="auto"/>
                <w:right w:val="none" w:sz="0" w:space="0" w:color="auto"/>
              </w:divBdr>
            </w:div>
            <w:div w:id="1733000199">
              <w:marLeft w:val="0"/>
              <w:marRight w:val="0"/>
              <w:marTop w:val="0"/>
              <w:marBottom w:val="0"/>
              <w:divBdr>
                <w:top w:val="none" w:sz="0" w:space="0" w:color="auto"/>
                <w:left w:val="none" w:sz="0" w:space="0" w:color="auto"/>
                <w:bottom w:val="none" w:sz="0" w:space="0" w:color="auto"/>
                <w:right w:val="none" w:sz="0" w:space="0" w:color="auto"/>
              </w:divBdr>
            </w:div>
            <w:div w:id="1338730590">
              <w:marLeft w:val="0"/>
              <w:marRight w:val="0"/>
              <w:marTop w:val="0"/>
              <w:marBottom w:val="0"/>
              <w:divBdr>
                <w:top w:val="none" w:sz="0" w:space="0" w:color="auto"/>
                <w:left w:val="none" w:sz="0" w:space="0" w:color="auto"/>
                <w:bottom w:val="none" w:sz="0" w:space="0" w:color="auto"/>
                <w:right w:val="none" w:sz="0" w:space="0" w:color="auto"/>
              </w:divBdr>
            </w:div>
            <w:div w:id="325406626">
              <w:marLeft w:val="0"/>
              <w:marRight w:val="0"/>
              <w:marTop w:val="0"/>
              <w:marBottom w:val="0"/>
              <w:divBdr>
                <w:top w:val="none" w:sz="0" w:space="0" w:color="auto"/>
                <w:left w:val="none" w:sz="0" w:space="0" w:color="auto"/>
                <w:bottom w:val="none" w:sz="0" w:space="0" w:color="auto"/>
                <w:right w:val="none" w:sz="0" w:space="0" w:color="auto"/>
              </w:divBdr>
            </w:div>
            <w:div w:id="211424974">
              <w:marLeft w:val="0"/>
              <w:marRight w:val="0"/>
              <w:marTop w:val="0"/>
              <w:marBottom w:val="0"/>
              <w:divBdr>
                <w:top w:val="none" w:sz="0" w:space="0" w:color="auto"/>
                <w:left w:val="none" w:sz="0" w:space="0" w:color="auto"/>
                <w:bottom w:val="none" w:sz="0" w:space="0" w:color="auto"/>
                <w:right w:val="none" w:sz="0" w:space="0" w:color="auto"/>
              </w:divBdr>
            </w:div>
            <w:div w:id="1494368735">
              <w:marLeft w:val="0"/>
              <w:marRight w:val="0"/>
              <w:marTop w:val="0"/>
              <w:marBottom w:val="0"/>
              <w:divBdr>
                <w:top w:val="none" w:sz="0" w:space="0" w:color="auto"/>
                <w:left w:val="none" w:sz="0" w:space="0" w:color="auto"/>
                <w:bottom w:val="none" w:sz="0" w:space="0" w:color="auto"/>
                <w:right w:val="none" w:sz="0" w:space="0" w:color="auto"/>
              </w:divBdr>
            </w:div>
            <w:div w:id="400059244">
              <w:marLeft w:val="0"/>
              <w:marRight w:val="0"/>
              <w:marTop w:val="0"/>
              <w:marBottom w:val="0"/>
              <w:divBdr>
                <w:top w:val="none" w:sz="0" w:space="0" w:color="auto"/>
                <w:left w:val="none" w:sz="0" w:space="0" w:color="auto"/>
                <w:bottom w:val="none" w:sz="0" w:space="0" w:color="auto"/>
                <w:right w:val="none" w:sz="0" w:space="0" w:color="auto"/>
              </w:divBdr>
            </w:div>
            <w:div w:id="1024674673">
              <w:marLeft w:val="0"/>
              <w:marRight w:val="0"/>
              <w:marTop w:val="0"/>
              <w:marBottom w:val="0"/>
              <w:divBdr>
                <w:top w:val="none" w:sz="0" w:space="0" w:color="auto"/>
                <w:left w:val="none" w:sz="0" w:space="0" w:color="auto"/>
                <w:bottom w:val="none" w:sz="0" w:space="0" w:color="auto"/>
                <w:right w:val="none" w:sz="0" w:space="0" w:color="auto"/>
              </w:divBdr>
            </w:div>
            <w:div w:id="1390231767">
              <w:marLeft w:val="0"/>
              <w:marRight w:val="0"/>
              <w:marTop w:val="0"/>
              <w:marBottom w:val="0"/>
              <w:divBdr>
                <w:top w:val="none" w:sz="0" w:space="0" w:color="auto"/>
                <w:left w:val="none" w:sz="0" w:space="0" w:color="auto"/>
                <w:bottom w:val="none" w:sz="0" w:space="0" w:color="auto"/>
                <w:right w:val="none" w:sz="0" w:space="0" w:color="auto"/>
              </w:divBdr>
            </w:div>
            <w:div w:id="133762141">
              <w:marLeft w:val="0"/>
              <w:marRight w:val="0"/>
              <w:marTop w:val="0"/>
              <w:marBottom w:val="0"/>
              <w:divBdr>
                <w:top w:val="none" w:sz="0" w:space="0" w:color="auto"/>
                <w:left w:val="none" w:sz="0" w:space="0" w:color="auto"/>
                <w:bottom w:val="none" w:sz="0" w:space="0" w:color="auto"/>
                <w:right w:val="none" w:sz="0" w:space="0" w:color="auto"/>
              </w:divBdr>
            </w:div>
            <w:div w:id="1743990382">
              <w:marLeft w:val="0"/>
              <w:marRight w:val="0"/>
              <w:marTop w:val="0"/>
              <w:marBottom w:val="0"/>
              <w:divBdr>
                <w:top w:val="none" w:sz="0" w:space="0" w:color="auto"/>
                <w:left w:val="none" w:sz="0" w:space="0" w:color="auto"/>
                <w:bottom w:val="none" w:sz="0" w:space="0" w:color="auto"/>
                <w:right w:val="none" w:sz="0" w:space="0" w:color="auto"/>
              </w:divBdr>
            </w:div>
            <w:div w:id="992878670">
              <w:marLeft w:val="0"/>
              <w:marRight w:val="0"/>
              <w:marTop w:val="0"/>
              <w:marBottom w:val="0"/>
              <w:divBdr>
                <w:top w:val="none" w:sz="0" w:space="0" w:color="auto"/>
                <w:left w:val="none" w:sz="0" w:space="0" w:color="auto"/>
                <w:bottom w:val="none" w:sz="0" w:space="0" w:color="auto"/>
                <w:right w:val="none" w:sz="0" w:space="0" w:color="auto"/>
              </w:divBdr>
            </w:div>
            <w:div w:id="1754934839">
              <w:marLeft w:val="0"/>
              <w:marRight w:val="0"/>
              <w:marTop w:val="0"/>
              <w:marBottom w:val="0"/>
              <w:divBdr>
                <w:top w:val="none" w:sz="0" w:space="0" w:color="auto"/>
                <w:left w:val="none" w:sz="0" w:space="0" w:color="auto"/>
                <w:bottom w:val="none" w:sz="0" w:space="0" w:color="auto"/>
                <w:right w:val="none" w:sz="0" w:space="0" w:color="auto"/>
              </w:divBdr>
            </w:div>
            <w:div w:id="180241634">
              <w:marLeft w:val="0"/>
              <w:marRight w:val="0"/>
              <w:marTop w:val="0"/>
              <w:marBottom w:val="0"/>
              <w:divBdr>
                <w:top w:val="none" w:sz="0" w:space="0" w:color="auto"/>
                <w:left w:val="none" w:sz="0" w:space="0" w:color="auto"/>
                <w:bottom w:val="none" w:sz="0" w:space="0" w:color="auto"/>
                <w:right w:val="none" w:sz="0" w:space="0" w:color="auto"/>
              </w:divBdr>
            </w:div>
            <w:div w:id="734662598">
              <w:marLeft w:val="0"/>
              <w:marRight w:val="0"/>
              <w:marTop w:val="0"/>
              <w:marBottom w:val="0"/>
              <w:divBdr>
                <w:top w:val="none" w:sz="0" w:space="0" w:color="auto"/>
                <w:left w:val="none" w:sz="0" w:space="0" w:color="auto"/>
                <w:bottom w:val="none" w:sz="0" w:space="0" w:color="auto"/>
                <w:right w:val="none" w:sz="0" w:space="0" w:color="auto"/>
              </w:divBdr>
            </w:div>
            <w:div w:id="892348897">
              <w:marLeft w:val="0"/>
              <w:marRight w:val="0"/>
              <w:marTop w:val="0"/>
              <w:marBottom w:val="0"/>
              <w:divBdr>
                <w:top w:val="none" w:sz="0" w:space="0" w:color="auto"/>
                <w:left w:val="none" w:sz="0" w:space="0" w:color="auto"/>
                <w:bottom w:val="none" w:sz="0" w:space="0" w:color="auto"/>
                <w:right w:val="none" w:sz="0" w:space="0" w:color="auto"/>
              </w:divBdr>
            </w:div>
            <w:div w:id="618605199">
              <w:marLeft w:val="0"/>
              <w:marRight w:val="0"/>
              <w:marTop w:val="0"/>
              <w:marBottom w:val="0"/>
              <w:divBdr>
                <w:top w:val="none" w:sz="0" w:space="0" w:color="auto"/>
                <w:left w:val="none" w:sz="0" w:space="0" w:color="auto"/>
                <w:bottom w:val="none" w:sz="0" w:space="0" w:color="auto"/>
                <w:right w:val="none" w:sz="0" w:space="0" w:color="auto"/>
              </w:divBdr>
            </w:div>
            <w:div w:id="1252469271">
              <w:marLeft w:val="0"/>
              <w:marRight w:val="0"/>
              <w:marTop w:val="0"/>
              <w:marBottom w:val="0"/>
              <w:divBdr>
                <w:top w:val="none" w:sz="0" w:space="0" w:color="auto"/>
                <w:left w:val="none" w:sz="0" w:space="0" w:color="auto"/>
                <w:bottom w:val="none" w:sz="0" w:space="0" w:color="auto"/>
                <w:right w:val="none" w:sz="0" w:space="0" w:color="auto"/>
              </w:divBdr>
            </w:div>
            <w:div w:id="930047978">
              <w:marLeft w:val="0"/>
              <w:marRight w:val="0"/>
              <w:marTop w:val="0"/>
              <w:marBottom w:val="0"/>
              <w:divBdr>
                <w:top w:val="none" w:sz="0" w:space="0" w:color="auto"/>
                <w:left w:val="none" w:sz="0" w:space="0" w:color="auto"/>
                <w:bottom w:val="none" w:sz="0" w:space="0" w:color="auto"/>
                <w:right w:val="none" w:sz="0" w:space="0" w:color="auto"/>
              </w:divBdr>
            </w:div>
            <w:div w:id="729351550">
              <w:marLeft w:val="0"/>
              <w:marRight w:val="0"/>
              <w:marTop w:val="0"/>
              <w:marBottom w:val="0"/>
              <w:divBdr>
                <w:top w:val="none" w:sz="0" w:space="0" w:color="auto"/>
                <w:left w:val="none" w:sz="0" w:space="0" w:color="auto"/>
                <w:bottom w:val="none" w:sz="0" w:space="0" w:color="auto"/>
                <w:right w:val="none" w:sz="0" w:space="0" w:color="auto"/>
              </w:divBdr>
            </w:div>
            <w:div w:id="7071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3521">
      <w:bodyDiv w:val="1"/>
      <w:marLeft w:val="0"/>
      <w:marRight w:val="0"/>
      <w:marTop w:val="0"/>
      <w:marBottom w:val="0"/>
      <w:divBdr>
        <w:top w:val="none" w:sz="0" w:space="0" w:color="auto"/>
        <w:left w:val="none" w:sz="0" w:space="0" w:color="auto"/>
        <w:bottom w:val="none" w:sz="0" w:space="0" w:color="auto"/>
        <w:right w:val="none" w:sz="0" w:space="0" w:color="auto"/>
      </w:divBdr>
    </w:div>
    <w:div w:id="983892395">
      <w:bodyDiv w:val="1"/>
      <w:marLeft w:val="0"/>
      <w:marRight w:val="0"/>
      <w:marTop w:val="0"/>
      <w:marBottom w:val="0"/>
      <w:divBdr>
        <w:top w:val="none" w:sz="0" w:space="0" w:color="auto"/>
        <w:left w:val="none" w:sz="0" w:space="0" w:color="auto"/>
        <w:bottom w:val="none" w:sz="0" w:space="0" w:color="auto"/>
        <w:right w:val="none" w:sz="0" w:space="0" w:color="auto"/>
      </w:divBdr>
    </w:div>
    <w:div w:id="1001933532">
      <w:bodyDiv w:val="1"/>
      <w:marLeft w:val="0"/>
      <w:marRight w:val="0"/>
      <w:marTop w:val="0"/>
      <w:marBottom w:val="0"/>
      <w:divBdr>
        <w:top w:val="none" w:sz="0" w:space="0" w:color="auto"/>
        <w:left w:val="none" w:sz="0" w:space="0" w:color="auto"/>
        <w:bottom w:val="none" w:sz="0" w:space="0" w:color="auto"/>
        <w:right w:val="none" w:sz="0" w:space="0" w:color="auto"/>
      </w:divBdr>
      <w:divsChild>
        <w:div w:id="355933201">
          <w:marLeft w:val="0"/>
          <w:marRight w:val="0"/>
          <w:marTop w:val="0"/>
          <w:marBottom w:val="0"/>
          <w:divBdr>
            <w:top w:val="none" w:sz="0" w:space="0" w:color="auto"/>
            <w:left w:val="none" w:sz="0" w:space="0" w:color="auto"/>
            <w:bottom w:val="none" w:sz="0" w:space="0" w:color="auto"/>
            <w:right w:val="none" w:sz="0" w:space="0" w:color="auto"/>
          </w:divBdr>
          <w:divsChild>
            <w:div w:id="91509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5492">
      <w:bodyDiv w:val="1"/>
      <w:marLeft w:val="0"/>
      <w:marRight w:val="0"/>
      <w:marTop w:val="0"/>
      <w:marBottom w:val="0"/>
      <w:divBdr>
        <w:top w:val="none" w:sz="0" w:space="0" w:color="auto"/>
        <w:left w:val="none" w:sz="0" w:space="0" w:color="auto"/>
        <w:bottom w:val="none" w:sz="0" w:space="0" w:color="auto"/>
        <w:right w:val="none" w:sz="0" w:space="0" w:color="auto"/>
      </w:divBdr>
      <w:divsChild>
        <w:div w:id="1948149745">
          <w:marLeft w:val="0"/>
          <w:marRight w:val="0"/>
          <w:marTop w:val="0"/>
          <w:marBottom w:val="0"/>
          <w:divBdr>
            <w:top w:val="none" w:sz="0" w:space="0" w:color="auto"/>
            <w:left w:val="none" w:sz="0" w:space="0" w:color="auto"/>
            <w:bottom w:val="none" w:sz="0" w:space="0" w:color="auto"/>
            <w:right w:val="none" w:sz="0" w:space="0" w:color="auto"/>
          </w:divBdr>
          <w:divsChild>
            <w:div w:id="1229341494">
              <w:marLeft w:val="0"/>
              <w:marRight w:val="0"/>
              <w:marTop w:val="0"/>
              <w:marBottom w:val="0"/>
              <w:divBdr>
                <w:top w:val="none" w:sz="0" w:space="0" w:color="auto"/>
                <w:left w:val="none" w:sz="0" w:space="0" w:color="auto"/>
                <w:bottom w:val="none" w:sz="0" w:space="0" w:color="auto"/>
                <w:right w:val="none" w:sz="0" w:space="0" w:color="auto"/>
              </w:divBdr>
            </w:div>
            <w:div w:id="412704617">
              <w:marLeft w:val="0"/>
              <w:marRight w:val="0"/>
              <w:marTop w:val="0"/>
              <w:marBottom w:val="0"/>
              <w:divBdr>
                <w:top w:val="none" w:sz="0" w:space="0" w:color="auto"/>
                <w:left w:val="none" w:sz="0" w:space="0" w:color="auto"/>
                <w:bottom w:val="none" w:sz="0" w:space="0" w:color="auto"/>
                <w:right w:val="none" w:sz="0" w:space="0" w:color="auto"/>
              </w:divBdr>
            </w:div>
            <w:div w:id="1737849971">
              <w:marLeft w:val="0"/>
              <w:marRight w:val="0"/>
              <w:marTop w:val="0"/>
              <w:marBottom w:val="0"/>
              <w:divBdr>
                <w:top w:val="none" w:sz="0" w:space="0" w:color="auto"/>
                <w:left w:val="none" w:sz="0" w:space="0" w:color="auto"/>
                <w:bottom w:val="none" w:sz="0" w:space="0" w:color="auto"/>
                <w:right w:val="none" w:sz="0" w:space="0" w:color="auto"/>
              </w:divBdr>
            </w:div>
            <w:div w:id="2114940026">
              <w:marLeft w:val="0"/>
              <w:marRight w:val="0"/>
              <w:marTop w:val="0"/>
              <w:marBottom w:val="0"/>
              <w:divBdr>
                <w:top w:val="none" w:sz="0" w:space="0" w:color="auto"/>
                <w:left w:val="none" w:sz="0" w:space="0" w:color="auto"/>
                <w:bottom w:val="none" w:sz="0" w:space="0" w:color="auto"/>
                <w:right w:val="none" w:sz="0" w:space="0" w:color="auto"/>
              </w:divBdr>
            </w:div>
            <w:div w:id="94859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9412">
      <w:bodyDiv w:val="1"/>
      <w:marLeft w:val="0"/>
      <w:marRight w:val="0"/>
      <w:marTop w:val="0"/>
      <w:marBottom w:val="0"/>
      <w:divBdr>
        <w:top w:val="none" w:sz="0" w:space="0" w:color="auto"/>
        <w:left w:val="none" w:sz="0" w:space="0" w:color="auto"/>
        <w:bottom w:val="none" w:sz="0" w:space="0" w:color="auto"/>
        <w:right w:val="none" w:sz="0" w:space="0" w:color="auto"/>
      </w:divBdr>
      <w:divsChild>
        <w:div w:id="1498031685">
          <w:marLeft w:val="0"/>
          <w:marRight w:val="0"/>
          <w:marTop w:val="0"/>
          <w:marBottom w:val="0"/>
          <w:divBdr>
            <w:top w:val="none" w:sz="0" w:space="0" w:color="auto"/>
            <w:left w:val="none" w:sz="0" w:space="0" w:color="auto"/>
            <w:bottom w:val="none" w:sz="0" w:space="0" w:color="auto"/>
            <w:right w:val="none" w:sz="0" w:space="0" w:color="auto"/>
          </w:divBdr>
          <w:divsChild>
            <w:div w:id="19415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5589">
      <w:bodyDiv w:val="1"/>
      <w:marLeft w:val="0"/>
      <w:marRight w:val="0"/>
      <w:marTop w:val="0"/>
      <w:marBottom w:val="0"/>
      <w:divBdr>
        <w:top w:val="none" w:sz="0" w:space="0" w:color="auto"/>
        <w:left w:val="none" w:sz="0" w:space="0" w:color="auto"/>
        <w:bottom w:val="none" w:sz="0" w:space="0" w:color="auto"/>
        <w:right w:val="none" w:sz="0" w:space="0" w:color="auto"/>
      </w:divBdr>
      <w:divsChild>
        <w:div w:id="1051684273">
          <w:marLeft w:val="0"/>
          <w:marRight w:val="0"/>
          <w:marTop w:val="0"/>
          <w:marBottom w:val="0"/>
          <w:divBdr>
            <w:top w:val="none" w:sz="0" w:space="0" w:color="auto"/>
            <w:left w:val="none" w:sz="0" w:space="0" w:color="auto"/>
            <w:bottom w:val="none" w:sz="0" w:space="0" w:color="auto"/>
            <w:right w:val="none" w:sz="0" w:space="0" w:color="auto"/>
          </w:divBdr>
          <w:divsChild>
            <w:div w:id="1427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9324">
      <w:bodyDiv w:val="1"/>
      <w:marLeft w:val="0"/>
      <w:marRight w:val="0"/>
      <w:marTop w:val="0"/>
      <w:marBottom w:val="0"/>
      <w:divBdr>
        <w:top w:val="none" w:sz="0" w:space="0" w:color="auto"/>
        <w:left w:val="none" w:sz="0" w:space="0" w:color="auto"/>
        <w:bottom w:val="none" w:sz="0" w:space="0" w:color="auto"/>
        <w:right w:val="none" w:sz="0" w:space="0" w:color="auto"/>
      </w:divBdr>
    </w:div>
    <w:div w:id="1039013428">
      <w:bodyDiv w:val="1"/>
      <w:marLeft w:val="0"/>
      <w:marRight w:val="0"/>
      <w:marTop w:val="0"/>
      <w:marBottom w:val="0"/>
      <w:divBdr>
        <w:top w:val="none" w:sz="0" w:space="0" w:color="auto"/>
        <w:left w:val="none" w:sz="0" w:space="0" w:color="auto"/>
        <w:bottom w:val="none" w:sz="0" w:space="0" w:color="auto"/>
        <w:right w:val="none" w:sz="0" w:space="0" w:color="auto"/>
      </w:divBdr>
      <w:divsChild>
        <w:div w:id="540166538">
          <w:marLeft w:val="0"/>
          <w:marRight w:val="0"/>
          <w:marTop w:val="0"/>
          <w:marBottom w:val="0"/>
          <w:divBdr>
            <w:top w:val="none" w:sz="0" w:space="0" w:color="auto"/>
            <w:left w:val="none" w:sz="0" w:space="0" w:color="auto"/>
            <w:bottom w:val="none" w:sz="0" w:space="0" w:color="auto"/>
            <w:right w:val="none" w:sz="0" w:space="0" w:color="auto"/>
          </w:divBdr>
          <w:divsChild>
            <w:div w:id="19147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0222">
      <w:bodyDiv w:val="1"/>
      <w:marLeft w:val="0"/>
      <w:marRight w:val="0"/>
      <w:marTop w:val="0"/>
      <w:marBottom w:val="0"/>
      <w:divBdr>
        <w:top w:val="none" w:sz="0" w:space="0" w:color="auto"/>
        <w:left w:val="none" w:sz="0" w:space="0" w:color="auto"/>
        <w:bottom w:val="none" w:sz="0" w:space="0" w:color="auto"/>
        <w:right w:val="none" w:sz="0" w:space="0" w:color="auto"/>
      </w:divBdr>
      <w:divsChild>
        <w:div w:id="1279223039">
          <w:marLeft w:val="0"/>
          <w:marRight w:val="0"/>
          <w:marTop w:val="0"/>
          <w:marBottom w:val="0"/>
          <w:divBdr>
            <w:top w:val="none" w:sz="0" w:space="0" w:color="auto"/>
            <w:left w:val="none" w:sz="0" w:space="0" w:color="auto"/>
            <w:bottom w:val="none" w:sz="0" w:space="0" w:color="auto"/>
            <w:right w:val="none" w:sz="0" w:space="0" w:color="auto"/>
          </w:divBdr>
          <w:divsChild>
            <w:div w:id="15162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56595">
      <w:bodyDiv w:val="1"/>
      <w:marLeft w:val="0"/>
      <w:marRight w:val="0"/>
      <w:marTop w:val="0"/>
      <w:marBottom w:val="0"/>
      <w:divBdr>
        <w:top w:val="none" w:sz="0" w:space="0" w:color="auto"/>
        <w:left w:val="none" w:sz="0" w:space="0" w:color="auto"/>
        <w:bottom w:val="none" w:sz="0" w:space="0" w:color="auto"/>
        <w:right w:val="none" w:sz="0" w:space="0" w:color="auto"/>
      </w:divBdr>
      <w:divsChild>
        <w:div w:id="754398210">
          <w:marLeft w:val="0"/>
          <w:marRight w:val="0"/>
          <w:marTop w:val="0"/>
          <w:marBottom w:val="0"/>
          <w:divBdr>
            <w:top w:val="none" w:sz="0" w:space="0" w:color="auto"/>
            <w:left w:val="none" w:sz="0" w:space="0" w:color="auto"/>
            <w:bottom w:val="none" w:sz="0" w:space="0" w:color="auto"/>
            <w:right w:val="none" w:sz="0" w:space="0" w:color="auto"/>
          </w:divBdr>
          <w:divsChild>
            <w:div w:id="7718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8176">
      <w:bodyDiv w:val="1"/>
      <w:marLeft w:val="0"/>
      <w:marRight w:val="0"/>
      <w:marTop w:val="0"/>
      <w:marBottom w:val="0"/>
      <w:divBdr>
        <w:top w:val="none" w:sz="0" w:space="0" w:color="auto"/>
        <w:left w:val="none" w:sz="0" w:space="0" w:color="auto"/>
        <w:bottom w:val="none" w:sz="0" w:space="0" w:color="auto"/>
        <w:right w:val="none" w:sz="0" w:space="0" w:color="auto"/>
      </w:divBdr>
      <w:divsChild>
        <w:div w:id="238249219">
          <w:marLeft w:val="0"/>
          <w:marRight w:val="0"/>
          <w:marTop w:val="0"/>
          <w:marBottom w:val="0"/>
          <w:divBdr>
            <w:top w:val="none" w:sz="0" w:space="0" w:color="auto"/>
            <w:left w:val="none" w:sz="0" w:space="0" w:color="auto"/>
            <w:bottom w:val="none" w:sz="0" w:space="0" w:color="auto"/>
            <w:right w:val="none" w:sz="0" w:space="0" w:color="auto"/>
          </w:divBdr>
          <w:divsChild>
            <w:div w:id="8063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5877">
      <w:bodyDiv w:val="1"/>
      <w:marLeft w:val="0"/>
      <w:marRight w:val="0"/>
      <w:marTop w:val="0"/>
      <w:marBottom w:val="0"/>
      <w:divBdr>
        <w:top w:val="none" w:sz="0" w:space="0" w:color="auto"/>
        <w:left w:val="none" w:sz="0" w:space="0" w:color="auto"/>
        <w:bottom w:val="none" w:sz="0" w:space="0" w:color="auto"/>
        <w:right w:val="none" w:sz="0" w:space="0" w:color="auto"/>
      </w:divBdr>
    </w:div>
    <w:div w:id="1093162449">
      <w:bodyDiv w:val="1"/>
      <w:marLeft w:val="0"/>
      <w:marRight w:val="0"/>
      <w:marTop w:val="0"/>
      <w:marBottom w:val="0"/>
      <w:divBdr>
        <w:top w:val="none" w:sz="0" w:space="0" w:color="auto"/>
        <w:left w:val="none" w:sz="0" w:space="0" w:color="auto"/>
        <w:bottom w:val="none" w:sz="0" w:space="0" w:color="auto"/>
        <w:right w:val="none" w:sz="0" w:space="0" w:color="auto"/>
      </w:divBdr>
      <w:divsChild>
        <w:div w:id="1407797598">
          <w:marLeft w:val="0"/>
          <w:marRight w:val="0"/>
          <w:marTop w:val="0"/>
          <w:marBottom w:val="0"/>
          <w:divBdr>
            <w:top w:val="none" w:sz="0" w:space="0" w:color="auto"/>
            <w:left w:val="none" w:sz="0" w:space="0" w:color="auto"/>
            <w:bottom w:val="none" w:sz="0" w:space="0" w:color="auto"/>
            <w:right w:val="none" w:sz="0" w:space="0" w:color="auto"/>
          </w:divBdr>
          <w:divsChild>
            <w:div w:id="115969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5960">
      <w:bodyDiv w:val="1"/>
      <w:marLeft w:val="0"/>
      <w:marRight w:val="0"/>
      <w:marTop w:val="0"/>
      <w:marBottom w:val="0"/>
      <w:divBdr>
        <w:top w:val="none" w:sz="0" w:space="0" w:color="auto"/>
        <w:left w:val="none" w:sz="0" w:space="0" w:color="auto"/>
        <w:bottom w:val="none" w:sz="0" w:space="0" w:color="auto"/>
        <w:right w:val="none" w:sz="0" w:space="0" w:color="auto"/>
      </w:divBdr>
      <w:divsChild>
        <w:div w:id="243993265">
          <w:marLeft w:val="0"/>
          <w:marRight w:val="0"/>
          <w:marTop w:val="0"/>
          <w:marBottom w:val="0"/>
          <w:divBdr>
            <w:top w:val="none" w:sz="0" w:space="0" w:color="auto"/>
            <w:left w:val="none" w:sz="0" w:space="0" w:color="auto"/>
            <w:bottom w:val="none" w:sz="0" w:space="0" w:color="auto"/>
            <w:right w:val="none" w:sz="0" w:space="0" w:color="auto"/>
          </w:divBdr>
          <w:divsChild>
            <w:div w:id="1922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18403">
      <w:bodyDiv w:val="1"/>
      <w:marLeft w:val="0"/>
      <w:marRight w:val="0"/>
      <w:marTop w:val="0"/>
      <w:marBottom w:val="0"/>
      <w:divBdr>
        <w:top w:val="none" w:sz="0" w:space="0" w:color="auto"/>
        <w:left w:val="none" w:sz="0" w:space="0" w:color="auto"/>
        <w:bottom w:val="none" w:sz="0" w:space="0" w:color="auto"/>
        <w:right w:val="none" w:sz="0" w:space="0" w:color="auto"/>
      </w:divBdr>
    </w:div>
    <w:div w:id="1122267325">
      <w:bodyDiv w:val="1"/>
      <w:marLeft w:val="0"/>
      <w:marRight w:val="0"/>
      <w:marTop w:val="0"/>
      <w:marBottom w:val="0"/>
      <w:divBdr>
        <w:top w:val="none" w:sz="0" w:space="0" w:color="auto"/>
        <w:left w:val="none" w:sz="0" w:space="0" w:color="auto"/>
        <w:bottom w:val="none" w:sz="0" w:space="0" w:color="auto"/>
        <w:right w:val="none" w:sz="0" w:space="0" w:color="auto"/>
      </w:divBdr>
      <w:divsChild>
        <w:div w:id="736392792">
          <w:marLeft w:val="0"/>
          <w:marRight w:val="0"/>
          <w:marTop w:val="0"/>
          <w:marBottom w:val="0"/>
          <w:divBdr>
            <w:top w:val="none" w:sz="0" w:space="0" w:color="auto"/>
            <w:left w:val="none" w:sz="0" w:space="0" w:color="auto"/>
            <w:bottom w:val="none" w:sz="0" w:space="0" w:color="auto"/>
            <w:right w:val="none" w:sz="0" w:space="0" w:color="auto"/>
          </w:divBdr>
          <w:divsChild>
            <w:div w:id="7535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7249">
      <w:bodyDiv w:val="1"/>
      <w:marLeft w:val="0"/>
      <w:marRight w:val="0"/>
      <w:marTop w:val="0"/>
      <w:marBottom w:val="0"/>
      <w:divBdr>
        <w:top w:val="none" w:sz="0" w:space="0" w:color="auto"/>
        <w:left w:val="none" w:sz="0" w:space="0" w:color="auto"/>
        <w:bottom w:val="none" w:sz="0" w:space="0" w:color="auto"/>
        <w:right w:val="none" w:sz="0" w:space="0" w:color="auto"/>
      </w:divBdr>
      <w:divsChild>
        <w:div w:id="2105346257">
          <w:marLeft w:val="0"/>
          <w:marRight w:val="0"/>
          <w:marTop w:val="0"/>
          <w:marBottom w:val="0"/>
          <w:divBdr>
            <w:top w:val="none" w:sz="0" w:space="0" w:color="auto"/>
            <w:left w:val="none" w:sz="0" w:space="0" w:color="auto"/>
            <w:bottom w:val="none" w:sz="0" w:space="0" w:color="auto"/>
            <w:right w:val="none" w:sz="0" w:space="0" w:color="auto"/>
          </w:divBdr>
          <w:divsChild>
            <w:div w:id="2087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09567">
      <w:bodyDiv w:val="1"/>
      <w:marLeft w:val="0"/>
      <w:marRight w:val="0"/>
      <w:marTop w:val="0"/>
      <w:marBottom w:val="0"/>
      <w:divBdr>
        <w:top w:val="none" w:sz="0" w:space="0" w:color="auto"/>
        <w:left w:val="none" w:sz="0" w:space="0" w:color="auto"/>
        <w:bottom w:val="none" w:sz="0" w:space="0" w:color="auto"/>
        <w:right w:val="none" w:sz="0" w:space="0" w:color="auto"/>
      </w:divBdr>
      <w:divsChild>
        <w:div w:id="1783720766">
          <w:marLeft w:val="0"/>
          <w:marRight w:val="0"/>
          <w:marTop w:val="0"/>
          <w:marBottom w:val="0"/>
          <w:divBdr>
            <w:top w:val="none" w:sz="0" w:space="0" w:color="auto"/>
            <w:left w:val="none" w:sz="0" w:space="0" w:color="auto"/>
            <w:bottom w:val="none" w:sz="0" w:space="0" w:color="auto"/>
            <w:right w:val="none" w:sz="0" w:space="0" w:color="auto"/>
          </w:divBdr>
          <w:divsChild>
            <w:div w:id="121715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3851">
      <w:bodyDiv w:val="1"/>
      <w:marLeft w:val="0"/>
      <w:marRight w:val="0"/>
      <w:marTop w:val="0"/>
      <w:marBottom w:val="0"/>
      <w:divBdr>
        <w:top w:val="none" w:sz="0" w:space="0" w:color="auto"/>
        <w:left w:val="none" w:sz="0" w:space="0" w:color="auto"/>
        <w:bottom w:val="none" w:sz="0" w:space="0" w:color="auto"/>
        <w:right w:val="none" w:sz="0" w:space="0" w:color="auto"/>
      </w:divBdr>
      <w:divsChild>
        <w:div w:id="213778670">
          <w:marLeft w:val="0"/>
          <w:marRight w:val="0"/>
          <w:marTop w:val="0"/>
          <w:marBottom w:val="0"/>
          <w:divBdr>
            <w:top w:val="none" w:sz="0" w:space="0" w:color="auto"/>
            <w:left w:val="none" w:sz="0" w:space="0" w:color="auto"/>
            <w:bottom w:val="none" w:sz="0" w:space="0" w:color="auto"/>
            <w:right w:val="none" w:sz="0" w:space="0" w:color="auto"/>
          </w:divBdr>
          <w:divsChild>
            <w:div w:id="1087917321">
              <w:marLeft w:val="0"/>
              <w:marRight w:val="0"/>
              <w:marTop w:val="0"/>
              <w:marBottom w:val="0"/>
              <w:divBdr>
                <w:top w:val="none" w:sz="0" w:space="0" w:color="auto"/>
                <w:left w:val="none" w:sz="0" w:space="0" w:color="auto"/>
                <w:bottom w:val="none" w:sz="0" w:space="0" w:color="auto"/>
                <w:right w:val="none" w:sz="0" w:space="0" w:color="auto"/>
              </w:divBdr>
            </w:div>
            <w:div w:id="2006468255">
              <w:marLeft w:val="0"/>
              <w:marRight w:val="0"/>
              <w:marTop w:val="0"/>
              <w:marBottom w:val="0"/>
              <w:divBdr>
                <w:top w:val="none" w:sz="0" w:space="0" w:color="auto"/>
                <w:left w:val="none" w:sz="0" w:space="0" w:color="auto"/>
                <w:bottom w:val="none" w:sz="0" w:space="0" w:color="auto"/>
                <w:right w:val="none" w:sz="0" w:space="0" w:color="auto"/>
              </w:divBdr>
            </w:div>
            <w:div w:id="1563366388">
              <w:marLeft w:val="0"/>
              <w:marRight w:val="0"/>
              <w:marTop w:val="0"/>
              <w:marBottom w:val="0"/>
              <w:divBdr>
                <w:top w:val="none" w:sz="0" w:space="0" w:color="auto"/>
                <w:left w:val="none" w:sz="0" w:space="0" w:color="auto"/>
                <w:bottom w:val="none" w:sz="0" w:space="0" w:color="auto"/>
                <w:right w:val="none" w:sz="0" w:space="0" w:color="auto"/>
              </w:divBdr>
            </w:div>
            <w:div w:id="1969623076">
              <w:marLeft w:val="0"/>
              <w:marRight w:val="0"/>
              <w:marTop w:val="0"/>
              <w:marBottom w:val="0"/>
              <w:divBdr>
                <w:top w:val="none" w:sz="0" w:space="0" w:color="auto"/>
                <w:left w:val="none" w:sz="0" w:space="0" w:color="auto"/>
                <w:bottom w:val="none" w:sz="0" w:space="0" w:color="auto"/>
                <w:right w:val="none" w:sz="0" w:space="0" w:color="auto"/>
              </w:divBdr>
            </w:div>
            <w:div w:id="12899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18619">
      <w:bodyDiv w:val="1"/>
      <w:marLeft w:val="0"/>
      <w:marRight w:val="0"/>
      <w:marTop w:val="0"/>
      <w:marBottom w:val="0"/>
      <w:divBdr>
        <w:top w:val="none" w:sz="0" w:space="0" w:color="auto"/>
        <w:left w:val="none" w:sz="0" w:space="0" w:color="auto"/>
        <w:bottom w:val="none" w:sz="0" w:space="0" w:color="auto"/>
        <w:right w:val="none" w:sz="0" w:space="0" w:color="auto"/>
      </w:divBdr>
      <w:divsChild>
        <w:div w:id="1690134040">
          <w:marLeft w:val="0"/>
          <w:marRight w:val="0"/>
          <w:marTop w:val="0"/>
          <w:marBottom w:val="0"/>
          <w:divBdr>
            <w:top w:val="none" w:sz="0" w:space="0" w:color="auto"/>
            <w:left w:val="none" w:sz="0" w:space="0" w:color="auto"/>
            <w:bottom w:val="none" w:sz="0" w:space="0" w:color="auto"/>
            <w:right w:val="none" w:sz="0" w:space="0" w:color="auto"/>
          </w:divBdr>
          <w:divsChild>
            <w:div w:id="3994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7765">
      <w:bodyDiv w:val="1"/>
      <w:marLeft w:val="0"/>
      <w:marRight w:val="0"/>
      <w:marTop w:val="0"/>
      <w:marBottom w:val="0"/>
      <w:divBdr>
        <w:top w:val="none" w:sz="0" w:space="0" w:color="auto"/>
        <w:left w:val="none" w:sz="0" w:space="0" w:color="auto"/>
        <w:bottom w:val="none" w:sz="0" w:space="0" w:color="auto"/>
        <w:right w:val="none" w:sz="0" w:space="0" w:color="auto"/>
      </w:divBdr>
      <w:divsChild>
        <w:div w:id="2094010681">
          <w:marLeft w:val="0"/>
          <w:marRight w:val="0"/>
          <w:marTop w:val="0"/>
          <w:marBottom w:val="0"/>
          <w:divBdr>
            <w:top w:val="none" w:sz="0" w:space="0" w:color="auto"/>
            <w:left w:val="none" w:sz="0" w:space="0" w:color="auto"/>
            <w:bottom w:val="none" w:sz="0" w:space="0" w:color="auto"/>
            <w:right w:val="none" w:sz="0" w:space="0" w:color="auto"/>
          </w:divBdr>
          <w:divsChild>
            <w:div w:id="107547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95479">
      <w:bodyDiv w:val="1"/>
      <w:marLeft w:val="0"/>
      <w:marRight w:val="0"/>
      <w:marTop w:val="0"/>
      <w:marBottom w:val="0"/>
      <w:divBdr>
        <w:top w:val="none" w:sz="0" w:space="0" w:color="auto"/>
        <w:left w:val="none" w:sz="0" w:space="0" w:color="auto"/>
        <w:bottom w:val="none" w:sz="0" w:space="0" w:color="auto"/>
        <w:right w:val="none" w:sz="0" w:space="0" w:color="auto"/>
      </w:divBdr>
    </w:div>
    <w:div w:id="1225069655">
      <w:bodyDiv w:val="1"/>
      <w:marLeft w:val="0"/>
      <w:marRight w:val="0"/>
      <w:marTop w:val="0"/>
      <w:marBottom w:val="0"/>
      <w:divBdr>
        <w:top w:val="none" w:sz="0" w:space="0" w:color="auto"/>
        <w:left w:val="none" w:sz="0" w:space="0" w:color="auto"/>
        <w:bottom w:val="none" w:sz="0" w:space="0" w:color="auto"/>
        <w:right w:val="none" w:sz="0" w:space="0" w:color="auto"/>
      </w:divBdr>
      <w:divsChild>
        <w:div w:id="1503810341">
          <w:marLeft w:val="0"/>
          <w:marRight w:val="0"/>
          <w:marTop w:val="0"/>
          <w:marBottom w:val="0"/>
          <w:divBdr>
            <w:top w:val="none" w:sz="0" w:space="0" w:color="auto"/>
            <w:left w:val="none" w:sz="0" w:space="0" w:color="auto"/>
            <w:bottom w:val="none" w:sz="0" w:space="0" w:color="auto"/>
            <w:right w:val="none" w:sz="0" w:space="0" w:color="auto"/>
          </w:divBdr>
          <w:divsChild>
            <w:div w:id="15187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02044">
      <w:bodyDiv w:val="1"/>
      <w:marLeft w:val="0"/>
      <w:marRight w:val="0"/>
      <w:marTop w:val="0"/>
      <w:marBottom w:val="0"/>
      <w:divBdr>
        <w:top w:val="none" w:sz="0" w:space="0" w:color="auto"/>
        <w:left w:val="none" w:sz="0" w:space="0" w:color="auto"/>
        <w:bottom w:val="none" w:sz="0" w:space="0" w:color="auto"/>
        <w:right w:val="none" w:sz="0" w:space="0" w:color="auto"/>
      </w:divBdr>
      <w:divsChild>
        <w:div w:id="351223691">
          <w:marLeft w:val="0"/>
          <w:marRight w:val="0"/>
          <w:marTop w:val="0"/>
          <w:marBottom w:val="0"/>
          <w:divBdr>
            <w:top w:val="none" w:sz="0" w:space="0" w:color="auto"/>
            <w:left w:val="none" w:sz="0" w:space="0" w:color="auto"/>
            <w:bottom w:val="none" w:sz="0" w:space="0" w:color="auto"/>
            <w:right w:val="none" w:sz="0" w:space="0" w:color="auto"/>
          </w:divBdr>
          <w:divsChild>
            <w:div w:id="543953817">
              <w:marLeft w:val="0"/>
              <w:marRight w:val="0"/>
              <w:marTop w:val="0"/>
              <w:marBottom w:val="0"/>
              <w:divBdr>
                <w:top w:val="none" w:sz="0" w:space="0" w:color="auto"/>
                <w:left w:val="none" w:sz="0" w:space="0" w:color="auto"/>
                <w:bottom w:val="none" w:sz="0" w:space="0" w:color="auto"/>
                <w:right w:val="none" w:sz="0" w:space="0" w:color="auto"/>
              </w:divBdr>
            </w:div>
            <w:div w:id="134678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2084">
      <w:bodyDiv w:val="1"/>
      <w:marLeft w:val="0"/>
      <w:marRight w:val="0"/>
      <w:marTop w:val="0"/>
      <w:marBottom w:val="0"/>
      <w:divBdr>
        <w:top w:val="none" w:sz="0" w:space="0" w:color="auto"/>
        <w:left w:val="none" w:sz="0" w:space="0" w:color="auto"/>
        <w:bottom w:val="none" w:sz="0" w:space="0" w:color="auto"/>
        <w:right w:val="none" w:sz="0" w:space="0" w:color="auto"/>
      </w:divBdr>
    </w:div>
    <w:div w:id="1255826105">
      <w:bodyDiv w:val="1"/>
      <w:marLeft w:val="0"/>
      <w:marRight w:val="0"/>
      <w:marTop w:val="0"/>
      <w:marBottom w:val="0"/>
      <w:divBdr>
        <w:top w:val="none" w:sz="0" w:space="0" w:color="auto"/>
        <w:left w:val="none" w:sz="0" w:space="0" w:color="auto"/>
        <w:bottom w:val="none" w:sz="0" w:space="0" w:color="auto"/>
        <w:right w:val="none" w:sz="0" w:space="0" w:color="auto"/>
      </w:divBdr>
      <w:divsChild>
        <w:div w:id="2025013535">
          <w:marLeft w:val="0"/>
          <w:marRight w:val="0"/>
          <w:marTop w:val="0"/>
          <w:marBottom w:val="0"/>
          <w:divBdr>
            <w:top w:val="none" w:sz="0" w:space="0" w:color="auto"/>
            <w:left w:val="none" w:sz="0" w:space="0" w:color="auto"/>
            <w:bottom w:val="none" w:sz="0" w:space="0" w:color="auto"/>
            <w:right w:val="none" w:sz="0" w:space="0" w:color="auto"/>
          </w:divBdr>
          <w:divsChild>
            <w:div w:id="1544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0412">
      <w:bodyDiv w:val="1"/>
      <w:marLeft w:val="0"/>
      <w:marRight w:val="0"/>
      <w:marTop w:val="0"/>
      <w:marBottom w:val="0"/>
      <w:divBdr>
        <w:top w:val="none" w:sz="0" w:space="0" w:color="auto"/>
        <w:left w:val="none" w:sz="0" w:space="0" w:color="auto"/>
        <w:bottom w:val="none" w:sz="0" w:space="0" w:color="auto"/>
        <w:right w:val="none" w:sz="0" w:space="0" w:color="auto"/>
      </w:divBdr>
    </w:div>
    <w:div w:id="1303652624">
      <w:bodyDiv w:val="1"/>
      <w:marLeft w:val="0"/>
      <w:marRight w:val="0"/>
      <w:marTop w:val="0"/>
      <w:marBottom w:val="0"/>
      <w:divBdr>
        <w:top w:val="none" w:sz="0" w:space="0" w:color="auto"/>
        <w:left w:val="none" w:sz="0" w:space="0" w:color="auto"/>
        <w:bottom w:val="none" w:sz="0" w:space="0" w:color="auto"/>
        <w:right w:val="none" w:sz="0" w:space="0" w:color="auto"/>
      </w:divBdr>
      <w:divsChild>
        <w:div w:id="1949505830">
          <w:marLeft w:val="0"/>
          <w:marRight w:val="0"/>
          <w:marTop w:val="0"/>
          <w:marBottom w:val="0"/>
          <w:divBdr>
            <w:top w:val="none" w:sz="0" w:space="0" w:color="auto"/>
            <w:left w:val="none" w:sz="0" w:space="0" w:color="auto"/>
            <w:bottom w:val="none" w:sz="0" w:space="0" w:color="auto"/>
            <w:right w:val="none" w:sz="0" w:space="0" w:color="auto"/>
          </w:divBdr>
          <w:divsChild>
            <w:div w:id="2520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6563">
      <w:bodyDiv w:val="1"/>
      <w:marLeft w:val="0"/>
      <w:marRight w:val="0"/>
      <w:marTop w:val="0"/>
      <w:marBottom w:val="0"/>
      <w:divBdr>
        <w:top w:val="none" w:sz="0" w:space="0" w:color="auto"/>
        <w:left w:val="none" w:sz="0" w:space="0" w:color="auto"/>
        <w:bottom w:val="none" w:sz="0" w:space="0" w:color="auto"/>
        <w:right w:val="none" w:sz="0" w:space="0" w:color="auto"/>
      </w:divBdr>
      <w:divsChild>
        <w:div w:id="489253577">
          <w:marLeft w:val="0"/>
          <w:marRight w:val="0"/>
          <w:marTop w:val="0"/>
          <w:marBottom w:val="0"/>
          <w:divBdr>
            <w:top w:val="none" w:sz="0" w:space="0" w:color="auto"/>
            <w:left w:val="none" w:sz="0" w:space="0" w:color="auto"/>
            <w:bottom w:val="none" w:sz="0" w:space="0" w:color="auto"/>
            <w:right w:val="none" w:sz="0" w:space="0" w:color="auto"/>
          </w:divBdr>
          <w:divsChild>
            <w:div w:id="10630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0014">
      <w:bodyDiv w:val="1"/>
      <w:marLeft w:val="0"/>
      <w:marRight w:val="0"/>
      <w:marTop w:val="0"/>
      <w:marBottom w:val="0"/>
      <w:divBdr>
        <w:top w:val="none" w:sz="0" w:space="0" w:color="auto"/>
        <w:left w:val="none" w:sz="0" w:space="0" w:color="auto"/>
        <w:bottom w:val="none" w:sz="0" w:space="0" w:color="auto"/>
        <w:right w:val="none" w:sz="0" w:space="0" w:color="auto"/>
      </w:divBdr>
    </w:div>
    <w:div w:id="1355888883">
      <w:bodyDiv w:val="1"/>
      <w:marLeft w:val="0"/>
      <w:marRight w:val="0"/>
      <w:marTop w:val="0"/>
      <w:marBottom w:val="0"/>
      <w:divBdr>
        <w:top w:val="none" w:sz="0" w:space="0" w:color="auto"/>
        <w:left w:val="none" w:sz="0" w:space="0" w:color="auto"/>
        <w:bottom w:val="none" w:sz="0" w:space="0" w:color="auto"/>
        <w:right w:val="none" w:sz="0" w:space="0" w:color="auto"/>
      </w:divBdr>
      <w:divsChild>
        <w:div w:id="262348020">
          <w:marLeft w:val="0"/>
          <w:marRight w:val="0"/>
          <w:marTop w:val="0"/>
          <w:marBottom w:val="0"/>
          <w:divBdr>
            <w:top w:val="none" w:sz="0" w:space="0" w:color="auto"/>
            <w:left w:val="none" w:sz="0" w:space="0" w:color="auto"/>
            <w:bottom w:val="none" w:sz="0" w:space="0" w:color="auto"/>
            <w:right w:val="none" w:sz="0" w:space="0" w:color="auto"/>
          </w:divBdr>
          <w:divsChild>
            <w:div w:id="200844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6270">
      <w:bodyDiv w:val="1"/>
      <w:marLeft w:val="0"/>
      <w:marRight w:val="0"/>
      <w:marTop w:val="0"/>
      <w:marBottom w:val="0"/>
      <w:divBdr>
        <w:top w:val="none" w:sz="0" w:space="0" w:color="auto"/>
        <w:left w:val="none" w:sz="0" w:space="0" w:color="auto"/>
        <w:bottom w:val="none" w:sz="0" w:space="0" w:color="auto"/>
        <w:right w:val="none" w:sz="0" w:space="0" w:color="auto"/>
      </w:divBdr>
      <w:divsChild>
        <w:div w:id="998654959">
          <w:marLeft w:val="0"/>
          <w:marRight w:val="0"/>
          <w:marTop w:val="0"/>
          <w:marBottom w:val="0"/>
          <w:divBdr>
            <w:top w:val="none" w:sz="0" w:space="0" w:color="auto"/>
            <w:left w:val="none" w:sz="0" w:space="0" w:color="auto"/>
            <w:bottom w:val="none" w:sz="0" w:space="0" w:color="auto"/>
            <w:right w:val="none" w:sz="0" w:space="0" w:color="auto"/>
          </w:divBdr>
          <w:divsChild>
            <w:div w:id="114505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2617">
      <w:bodyDiv w:val="1"/>
      <w:marLeft w:val="0"/>
      <w:marRight w:val="0"/>
      <w:marTop w:val="0"/>
      <w:marBottom w:val="0"/>
      <w:divBdr>
        <w:top w:val="none" w:sz="0" w:space="0" w:color="auto"/>
        <w:left w:val="none" w:sz="0" w:space="0" w:color="auto"/>
        <w:bottom w:val="none" w:sz="0" w:space="0" w:color="auto"/>
        <w:right w:val="none" w:sz="0" w:space="0" w:color="auto"/>
      </w:divBdr>
      <w:divsChild>
        <w:div w:id="1627201213">
          <w:marLeft w:val="0"/>
          <w:marRight w:val="0"/>
          <w:marTop w:val="0"/>
          <w:marBottom w:val="0"/>
          <w:divBdr>
            <w:top w:val="none" w:sz="0" w:space="0" w:color="auto"/>
            <w:left w:val="none" w:sz="0" w:space="0" w:color="auto"/>
            <w:bottom w:val="none" w:sz="0" w:space="0" w:color="auto"/>
            <w:right w:val="none" w:sz="0" w:space="0" w:color="auto"/>
          </w:divBdr>
          <w:divsChild>
            <w:div w:id="9778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0724">
      <w:bodyDiv w:val="1"/>
      <w:marLeft w:val="0"/>
      <w:marRight w:val="0"/>
      <w:marTop w:val="0"/>
      <w:marBottom w:val="0"/>
      <w:divBdr>
        <w:top w:val="none" w:sz="0" w:space="0" w:color="auto"/>
        <w:left w:val="none" w:sz="0" w:space="0" w:color="auto"/>
        <w:bottom w:val="none" w:sz="0" w:space="0" w:color="auto"/>
        <w:right w:val="none" w:sz="0" w:space="0" w:color="auto"/>
      </w:divBdr>
    </w:div>
    <w:div w:id="1374965083">
      <w:bodyDiv w:val="1"/>
      <w:marLeft w:val="0"/>
      <w:marRight w:val="0"/>
      <w:marTop w:val="0"/>
      <w:marBottom w:val="0"/>
      <w:divBdr>
        <w:top w:val="none" w:sz="0" w:space="0" w:color="auto"/>
        <w:left w:val="none" w:sz="0" w:space="0" w:color="auto"/>
        <w:bottom w:val="none" w:sz="0" w:space="0" w:color="auto"/>
        <w:right w:val="none" w:sz="0" w:space="0" w:color="auto"/>
      </w:divBdr>
      <w:divsChild>
        <w:div w:id="52969952">
          <w:marLeft w:val="0"/>
          <w:marRight w:val="0"/>
          <w:marTop w:val="0"/>
          <w:marBottom w:val="0"/>
          <w:divBdr>
            <w:top w:val="none" w:sz="0" w:space="0" w:color="auto"/>
            <w:left w:val="none" w:sz="0" w:space="0" w:color="auto"/>
            <w:bottom w:val="none" w:sz="0" w:space="0" w:color="auto"/>
            <w:right w:val="none" w:sz="0" w:space="0" w:color="auto"/>
          </w:divBdr>
          <w:divsChild>
            <w:div w:id="208294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470532">
      <w:bodyDiv w:val="1"/>
      <w:marLeft w:val="0"/>
      <w:marRight w:val="0"/>
      <w:marTop w:val="0"/>
      <w:marBottom w:val="0"/>
      <w:divBdr>
        <w:top w:val="none" w:sz="0" w:space="0" w:color="auto"/>
        <w:left w:val="none" w:sz="0" w:space="0" w:color="auto"/>
        <w:bottom w:val="none" w:sz="0" w:space="0" w:color="auto"/>
        <w:right w:val="none" w:sz="0" w:space="0" w:color="auto"/>
      </w:divBdr>
      <w:divsChild>
        <w:div w:id="880943475">
          <w:marLeft w:val="0"/>
          <w:marRight w:val="0"/>
          <w:marTop w:val="0"/>
          <w:marBottom w:val="0"/>
          <w:divBdr>
            <w:top w:val="none" w:sz="0" w:space="0" w:color="auto"/>
            <w:left w:val="none" w:sz="0" w:space="0" w:color="auto"/>
            <w:bottom w:val="none" w:sz="0" w:space="0" w:color="auto"/>
            <w:right w:val="none" w:sz="0" w:space="0" w:color="auto"/>
          </w:divBdr>
          <w:divsChild>
            <w:div w:id="911429703">
              <w:marLeft w:val="0"/>
              <w:marRight w:val="0"/>
              <w:marTop w:val="0"/>
              <w:marBottom w:val="0"/>
              <w:divBdr>
                <w:top w:val="none" w:sz="0" w:space="0" w:color="auto"/>
                <w:left w:val="none" w:sz="0" w:space="0" w:color="auto"/>
                <w:bottom w:val="none" w:sz="0" w:space="0" w:color="auto"/>
                <w:right w:val="none" w:sz="0" w:space="0" w:color="auto"/>
              </w:divBdr>
            </w:div>
            <w:div w:id="1306811543">
              <w:marLeft w:val="0"/>
              <w:marRight w:val="0"/>
              <w:marTop w:val="0"/>
              <w:marBottom w:val="0"/>
              <w:divBdr>
                <w:top w:val="none" w:sz="0" w:space="0" w:color="auto"/>
                <w:left w:val="none" w:sz="0" w:space="0" w:color="auto"/>
                <w:bottom w:val="none" w:sz="0" w:space="0" w:color="auto"/>
                <w:right w:val="none" w:sz="0" w:space="0" w:color="auto"/>
              </w:divBdr>
            </w:div>
            <w:div w:id="858666042">
              <w:marLeft w:val="0"/>
              <w:marRight w:val="0"/>
              <w:marTop w:val="0"/>
              <w:marBottom w:val="0"/>
              <w:divBdr>
                <w:top w:val="none" w:sz="0" w:space="0" w:color="auto"/>
                <w:left w:val="none" w:sz="0" w:space="0" w:color="auto"/>
                <w:bottom w:val="none" w:sz="0" w:space="0" w:color="auto"/>
                <w:right w:val="none" w:sz="0" w:space="0" w:color="auto"/>
              </w:divBdr>
            </w:div>
            <w:div w:id="787966486">
              <w:marLeft w:val="0"/>
              <w:marRight w:val="0"/>
              <w:marTop w:val="0"/>
              <w:marBottom w:val="0"/>
              <w:divBdr>
                <w:top w:val="none" w:sz="0" w:space="0" w:color="auto"/>
                <w:left w:val="none" w:sz="0" w:space="0" w:color="auto"/>
                <w:bottom w:val="none" w:sz="0" w:space="0" w:color="auto"/>
                <w:right w:val="none" w:sz="0" w:space="0" w:color="auto"/>
              </w:divBdr>
            </w:div>
            <w:div w:id="1713311286">
              <w:marLeft w:val="0"/>
              <w:marRight w:val="0"/>
              <w:marTop w:val="0"/>
              <w:marBottom w:val="0"/>
              <w:divBdr>
                <w:top w:val="none" w:sz="0" w:space="0" w:color="auto"/>
                <w:left w:val="none" w:sz="0" w:space="0" w:color="auto"/>
                <w:bottom w:val="none" w:sz="0" w:space="0" w:color="auto"/>
                <w:right w:val="none" w:sz="0" w:space="0" w:color="auto"/>
              </w:divBdr>
            </w:div>
            <w:div w:id="11596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2295">
      <w:bodyDiv w:val="1"/>
      <w:marLeft w:val="0"/>
      <w:marRight w:val="0"/>
      <w:marTop w:val="0"/>
      <w:marBottom w:val="0"/>
      <w:divBdr>
        <w:top w:val="none" w:sz="0" w:space="0" w:color="auto"/>
        <w:left w:val="none" w:sz="0" w:space="0" w:color="auto"/>
        <w:bottom w:val="none" w:sz="0" w:space="0" w:color="auto"/>
        <w:right w:val="none" w:sz="0" w:space="0" w:color="auto"/>
      </w:divBdr>
      <w:divsChild>
        <w:div w:id="209923284">
          <w:marLeft w:val="0"/>
          <w:marRight w:val="0"/>
          <w:marTop w:val="0"/>
          <w:marBottom w:val="0"/>
          <w:divBdr>
            <w:top w:val="none" w:sz="0" w:space="0" w:color="auto"/>
            <w:left w:val="none" w:sz="0" w:space="0" w:color="auto"/>
            <w:bottom w:val="none" w:sz="0" w:space="0" w:color="auto"/>
            <w:right w:val="none" w:sz="0" w:space="0" w:color="auto"/>
          </w:divBdr>
          <w:divsChild>
            <w:div w:id="167067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3249">
      <w:bodyDiv w:val="1"/>
      <w:marLeft w:val="0"/>
      <w:marRight w:val="0"/>
      <w:marTop w:val="0"/>
      <w:marBottom w:val="0"/>
      <w:divBdr>
        <w:top w:val="none" w:sz="0" w:space="0" w:color="auto"/>
        <w:left w:val="none" w:sz="0" w:space="0" w:color="auto"/>
        <w:bottom w:val="none" w:sz="0" w:space="0" w:color="auto"/>
        <w:right w:val="none" w:sz="0" w:space="0" w:color="auto"/>
      </w:divBdr>
      <w:divsChild>
        <w:div w:id="1977294105">
          <w:marLeft w:val="0"/>
          <w:marRight w:val="0"/>
          <w:marTop w:val="0"/>
          <w:marBottom w:val="0"/>
          <w:divBdr>
            <w:top w:val="none" w:sz="0" w:space="0" w:color="auto"/>
            <w:left w:val="none" w:sz="0" w:space="0" w:color="auto"/>
            <w:bottom w:val="none" w:sz="0" w:space="0" w:color="auto"/>
            <w:right w:val="none" w:sz="0" w:space="0" w:color="auto"/>
          </w:divBdr>
          <w:divsChild>
            <w:div w:id="4711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32083">
      <w:bodyDiv w:val="1"/>
      <w:marLeft w:val="0"/>
      <w:marRight w:val="0"/>
      <w:marTop w:val="0"/>
      <w:marBottom w:val="0"/>
      <w:divBdr>
        <w:top w:val="none" w:sz="0" w:space="0" w:color="auto"/>
        <w:left w:val="none" w:sz="0" w:space="0" w:color="auto"/>
        <w:bottom w:val="none" w:sz="0" w:space="0" w:color="auto"/>
        <w:right w:val="none" w:sz="0" w:space="0" w:color="auto"/>
      </w:divBdr>
      <w:divsChild>
        <w:div w:id="554246262">
          <w:marLeft w:val="0"/>
          <w:marRight w:val="0"/>
          <w:marTop w:val="0"/>
          <w:marBottom w:val="0"/>
          <w:divBdr>
            <w:top w:val="none" w:sz="0" w:space="0" w:color="auto"/>
            <w:left w:val="none" w:sz="0" w:space="0" w:color="auto"/>
            <w:bottom w:val="none" w:sz="0" w:space="0" w:color="auto"/>
            <w:right w:val="none" w:sz="0" w:space="0" w:color="auto"/>
          </w:divBdr>
          <w:divsChild>
            <w:div w:id="171350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90369">
      <w:bodyDiv w:val="1"/>
      <w:marLeft w:val="0"/>
      <w:marRight w:val="0"/>
      <w:marTop w:val="0"/>
      <w:marBottom w:val="0"/>
      <w:divBdr>
        <w:top w:val="none" w:sz="0" w:space="0" w:color="auto"/>
        <w:left w:val="none" w:sz="0" w:space="0" w:color="auto"/>
        <w:bottom w:val="none" w:sz="0" w:space="0" w:color="auto"/>
        <w:right w:val="none" w:sz="0" w:space="0" w:color="auto"/>
      </w:divBdr>
      <w:divsChild>
        <w:div w:id="1140150693">
          <w:marLeft w:val="0"/>
          <w:marRight w:val="0"/>
          <w:marTop w:val="0"/>
          <w:marBottom w:val="0"/>
          <w:divBdr>
            <w:top w:val="none" w:sz="0" w:space="0" w:color="auto"/>
            <w:left w:val="none" w:sz="0" w:space="0" w:color="auto"/>
            <w:bottom w:val="none" w:sz="0" w:space="0" w:color="auto"/>
            <w:right w:val="none" w:sz="0" w:space="0" w:color="auto"/>
          </w:divBdr>
          <w:divsChild>
            <w:div w:id="2088724004">
              <w:marLeft w:val="0"/>
              <w:marRight w:val="0"/>
              <w:marTop w:val="0"/>
              <w:marBottom w:val="0"/>
              <w:divBdr>
                <w:top w:val="none" w:sz="0" w:space="0" w:color="auto"/>
                <w:left w:val="none" w:sz="0" w:space="0" w:color="auto"/>
                <w:bottom w:val="none" w:sz="0" w:space="0" w:color="auto"/>
                <w:right w:val="none" w:sz="0" w:space="0" w:color="auto"/>
              </w:divBdr>
            </w:div>
            <w:div w:id="111173853">
              <w:marLeft w:val="0"/>
              <w:marRight w:val="0"/>
              <w:marTop w:val="0"/>
              <w:marBottom w:val="0"/>
              <w:divBdr>
                <w:top w:val="none" w:sz="0" w:space="0" w:color="auto"/>
                <w:left w:val="none" w:sz="0" w:space="0" w:color="auto"/>
                <w:bottom w:val="none" w:sz="0" w:space="0" w:color="auto"/>
                <w:right w:val="none" w:sz="0" w:space="0" w:color="auto"/>
              </w:divBdr>
            </w:div>
            <w:div w:id="369843856">
              <w:marLeft w:val="0"/>
              <w:marRight w:val="0"/>
              <w:marTop w:val="0"/>
              <w:marBottom w:val="0"/>
              <w:divBdr>
                <w:top w:val="none" w:sz="0" w:space="0" w:color="auto"/>
                <w:left w:val="none" w:sz="0" w:space="0" w:color="auto"/>
                <w:bottom w:val="none" w:sz="0" w:space="0" w:color="auto"/>
                <w:right w:val="none" w:sz="0" w:space="0" w:color="auto"/>
              </w:divBdr>
            </w:div>
            <w:div w:id="1405756257">
              <w:marLeft w:val="0"/>
              <w:marRight w:val="0"/>
              <w:marTop w:val="0"/>
              <w:marBottom w:val="0"/>
              <w:divBdr>
                <w:top w:val="none" w:sz="0" w:space="0" w:color="auto"/>
                <w:left w:val="none" w:sz="0" w:space="0" w:color="auto"/>
                <w:bottom w:val="none" w:sz="0" w:space="0" w:color="auto"/>
                <w:right w:val="none" w:sz="0" w:space="0" w:color="auto"/>
              </w:divBdr>
            </w:div>
            <w:div w:id="1165822933">
              <w:marLeft w:val="0"/>
              <w:marRight w:val="0"/>
              <w:marTop w:val="0"/>
              <w:marBottom w:val="0"/>
              <w:divBdr>
                <w:top w:val="none" w:sz="0" w:space="0" w:color="auto"/>
                <w:left w:val="none" w:sz="0" w:space="0" w:color="auto"/>
                <w:bottom w:val="none" w:sz="0" w:space="0" w:color="auto"/>
                <w:right w:val="none" w:sz="0" w:space="0" w:color="auto"/>
              </w:divBdr>
            </w:div>
            <w:div w:id="951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91480">
      <w:bodyDiv w:val="1"/>
      <w:marLeft w:val="0"/>
      <w:marRight w:val="0"/>
      <w:marTop w:val="0"/>
      <w:marBottom w:val="0"/>
      <w:divBdr>
        <w:top w:val="none" w:sz="0" w:space="0" w:color="auto"/>
        <w:left w:val="none" w:sz="0" w:space="0" w:color="auto"/>
        <w:bottom w:val="none" w:sz="0" w:space="0" w:color="auto"/>
        <w:right w:val="none" w:sz="0" w:space="0" w:color="auto"/>
      </w:divBdr>
      <w:divsChild>
        <w:div w:id="807161594">
          <w:marLeft w:val="0"/>
          <w:marRight w:val="0"/>
          <w:marTop w:val="0"/>
          <w:marBottom w:val="0"/>
          <w:divBdr>
            <w:top w:val="none" w:sz="0" w:space="0" w:color="auto"/>
            <w:left w:val="none" w:sz="0" w:space="0" w:color="auto"/>
            <w:bottom w:val="none" w:sz="0" w:space="0" w:color="auto"/>
            <w:right w:val="none" w:sz="0" w:space="0" w:color="auto"/>
          </w:divBdr>
          <w:divsChild>
            <w:div w:id="88526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39115">
      <w:bodyDiv w:val="1"/>
      <w:marLeft w:val="0"/>
      <w:marRight w:val="0"/>
      <w:marTop w:val="0"/>
      <w:marBottom w:val="0"/>
      <w:divBdr>
        <w:top w:val="none" w:sz="0" w:space="0" w:color="auto"/>
        <w:left w:val="none" w:sz="0" w:space="0" w:color="auto"/>
        <w:bottom w:val="none" w:sz="0" w:space="0" w:color="auto"/>
        <w:right w:val="none" w:sz="0" w:space="0" w:color="auto"/>
      </w:divBdr>
      <w:divsChild>
        <w:div w:id="2043901662">
          <w:marLeft w:val="0"/>
          <w:marRight w:val="0"/>
          <w:marTop w:val="0"/>
          <w:marBottom w:val="0"/>
          <w:divBdr>
            <w:top w:val="none" w:sz="0" w:space="0" w:color="auto"/>
            <w:left w:val="none" w:sz="0" w:space="0" w:color="auto"/>
            <w:bottom w:val="none" w:sz="0" w:space="0" w:color="auto"/>
            <w:right w:val="none" w:sz="0" w:space="0" w:color="auto"/>
          </w:divBdr>
          <w:divsChild>
            <w:div w:id="18625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5944">
      <w:bodyDiv w:val="1"/>
      <w:marLeft w:val="0"/>
      <w:marRight w:val="0"/>
      <w:marTop w:val="0"/>
      <w:marBottom w:val="0"/>
      <w:divBdr>
        <w:top w:val="none" w:sz="0" w:space="0" w:color="auto"/>
        <w:left w:val="none" w:sz="0" w:space="0" w:color="auto"/>
        <w:bottom w:val="none" w:sz="0" w:space="0" w:color="auto"/>
        <w:right w:val="none" w:sz="0" w:space="0" w:color="auto"/>
      </w:divBdr>
    </w:div>
    <w:div w:id="1579053158">
      <w:bodyDiv w:val="1"/>
      <w:marLeft w:val="0"/>
      <w:marRight w:val="0"/>
      <w:marTop w:val="0"/>
      <w:marBottom w:val="0"/>
      <w:divBdr>
        <w:top w:val="none" w:sz="0" w:space="0" w:color="auto"/>
        <w:left w:val="none" w:sz="0" w:space="0" w:color="auto"/>
        <w:bottom w:val="none" w:sz="0" w:space="0" w:color="auto"/>
        <w:right w:val="none" w:sz="0" w:space="0" w:color="auto"/>
      </w:divBdr>
      <w:divsChild>
        <w:div w:id="765004356">
          <w:marLeft w:val="0"/>
          <w:marRight w:val="0"/>
          <w:marTop w:val="0"/>
          <w:marBottom w:val="0"/>
          <w:divBdr>
            <w:top w:val="none" w:sz="0" w:space="0" w:color="auto"/>
            <w:left w:val="none" w:sz="0" w:space="0" w:color="auto"/>
            <w:bottom w:val="none" w:sz="0" w:space="0" w:color="auto"/>
            <w:right w:val="none" w:sz="0" w:space="0" w:color="auto"/>
          </w:divBdr>
          <w:divsChild>
            <w:div w:id="3274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6884">
      <w:bodyDiv w:val="1"/>
      <w:marLeft w:val="0"/>
      <w:marRight w:val="0"/>
      <w:marTop w:val="0"/>
      <w:marBottom w:val="0"/>
      <w:divBdr>
        <w:top w:val="none" w:sz="0" w:space="0" w:color="auto"/>
        <w:left w:val="none" w:sz="0" w:space="0" w:color="auto"/>
        <w:bottom w:val="none" w:sz="0" w:space="0" w:color="auto"/>
        <w:right w:val="none" w:sz="0" w:space="0" w:color="auto"/>
      </w:divBdr>
      <w:divsChild>
        <w:div w:id="326791832">
          <w:marLeft w:val="0"/>
          <w:marRight w:val="0"/>
          <w:marTop w:val="0"/>
          <w:marBottom w:val="0"/>
          <w:divBdr>
            <w:top w:val="none" w:sz="0" w:space="0" w:color="auto"/>
            <w:left w:val="none" w:sz="0" w:space="0" w:color="auto"/>
            <w:bottom w:val="none" w:sz="0" w:space="0" w:color="auto"/>
            <w:right w:val="none" w:sz="0" w:space="0" w:color="auto"/>
          </w:divBdr>
          <w:divsChild>
            <w:div w:id="132897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153789">
      <w:bodyDiv w:val="1"/>
      <w:marLeft w:val="0"/>
      <w:marRight w:val="0"/>
      <w:marTop w:val="0"/>
      <w:marBottom w:val="0"/>
      <w:divBdr>
        <w:top w:val="none" w:sz="0" w:space="0" w:color="auto"/>
        <w:left w:val="none" w:sz="0" w:space="0" w:color="auto"/>
        <w:bottom w:val="none" w:sz="0" w:space="0" w:color="auto"/>
        <w:right w:val="none" w:sz="0" w:space="0" w:color="auto"/>
      </w:divBdr>
    </w:div>
    <w:div w:id="1634140566">
      <w:bodyDiv w:val="1"/>
      <w:marLeft w:val="0"/>
      <w:marRight w:val="0"/>
      <w:marTop w:val="0"/>
      <w:marBottom w:val="0"/>
      <w:divBdr>
        <w:top w:val="none" w:sz="0" w:space="0" w:color="auto"/>
        <w:left w:val="none" w:sz="0" w:space="0" w:color="auto"/>
        <w:bottom w:val="none" w:sz="0" w:space="0" w:color="auto"/>
        <w:right w:val="none" w:sz="0" w:space="0" w:color="auto"/>
      </w:divBdr>
      <w:divsChild>
        <w:div w:id="572351627">
          <w:marLeft w:val="0"/>
          <w:marRight w:val="0"/>
          <w:marTop w:val="0"/>
          <w:marBottom w:val="0"/>
          <w:divBdr>
            <w:top w:val="none" w:sz="0" w:space="0" w:color="auto"/>
            <w:left w:val="none" w:sz="0" w:space="0" w:color="auto"/>
            <w:bottom w:val="none" w:sz="0" w:space="0" w:color="auto"/>
            <w:right w:val="none" w:sz="0" w:space="0" w:color="auto"/>
          </w:divBdr>
          <w:divsChild>
            <w:div w:id="75975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5529">
      <w:bodyDiv w:val="1"/>
      <w:marLeft w:val="0"/>
      <w:marRight w:val="0"/>
      <w:marTop w:val="0"/>
      <w:marBottom w:val="0"/>
      <w:divBdr>
        <w:top w:val="none" w:sz="0" w:space="0" w:color="auto"/>
        <w:left w:val="none" w:sz="0" w:space="0" w:color="auto"/>
        <w:bottom w:val="none" w:sz="0" w:space="0" w:color="auto"/>
        <w:right w:val="none" w:sz="0" w:space="0" w:color="auto"/>
      </w:divBdr>
      <w:divsChild>
        <w:div w:id="639767409">
          <w:marLeft w:val="0"/>
          <w:marRight w:val="0"/>
          <w:marTop w:val="0"/>
          <w:marBottom w:val="0"/>
          <w:divBdr>
            <w:top w:val="none" w:sz="0" w:space="0" w:color="auto"/>
            <w:left w:val="none" w:sz="0" w:space="0" w:color="auto"/>
            <w:bottom w:val="none" w:sz="0" w:space="0" w:color="auto"/>
            <w:right w:val="none" w:sz="0" w:space="0" w:color="auto"/>
          </w:divBdr>
          <w:divsChild>
            <w:div w:id="2077780638">
              <w:marLeft w:val="0"/>
              <w:marRight w:val="0"/>
              <w:marTop w:val="0"/>
              <w:marBottom w:val="0"/>
              <w:divBdr>
                <w:top w:val="none" w:sz="0" w:space="0" w:color="auto"/>
                <w:left w:val="none" w:sz="0" w:space="0" w:color="auto"/>
                <w:bottom w:val="none" w:sz="0" w:space="0" w:color="auto"/>
                <w:right w:val="none" w:sz="0" w:space="0" w:color="auto"/>
              </w:divBdr>
            </w:div>
            <w:div w:id="1436510586">
              <w:marLeft w:val="0"/>
              <w:marRight w:val="0"/>
              <w:marTop w:val="0"/>
              <w:marBottom w:val="0"/>
              <w:divBdr>
                <w:top w:val="none" w:sz="0" w:space="0" w:color="auto"/>
                <w:left w:val="none" w:sz="0" w:space="0" w:color="auto"/>
                <w:bottom w:val="none" w:sz="0" w:space="0" w:color="auto"/>
                <w:right w:val="none" w:sz="0" w:space="0" w:color="auto"/>
              </w:divBdr>
            </w:div>
            <w:div w:id="212273035">
              <w:marLeft w:val="0"/>
              <w:marRight w:val="0"/>
              <w:marTop w:val="0"/>
              <w:marBottom w:val="0"/>
              <w:divBdr>
                <w:top w:val="none" w:sz="0" w:space="0" w:color="auto"/>
                <w:left w:val="none" w:sz="0" w:space="0" w:color="auto"/>
                <w:bottom w:val="none" w:sz="0" w:space="0" w:color="auto"/>
                <w:right w:val="none" w:sz="0" w:space="0" w:color="auto"/>
              </w:divBdr>
            </w:div>
            <w:div w:id="1560438773">
              <w:marLeft w:val="0"/>
              <w:marRight w:val="0"/>
              <w:marTop w:val="0"/>
              <w:marBottom w:val="0"/>
              <w:divBdr>
                <w:top w:val="none" w:sz="0" w:space="0" w:color="auto"/>
                <w:left w:val="none" w:sz="0" w:space="0" w:color="auto"/>
                <w:bottom w:val="none" w:sz="0" w:space="0" w:color="auto"/>
                <w:right w:val="none" w:sz="0" w:space="0" w:color="auto"/>
              </w:divBdr>
            </w:div>
            <w:div w:id="1414817459">
              <w:marLeft w:val="0"/>
              <w:marRight w:val="0"/>
              <w:marTop w:val="0"/>
              <w:marBottom w:val="0"/>
              <w:divBdr>
                <w:top w:val="none" w:sz="0" w:space="0" w:color="auto"/>
                <w:left w:val="none" w:sz="0" w:space="0" w:color="auto"/>
                <w:bottom w:val="none" w:sz="0" w:space="0" w:color="auto"/>
                <w:right w:val="none" w:sz="0" w:space="0" w:color="auto"/>
              </w:divBdr>
            </w:div>
            <w:div w:id="45033080">
              <w:marLeft w:val="0"/>
              <w:marRight w:val="0"/>
              <w:marTop w:val="0"/>
              <w:marBottom w:val="0"/>
              <w:divBdr>
                <w:top w:val="none" w:sz="0" w:space="0" w:color="auto"/>
                <w:left w:val="none" w:sz="0" w:space="0" w:color="auto"/>
                <w:bottom w:val="none" w:sz="0" w:space="0" w:color="auto"/>
                <w:right w:val="none" w:sz="0" w:space="0" w:color="auto"/>
              </w:divBdr>
            </w:div>
            <w:div w:id="1612586754">
              <w:marLeft w:val="0"/>
              <w:marRight w:val="0"/>
              <w:marTop w:val="0"/>
              <w:marBottom w:val="0"/>
              <w:divBdr>
                <w:top w:val="none" w:sz="0" w:space="0" w:color="auto"/>
                <w:left w:val="none" w:sz="0" w:space="0" w:color="auto"/>
                <w:bottom w:val="none" w:sz="0" w:space="0" w:color="auto"/>
                <w:right w:val="none" w:sz="0" w:space="0" w:color="auto"/>
              </w:divBdr>
            </w:div>
            <w:div w:id="855385203">
              <w:marLeft w:val="0"/>
              <w:marRight w:val="0"/>
              <w:marTop w:val="0"/>
              <w:marBottom w:val="0"/>
              <w:divBdr>
                <w:top w:val="none" w:sz="0" w:space="0" w:color="auto"/>
                <w:left w:val="none" w:sz="0" w:space="0" w:color="auto"/>
                <w:bottom w:val="none" w:sz="0" w:space="0" w:color="auto"/>
                <w:right w:val="none" w:sz="0" w:space="0" w:color="auto"/>
              </w:divBdr>
            </w:div>
            <w:div w:id="1578980994">
              <w:marLeft w:val="0"/>
              <w:marRight w:val="0"/>
              <w:marTop w:val="0"/>
              <w:marBottom w:val="0"/>
              <w:divBdr>
                <w:top w:val="none" w:sz="0" w:space="0" w:color="auto"/>
                <w:left w:val="none" w:sz="0" w:space="0" w:color="auto"/>
                <w:bottom w:val="none" w:sz="0" w:space="0" w:color="auto"/>
                <w:right w:val="none" w:sz="0" w:space="0" w:color="auto"/>
              </w:divBdr>
            </w:div>
            <w:div w:id="1646659602">
              <w:marLeft w:val="0"/>
              <w:marRight w:val="0"/>
              <w:marTop w:val="0"/>
              <w:marBottom w:val="0"/>
              <w:divBdr>
                <w:top w:val="none" w:sz="0" w:space="0" w:color="auto"/>
                <w:left w:val="none" w:sz="0" w:space="0" w:color="auto"/>
                <w:bottom w:val="none" w:sz="0" w:space="0" w:color="auto"/>
                <w:right w:val="none" w:sz="0" w:space="0" w:color="auto"/>
              </w:divBdr>
            </w:div>
            <w:div w:id="40619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5824">
      <w:bodyDiv w:val="1"/>
      <w:marLeft w:val="0"/>
      <w:marRight w:val="0"/>
      <w:marTop w:val="0"/>
      <w:marBottom w:val="0"/>
      <w:divBdr>
        <w:top w:val="none" w:sz="0" w:space="0" w:color="auto"/>
        <w:left w:val="none" w:sz="0" w:space="0" w:color="auto"/>
        <w:bottom w:val="none" w:sz="0" w:space="0" w:color="auto"/>
        <w:right w:val="none" w:sz="0" w:space="0" w:color="auto"/>
      </w:divBdr>
      <w:divsChild>
        <w:div w:id="881550449">
          <w:marLeft w:val="0"/>
          <w:marRight w:val="0"/>
          <w:marTop w:val="0"/>
          <w:marBottom w:val="0"/>
          <w:divBdr>
            <w:top w:val="none" w:sz="0" w:space="0" w:color="auto"/>
            <w:left w:val="none" w:sz="0" w:space="0" w:color="auto"/>
            <w:bottom w:val="none" w:sz="0" w:space="0" w:color="auto"/>
            <w:right w:val="none" w:sz="0" w:space="0" w:color="auto"/>
          </w:divBdr>
          <w:divsChild>
            <w:div w:id="21128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92164">
      <w:bodyDiv w:val="1"/>
      <w:marLeft w:val="0"/>
      <w:marRight w:val="0"/>
      <w:marTop w:val="0"/>
      <w:marBottom w:val="0"/>
      <w:divBdr>
        <w:top w:val="none" w:sz="0" w:space="0" w:color="auto"/>
        <w:left w:val="none" w:sz="0" w:space="0" w:color="auto"/>
        <w:bottom w:val="none" w:sz="0" w:space="0" w:color="auto"/>
        <w:right w:val="none" w:sz="0" w:space="0" w:color="auto"/>
      </w:divBdr>
      <w:divsChild>
        <w:div w:id="1262832868">
          <w:marLeft w:val="0"/>
          <w:marRight w:val="0"/>
          <w:marTop w:val="0"/>
          <w:marBottom w:val="0"/>
          <w:divBdr>
            <w:top w:val="none" w:sz="0" w:space="0" w:color="auto"/>
            <w:left w:val="none" w:sz="0" w:space="0" w:color="auto"/>
            <w:bottom w:val="none" w:sz="0" w:space="0" w:color="auto"/>
            <w:right w:val="none" w:sz="0" w:space="0" w:color="auto"/>
          </w:divBdr>
          <w:divsChild>
            <w:div w:id="8418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8835">
      <w:bodyDiv w:val="1"/>
      <w:marLeft w:val="0"/>
      <w:marRight w:val="0"/>
      <w:marTop w:val="0"/>
      <w:marBottom w:val="0"/>
      <w:divBdr>
        <w:top w:val="none" w:sz="0" w:space="0" w:color="auto"/>
        <w:left w:val="none" w:sz="0" w:space="0" w:color="auto"/>
        <w:bottom w:val="none" w:sz="0" w:space="0" w:color="auto"/>
        <w:right w:val="none" w:sz="0" w:space="0" w:color="auto"/>
      </w:divBdr>
      <w:divsChild>
        <w:div w:id="592006712">
          <w:marLeft w:val="0"/>
          <w:marRight w:val="0"/>
          <w:marTop w:val="0"/>
          <w:marBottom w:val="0"/>
          <w:divBdr>
            <w:top w:val="none" w:sz="0" w:space="0" w:color="auto"/>
            <w:left w:val="none" w:sz="0" w:space="0" w:color="auto"/>
            <w:bottom w:val="none" w:sz="0" w:space="0" w:color="auto"/>
            <w:right w:val="none" w:sz="0" w:space="0" w:color="auto"/>
          </w:divBdr>
          <w:divsChild>
            <w:div w:id="178992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55209">
      <w:bodyDiv w:val="1"/>
      <w:marLeft w:val="0"/>
      <w:marRight w:val="0"/>
      <w:marTop w:val="0"/>
      <w:marBottom w:val="0"/>
      <w:divBdr>
        <w:top w:val="none" w:sz="0" w:space="0" w:color="auto"/>
        <w:left w:val="none" w:sz="0" w:space="0" w:color="auto"/>
        <w:bottom w:val="none" w:sz="0" w:space="0" w:color="auto"/>
        <w:right w:val="none" w:sz="0" w:space="0" w:color="auto"/>
      </w:divBdr>
      <w:divsChild>
        <w:div w:id="439953133">
          <w:marLeft w:val="0"/>
          <w:marRight w:val="0"/>
          <w:marTop w:val="0"/>
          <w:marBottom w:val="0"/>
          <w:divBdr>
            <w:top w:val="none" w:sz="0" w:space="0" w:color="auto"/>
            <w:left w:val="none" w:sz="0" w:space="0" w:color="auto"/>
            <w:bottom w:val="none" w:sz="0" w:space="0" w:color="auto"/>
            <w:right w:val="none" w:sz="0" w:space="0" w:color="auto"/>
          </w:divBdr>
          <w:divsChild>
            <w:div w:id="151259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69876">
      <w:bodyDiv w:val="1"/>
      <w:marLeft w:val="0"/>
      <w:marRight w:val="0"/>
      <w:marTop w:val="0"/>
      <w:marBottom w:val="0"/>
      <w:divBdr>
        <w:top w:val="none" w:sz="0" w:space="0" w:color="auto"/>
        <w:left w:val="none" w:sz="0" w:space="0" w:color="auto"/>
        <w:bottom w:val="none" w:sz="0" w:space="0" w:color="auto"/>
        <w:right w:val="none" w:sz="0" w:space="0" w:color="auto"/>
      </w:divBdr>
      <w:divsChild>
        <w:div w:id="1068961869">
          <w:marLeft w:val="0"/>
          <w:marRight w:val="0"/>
          <w:marTop w:val="0"/>
          <w:marBottom w:val="0"/>
          <w:divBdr>
            <w:top w:val="none" w:sz="0" w:space="0" w:color="auto"/>
            <w:left w:val="none" w:sz="0" w:space="0" w:color="auto"/>
            <w:bottom w:val="none" w:sz="0" w:space="0" w:color="auto"/>
            <w:right w:val="none" w:sz="0" w:space="0" w:color="auto"/>
          </w:divBdr>
          <w:divsChild>
            <w:div w:id="1746997290">
              <w:marLeft w:val="0"/>
              <w:marRight w:val="0"/>
              <w:marTop w:val="0"/>
              <w:marBottom w:val="0"/>
              <w:divBdr>
                <w:top w:val="none" w:sz="0" w:space="0" w:color="auto"/>
                <w:left w:val="none" w:sz="0" w:space="0" w:color="auto"/>
                <w:bottom w:val="none" w:sz="0" w:space="0" w:color="auto"/>
                <w:right w:val="none" w:sz="0" w:space="0" w:color="auto"/>
              </w:divBdr>
            </w:div>
            <w:div w:id="561605208">
              <w:marLeft w:val="0"/>
              <w:marRight w:val="0"/>
              <w:marTop w:val="0"/>
              <w:marBottom w:val="0"/>
              <w:divBdr>
                <w:top w:val="none" w:sz="0" w:space="0" w:color="auto"/>
                <w:left w:val="none" w:sz="0" w:space="0" w:color="auto"/>
                <w:bottom w:val="none" w:sz="0" w:space="0" w:color="auto"/>
                <w:right w:val="none" w:sz="0" w:space="0" w:color="auto"/>
              </w:divBdr>
            </w:div>
            <w:div w:id="1547721512">
              <w:marLeft w:val="0"/>
              <w:marRight w:val="0"/>
              <w:marTop w:val="0"/>
              <w:marBottom w:val="0"/>
              <w:divBdr>
                <w:top w:val="none" w:sz="0" w:space="0" w:color="auto"/>
                <w:left w:val="none" w:sz="0" w:space="0" w:color="auto"/>
                <w:bottom w:val="none" w:sz="0" w:space="0" w:color="auto"/>
                <w:right w:val="none" w:sz="0" w:space="0" w:color="auto"/>
              </w:divBdr>
            </w:div>
            <w:div w:id="982739469">
              <w:marLeft w:val="0"/>
              <w:marRight w:val="0"/>
              <w:marTop w:val="0"/>
              <w:marBottom w:val="0"/>
              <w:divBdr>
                <w:top w:val="none" w:sz="0" w:space="0" w:color="auto"/>
                <w:left w:val="none" w:sz="0" w:space="0" w:color="auto"/>
                <w:bottom w:val="none" w:sz="0" w:space="0" w:color="auto"/>
                <w:right w:val="none" w:sz="0" w:space="0" w:color="auto"/>
              </w:divBdr>
            </w:div>
            <w:div w:id="436483499">
              <w:marLeft w:val="0"/>
              <w:marRight w:val="0"/>
              <w:marTop w:val="0"/>
              <w:marBottom w:val="0"/>
              <w:divBdr>
                <w:top w:val="none" w:sz="0" w:space="0" w:color="auto"/>
                <w:left w:val="none" w:sz="0" w:space="0" w:color="auto"/>
                <w:bottom w:val="none" w:sz="0" w:space="0" w:color="auto"/>
                <w:right w:val="none" w:sz="0" w:space="0" w:color="auto"/>
              </w:divBdr>
            </w:div>
            <w:div w:id="135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62573">
      <w:bodyDiv w:val="1"/>
      <w:marLeft w:val="0"/>
      <w:marRight w:val="0"/>
      <w:marTop w:val="0"/>
      <w:marBottom w:val="0"/>
      <w:divBdr>
        <w:top w:val="none" w:sz="0" w:space="0" w:color="auto"/>
        <w:left w:val="none" w:sz="0" w:space="0" w:color="auto"/>
        <w:bottom w:val="none" w:sz="0" w:space="0" w:color="auto"/>
        <w:right w:val="none" w:sz="0" w:space="0" w:color="auto"/>
      </w:divBdr>
      <w:divsChild>
        <w:div w:id="497579536">
          <w:marLeft w:val="0"/>
          <w:marRight w:val="0"/>
          <w:marTop w:val="0"/>
          <w:marBottom w:val="0"/>
          <w:divBdr>
            <w:top w:val="none" w:sz="0" w:space="0" w:color="auto"/>
            <w:left w:val="none" w:sz="0" w:space="0" w:color="auto"/>
            <w:bottom w:val="none" w:sz="0" w:space="0" w:color="auto"/>
            <w:right w:val="none" w:sz="0" w:space="0" w:color="auto"/>
          </w:divBdr>
          <w:divsChild>
            <w:div w:id="18320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7495">
      <w:bodyDiv w:val="1"/>
      <w:marLeft w:val="0"/>
      <w:marRight w:val="0"/>
      <w:marTop w:val="0"/>
      <w:marBottom w:val="0"/>
      <w:divBdr>
        <w:top w:val="none" w:sz="0" w:space="0" w:color="auto"/>
        <w:left w:val="none" w:sz="0" w:space="0" w:color="auto"/>
        <w:bottom w:val="none" w:sz="0" w:space="0" w:color="auto"/>
        <w:right w:val="none" w:sz="0" w:space="0" w:color="auto"/>
      </w:divBdr>
      <w:divsChild>
        <w:div w:id="2041467012">
          <w:marLeft w:val="0"/>
          <w:marRight w:val="0"/>
          <w:marTop w:val="0"/>
          <w:marBottom w:val="0"/>
          <w:divBdr>
            <w:top w:val="none" w:sz="0" w:space="0" w:color="auto"/>
            <w:left w:val="none" w:sz="0" w:space="0" w:color="auto"/>
            <w:bottom w:val="none" w:sz="0" w:space="0" w:color="auto"/>
            <w:right w:val="none" w:sz="0" w:space="0" w:color="auto"/>
          </w:divBdr>
          <w:divsChild>
            <w:div w:id="11259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4841">
      <w:bodyDiv w:val="1"/>
      <w:marLeft w:val="0"/>
      <w:marRight w:val="0"/>
      <w:marTop w:val="0"/>
      <w:marBottom w:val="0"/>
      <w:divBdr>
        <w:top w:val="none" w:sz="0" w:space="0" w:color="auto"/>
        <w:left w:val="none" w:sz="0" w:space="0" w:color="auto"/>
        <w:bottom w:val="none" w:sz="0" w:space="0" w:color="auto"/>
        <w:right w:val="none" w:sz="0" w:space="0" w:color="auto"/>
      </w:divBdr>
      <w:divsChild>
        <w:div w:id="672486852">
          <w:marLeft w:val="0"/>
          <w:marRight w:val="0"/>
          <w:marTop w:val="0"/>
          <w:marBottom w:val="0"/>
          <w:divBdr>
            <w:top w:val="none" w:sz="0" w:space="0" w:color="auto"/>
            <w:left w:val="none" w:sz="0" w:space="0" w:color="auto"/>
            <w:bottom w:val="none" w:sz="0" w:space="0" w:color="auto"/>
            <w:right w:val="none" w:sz="0" w:space="0" w:color="auto"/>
          </w:divBdr>
          <w:divsChild>
            <w:div w:id="19634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8358">
      <w:bodyDiv w:val="1"/>
      <w:marLeft w:val="0"/>
      <w:marRight w:val="0"/>
      <w:marTop w:val="0"/>
      <w:marBottom w:val="0"/>
      <w:divBdr>
        <w:top w:val="none" w:sz="0" w:space="0" w:color="auto"/>
        <w:left w:val="none" w:sz="0" w:space="0" w:color="auto"/>
        <w:bottom w:val="none" w:sz="0" w:space="0" w:color="auto"/>
        <w:right w:val="none" w:sz="0" w:space="0" w:color="auto"/>
      </w:divBdr>
    </w:div>
    <w:div w:id="1747073130">
      <w:bodyDiv w:val="1"/>
      <w:marLeft w:val="0"/>
      <w:marRight w:val="0"/>
      <w:marTop w:val="0"/>
      <w:marBottom w:val="0"/>
      <w:divBdr>
        <w:top w:val="none" w:sz="0" w:space="0" w:color="auto"/>
        <w:left w:val="none" w:sz="0" w:space="0" w:color="auto"/>
        <w:bottom w:val="none" w:sz="0" w:space="0" w:color="auto"/>
        <w:right w:val="none" w:sz="0" w:space="0" w:color="auto"/>
      </w:divBdr>
      <w:divsChild>
        <w:div w:id="40059074">
          <w:marLeft w:val="0"/>
          <w:marRight w:val="0"/>
          <w:marTop w:val="0"/>
          <w:marBottom w:val="0"/>
          <w:divBdr>
            <w:top w:val="none" w:sz="0" w:space="0" w:color="auto"/>
            <w:left w:val="none" w:sz="0" w:space="0" w:color="auto"/>
            <w:bottom w:val="none" w:sz="0" w:space="0" w:color="auto"/>
            <w:right w:val="none" w:sz="0" w:space="0" w:color="auto"/>
          </w:divBdr>
          <w:divsChild>
            <w:div w:id="5330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2410">
      <w:bodyDiv w:val="1"/>
      <w:marLeft w:val="0"/>
      <w:marRight w:val="0"/>
      <w:marTop w:val="0"/>
      <w:marBottom w:val="0"/>
      <w:divBdr>
        <w:top w:val="none" w:sz="0" w:space="0" w:color="auto"/>
        <w:left w:val="none" w:sz="0" w:space="0" w:color="auto"/>
        <w:bottom w:val="none" w:sz="0" w:space="0" w:color="auto"/>
        <w:right w:val="none" w:sz="0" w:space="0" w:color="auto"/>
      </w:divBdr>
    </w:div>
    <w:div w:id="1771579733">
      <w:bodyDiv w:val="1"/>
      <w:marLeft w:val="0"/>
      <w:marRight w:val="0"/>
      <w:marTop w:val="0"/>
      <w:marBottom w:val="0"/>
      <w:divBdr>
        <w:top w:val="none" w:sz="0" w:space="0" w:color="auto"/>
        <w:left w:val="none" w:sz="0" w:space="0" w:color="auto"/>
        <w:bottom w:val="none" w:sz="0" w:space="0" w:color="auto"/>
        <w:right w:val="none" w:sz="0" w:space="0" w:color="auto"/>
      </w:divBdr>
    </w:div>
    <w:div w:id="1786264873">
      <w:bodyDiv w:val="1"/>
      <w:marLeft w:val="0"/>
      <w:marRight w:val="0"/>
      <w:marTop w:val="0"/>
      <w:marBottom w:val="0"/>
      <w:divBdr>
        <w:top w:val="none" w:sz="0" w:space="0" w:color="auto"/>
        <w:left w:val="none" w:sz="0" w:space="0" w:color="auto"/>
        <w:bottom w:val="none" w:sz="0" w:space="0" w:color="auto"/>
        <w:right w:val="none" w:sz="0" w:space="0" w:color="auto"/>
      </w:divBdr>
      <w:divsChild>
        <w:div w:id="2139258718">
          <w:marLeft w:val="0"/>
          <w:marRight w:val="0"/>
          <w:marTop w:val="0"/>
          <w:marBottom w:val="0"/>
          <w:divBdr>
            <w:top w:val="none" w:sz="0" w:space="0" w:color="auto"/>
            <w:left w:val="none" w:sz="0" w:space="0" w:color="auto"/>
            <w:bottom w:val="none" w:sz="0" w:space="0" w:color="auto"/>
            <w:right w:val="none" w:sz="0" w:space="0" w:color="auto"/>
          </w:divBdr>
          <w:divsChild>
            <w:div w:id="48026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5828">
      <w:bodyDiv w:val="1"/>
      <w:marLeft w:val="0"/>
      <w:marRight w:val="0"/>
      <w:marTop w:val="0"/>
      <w:marBottom w:val="0"/>
      <w:divBdr>
        <w:top w:val="none" w:sz="0" w:space="0" w:color="auto"/>
        <w:left w:val="none" w:sz="0" w:space="0" w:color="auto"/>
        <w:bottom w:val="none" w:sz="0" w:space="0" w:color="auto"/>
        <w:right w:val="none" w:sz="0" w:space="0" w:color="auto"/>
      </w:divBdr>
      <w:divsChild>
        <w:div w:id="2104570202">
          <w:marLeft w:val="0"/>
          <w:marRight w:val="0"/>
          <w:marTop w:val="0"/>
          <w:marBottom w:val="0"/>
          <w:divBdr>
            <w:top w:val="none" w:sz="0" w:space="0" w:color="auto"/>
            <w:left w:val="none" w:sz="0" w:space="0" w:color="auto"/>
            <w:bottom w:val="none" w:sz="0" w:space="0" w:color="auto"/>
            <w:right w:val="none" w:sz="0" w:space="0" w:color="auto"/>
          </w:divBdr>
          <w:divsChild>
            <w:div w:id="123863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3226">
      <w:bodyDiv w:val="1"/>
      <w:marLeft w:val="0"/>
      <w:marRight w:val="0"/>
      <w:marTop w:val="0"/>
      <w:marBottom w:val="0"/>
      <w:divBdr>
        <w:top w:val="none" w:sz="0" w:space="0" w:color="auto"/>
        <w:left w:val="none" w:sz="0" w:space="0" w:color="auto"/>
        <w:bottom w:val="none" w:sz="0" w:space="0" w:color="auto"/>
        <w:right w:val="none" w:sz="0" w:space="0" w:color="auto"/>
      </w:divBdr>
      <w:divsChild>
        <w:div w:id="2107723160">
          <w:marLeft w:val="0"/>
          <w:marRight w:val="0"/>
          <w:marTop w:val="0"/>
          <w:marBottom w:val="0"/>
          <w:divBdr>
            <w:top w:val="none" w:sz="0" w:space="0" w:color="auto"/>
            <w:left w:val="none" w:sz="0" w:space="0" w:color="auto"/>
            <w:bottom w:val="none" w:sz="0" w:space="0" w:color="auto"/>
            <w:right w:val="none" w:sz="0" w:space="0" w:color="auto"/>
          </w:divBdr>
          <w:divsChild>
            <w:div w:id="7416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4646">
      <w:bodyDiv w:val="1"/>
      <w:marLeft w:val="0"/>
      <w:marRight w:val="0"/>
      <w:marTop w:val="0"/>
      <w:marBottom w:val="0"/>
      <w:divBdr>
        <w:top w:val="none" w:sz="0" w:space="0" w:color="auto"/>
        <w:left w:val="none" w:sz="0" w:space="0" w:color="auto"/>
        <w:bottom w:val="none" w:sz="0" w:space="0" w:color="auto"/>
        <w:right w:val="none" w:sz="0" w:space="0" w:color="auto"/>
      </w:divBdr>
      <w:divsChild>
        <w:div w:id="1805006064">
          <w:marLeft w:val="0"/>
          <w:marRight w:val="0"/>
          <w:marTop w:val="0"/>
          <w:marBottom w:val="0"/>
          <w:divBdr>
            <w:top w:val="none" w:sz="0" w:space="0" w:color="auto"/>
            <w:left w:val="none" w:sz="0" w:space="0" w:color="auto"/>
            <w:bottom w:val="none" w:sz="0" w:space="0" w:color="auto"/>
            <w:right w:val="none" w:sz="0" w:space="0" w:color="auto"/>
          </w:divBdr>
          <w:divsChild>
            <w:div w:id="22494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5095">
      <w:bodyDiv w:val="1"/>
      <w:marLeft w:val="0"/>
      <w:marRight w:val="0"/>
      <w:marTop w:val="0"/>
      <w:marBottom w:val="0"/>
      <w:divBdr>
        <w:top w:val="none" w:sz="0" w:space="0" w:color="auto"/>
        <w:left w:val="none" w:sz="0" w:space="0" w:color="auto"/>
        <w:bottom w:val="none" w:sz="0" w:space="0" w:color="auto"/>
        <w:right w:val="none" w:sz="0" w:space="0" w:color="auto"/>
      </w:divBdr>
      <w:divsChild>
        <w:div w:id="469513810">
          <w:marLeft w:val="0"/>
          <w:marRight w:val="0"/>
          <w:marTop w:val="0"/>
          <w:marBottom w:val="0"/>
          <w:divBdr>
            <w:top w:val="none" w:sz="0" w:space="0" w:color="auto"/>
            <w:left w:val="none" w:sz="0" w:space="0" w:color="auto"/>
            <w:bottom w:val="none" w:sz="0" w:space="0" w:color="auto"/>
            <w:right w:val="none" w:sz="0" w:space="0" w:color="auto"/>
          </w:divBdr>
          <w:divsChild>
            <w:div w:id="559754530">
              <w:marLeft w:val="0"/>
              <w:marRight w:val="0"/>
              <w:marTop w:val="0"/>
              <w:marBottom w:val="0"/>
              <w:divBdr>
                <w:top w:val="none" w:sz="0" w:space="0" w:color="auto"/>
                <w:left w:val="none" w:sz="0" w:space="0" w:color="auto"/>
                <w:bottom w:val="none" w:sz="0" w:space="0" w:color="auto"/>
                <w:right w:val="none" w:sz="0" w:space="0" w:color="auto"/>
              </w:divBdr>
            </w:div>
            <w:div w:id="1128962">
              <w:marLeft w:val="0"/>
              <w:marRight w:val="0"/>
              <w:marTop w:val="0"/>
              <w:marBottom w:val="0"/>
              <w:divBdr>
                <w:top w:val="none" w:sz="0" w:space="0" w:color="auto"/>
                <w:left w:val="none" w:sz="0" w:space="0" w:color="auto"/>
                <w:bottom w:val="none" w:sz="0" w:space="0" w:color="auto"/>
                <w:right w:val="none" w:sz="0" w:space="0" w:color="auto"/>
              </w:divBdr>
            </w:div>
            <w:div w:id="1857113369">
              <w:marLeft w:val="0"/>
              <w:marRight w:val="0"/>
              <w:marTop w:val="0"/>
              <w:marBottom w:val="0"/>
              <w:divBdr>
                <w:top w:val="none" w:sz="0" w:space="0" w:color="auto"/>
                <w:left w:val="none" w:sz="0" w:space="0" w:color="auto"/>
                <w:bottom w:val="none" w:sz="0" w:space="0" w:color="auto"/>
                <w:right w:val="none" w:sz="0" w:space="0" w:color="auto"/>
              </w:divBdr>
            </w:div>
            <w:div w:id="1151946573">
              <w:marLeft w:val="0"/>
              <w:marRight w:val="0"/>
              <w:marTop w:val="0"/>
              <w:marBottom w:val="0"/>
              <w:divBdr>
                <w:top w:val="none" w:sz="0" w:space="0" w:color="auto"/>
                <w:left w:val="none" w:sz="0" w:space="0" w:color="auto"/>
                <w:bottom w:val="none" w:sz="0" w:space="0" w:color="auto"/>
                <w:right w:val="none" w:sz="0" w:space="0" w:color="auto"/>
              </w:divBdr>
            </w:div>
            <w:div w:id="1738934798">
              <w:marLeft w:val="0"/>
              <w:marRight w:val="0"/>
              <w:marTop w:val="0"/>
              <w:marBottom w:val="0"/>
              <w:divBdr>
                <w:top w:val="none" w:sz="0" w:space="0" w:color="auto"/>
                <w:left w:val="none" w:sz="0" w:space="0" w:color="auto"/>
                <w:bottom w:val="none" w:sz="0" w:space="0" w:color="auto"/>
                <w:right w:val="none" w:sz="0" w:space="0" w:color="auto"/>
              </w:divBdr>
            </w:div>
            <w:div w:id="130057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67902">
      <w:bodyDiv w:val="1"/>
      <w:marLeft w:val="0"/>
      <w:marRight w:val="0"/>
      <w:marTop w:val="0"/>
      <w:marBottom w:val="0"/>
      <w:divBdr>
        <w:top w:val="none" w:sz="0" w:space="0" w:color="auto"/>
        <w:left w:val="none" w:sz="0" w:space="0" w:color="auto"/>
        <w:bottom w:val="none" w:sz="0" w:space="0" w:color="auto"/>
        <w:right w:val="none" w:sz="0" w:space="0" w:color="auto"/>
      </w:divBdr>
      <w:divsChild>
        <w:div w:id="1004670816">
          <w:marLeft w:val="0"/>
          <w:marRight w:val="0"/>
          <w:marTop w:val="0"/>
          <w:marBottom w:val="0"/>
          <w:divBdr>
            <w:top w:val="none" w:sz="0" w:space="0" w:color="auto"/>
            <w:left w:val="none" w:sz="0" w:space="0" w:color="auto"/>
            <w:bottom w:val="none" w:sz="0" w:space="0" w:color="auto"/>
            <w:right w:val="none" w:sz="0" w:space="0" w:color="auto"/>
          </w:divBdr>
          <w:divsChild>
            <w:div w:id="1134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009902">
      <w:bodyDiv w:val="1"/>
      <w:marLeft w:val="0"/>
      <w:marRight w:val="0"/>
      <w:marTop w:val="0"/>
      <w:marBottom w:val="0"/>
      <w:divBdr>
        <w:top w:val="none" w:sz="0" w:space="0" w:color="auto"/>
        <w:left w:val="none" w:sz="0" w:space="0" w:color="auto"/>
        <w:bottom w:val="none" w:sz="0" w:space="0" w:color="auto"/>
        <w:right w:val="none" w:sz="0" w:space="0" w:color="auto"/>
      </w:divBdr>
    </w:div>
    <w:div w:id="1857695770">
      <w:bodyDiv w:val="1"/>
      <w:marLeft w:val="0"/>
      <w:marRight w:val="0"/>
      <w:marTop w:val="0"/>
      <w:marBottom w:val="0"/>
      <w:divBdr>
        <w:top w:val="none" w:sz="0" w:space="0" w:color="auto"/>
        <w:left w:val="none" w:sz="0" w:space="0" w:color="auto"/>
        <w:bottom w:val="none" w:sz="0" w:space="0" w:color="auto"/>
        <w:right w:val="none" w:sz="0" w:space="0" w:color="auto"/>
      </w:divBdr>
      <w:divsChild>
        <w:div w:id="1062677073">
          <w:marLeft w:val="0"/>
          <w:marRight w:val="0"/>
          <w:marTop w:val="0"/>
          <w:marBottom w:val="0"/>
          <w:divBdr>
            <w:top w:val="none" w:sz="0" w:space="0" w:color="auto"/>
            <w:left w:val="none" w:sz="0" w:space="0" w:color="auto"/>
            <w:bottom w:val="none" w:sz="0" w:space="0" w:color="auto"/>
            <w:right w:val="none" w:sz="0" w:space="0" w:color="auto"/>
          </w:divBdr>
          <w:divsChild>
            <w:div w:id="16988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marLeft w:val="0"/>
          <w:marRight w:val="0"/>
          <w:marTop w:val="0"/>
          <w:marBottom w:val="0"/>
          <w:divBdr>
            <w:top w:val="none" w:sz="0" w:space="0" w:color="auto"/>
            <w:left w:val="none" w:sz="0" w:space="0" w:color="auto"/>
            <w:bottom w:val="none" w:sz="0" w:space="0" w:color="auto"/>
            <w:right w:val="none" w:sz="0" w:space="0" w:color="auto"/>
          </w:divBdr>
          <w:divsChild>
            <w:div w:id="44223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7458">
      <w:bodyDiv w:val="1"/>
      <w:marLeft w:val="0"/>
      <w:marRight w:val="0"/>
      <w:marTop w:val="0"/>
      <w:marBottom w:val="0"/>
      <w:divBdr>
        <w:top w:val="none" w:sz="0" w:space="0" w:color="auto"/>
        <w:left w:val="none" w:sz="0" w:space="0" w:color="auto"/>
        <w:bottom w:val="none" w:sz="0" w:space="0" w:color="auto"/>
        <w:right w:val="none" w:sz="0" w:space="0" w:color="auto"/>
      </w:divBdr>
      <w:divsChild>
        <w:div w:id="192573671">
          <w:marLeft w:val="0"/>
          <w:marRight w:val="0"/>
          <w:marTop w:val="0"/>
          <w:marBottom w:val="0"/>
          <w:divBdr>
            <w:top w:val="none" w:sz="0" w:space="0" w:color="auto"/>
            <w:left w:val="none" w:sz="0" w:space="0" w:color="auto"/>
            <w:bottom w:val="none" w:sz="0" w:space="0" w:color="auto"/>
            <w:right w:val="none" w:sz="0" w:space="0" w:color="auto"/>
          </w:divBdr>
          <w:divsChild>
            <w:div w:id="152723010">
              <w:marLeft w:val="0"/>
              <w:marRight w:val="0"/>
              <w:marTop w:val="0"/>
              <w:marBottom w:val="0"/>
              <w:divBdr>
                <w:top w:val="none" w:sz="0" w:space="0" w:color="auto"/>
                <w:left w:val="none" w:sz="0" w:space="0" w:color="auto"/>
                <w:bottom w:val="none" w:sz="0" w:space="0" w:color="auto"/>
                <w:right w:val="none" w:sz="0" w:space="0" w:color="auto"/>
              </w:divBdr>
            </w:div>
            <w:div w:id="714622697">
              <w:marLeft w:val="0"/>
              <w:marRight w:val="0"/>
              <w:marTop w:val="0"/>
              <w:marBottom w:val="0"/>
              <w:divBdr>
                <w:top w:val="none" w:sz="0" w:space="0" w:color="auto"/>
                <w:left w:val="none" w:sz="0" w:space="0" w:color="auto"/>
                <w:bottom w:val="none" w:sz="0" w:space="0" w:color="auto"/>
                <w:right w:val="none" w:sz="0" w:space="0" w:color="auto"/>
              </w:divBdr>
            </w:div>
            <w:div w:id="2108961682">
              <w:marLeft w:val="0"/>
              <w:marRight w:val="0"/>
              <w:marTop w:val="0"/>
              <w:marBottom w:val="0"/>
              <w:divBdr>
                <w:top w:val="none" w:sz="0" w:space="0" w:color="auto"/>
                <w:left w:val="none" w:sz="0" w:space="0" w:color="auto"/>
                <w:bottom w:val="none" w:sz="0" w:space="0" w:color="auto"/>
                <w:right w:val="none" w:sz="0" w:space="0" w:color="auto"/>
              </w:divBdr>
            </w:div>
            <w:div w:id="1991784724">
              <w:marLeft w:val="0"/>
              <w:marRight w:val="0"/>
              <w:marTop w:val="0"/>
              <w:marBottom w:val="0"/>
              <w:divBdr>
                <w:top w:val="none" w:sz="0" w:space="0" w:color="auto"/>
                <w:left w:val="none" w:sz="0" w:space="0" w:color="auto"/>
                <w:bottom w:val="none" w:sz="0" w:space="0" w:color="auto"/>
                <w:right w:val="none" w:sz="0" w:space="0" w:color="auto"/>
              </w:divBdr>
            </w:div>
            <w:div w:id="1206600485">
              <w:marLeft w:val="0"/>
              <w:marRight w:val="0"/>
              <w:marTop w:val="0"/>
              <w:marBottom w:val="0"/>
              <w:divBdr>
                <w:top w:val="none" w:sz="0" w:space="0" w:color="auto"/>
                <w:left w:val="none" w:sz="0" w:space="0" w:color="auto"/>
                <w:bottom w:val="none" w:sz="0" w:space="0" w:color="auto"/>
                <w:right w:val="none" w:sz="0" w:space="0" w:color="auto"/>
              </w:divBdr>
            </w:div>
            <w:div w:id="248008949">
              <w:marLeft w:val="0"/>
              <w:marRight w:val="0"/>
              <w:marTop w:val="0"/>
              <w:marBottom w:val="0"/>
              <w:divBdr>
                <w:top w:val="none" w:sz="0" w:space="0" w:color="auto"/>
                <w:left w:val="none" w:sz="0" w:space="0" w:color="auto"/>
                <w:bottom w:val="none" w:sz="0" w:space="0" w:color="auto"/>
                <w:right w:val="none" w:sz="0" w:space="0" w:color="auto"/>
              </w:divBdr>
            </w:div>
            <w:div w:id="1543203857">
              <w:marLeft w:val="0"/>
              <w:marRight w:val="0"/>
              <w:marTop w:val="0"/>
              <w:marBottom w:val="0"/>
              <w:divBdr>
                <w:top w:val="none" w:sz="0" w:space="0" w:color="auto"/>
                <w:left w:val="none" w:sz="0" w:space="0" w:color="auto"/>
                <w:bottom w:val="none" w:sz="0" w:space="0" w:color="auto"/>
                <w:right w:val="none" w:sz="0" w:space="0" w:color="auto"/>
              </w:divBdr>
            </w:div>
            <w:div w:id="1586527532">
              <w:marLeft w:val="0"/>
              <w:marRight w:val="0"/>
              <w:marTop w:val="0"/>
              <w:marBottom w:val="0"/>
              <w:divBdr>
                <w:top w:val="none" w:sz="0" w:space="0" w:color="auto"/>
                <w:left w:val="none" w:sz="0" w:space="0" w:color="auto"/>
                <w:bottom w:val="none" w:sz="0" w:space="0" w:color="auto"/>
                <w:right w:val="none" w:sz="0" w:space="0" w:color="auto"/>
              </w:divBdr>
            </w:div>
            <w:div w:id="734545734">
              <w:marLeft w:val="0"/>
              <w:marRight w:val="0"/>
              <w:marTop w:val="0"/>
              <w:marBottom w:val="0"/>
              <w:divBdr>
                <w:top w:val="none" w:sz="0" w:space="0" w:color="auto"/>
                <w:left w:val="none" w:sz="0" w:space="0" w:color="auto"/>
                <w:bottom w:val="none" w:sz="0" w:space="0" w:color="auto"/>
                <w:right w:val="none" w:sz="0" w:space="0" w:color="auto"/>
              </w:divBdr>
            </w:div>
            <w:div w:id="1717506157">
              <w:marLeft w:val="0"/>
              <w:marRight w:val="0"/>
              <w:marTop w:val="0"/>
              <w:marBottom w:val="0"/>
              <w:divBdr>
                <w:top w:val="none" w:sz="0" w:space="0" w:color="auto"/>
                <w:left w:val="none" w:sz="0" w:space="0" w:color="auto"/>
                <w:bottom w:val="none" w:sz="0" w:space="0" w:color="auto"/>
                <w:right w:val="none" w:sz="0" w:space="0" w:color="auto"/>
              </w:divBdr>
            </w:div>
            <w:div w:id="1131479876">
              <w:marLeft w:val="0"/>
              <w:marRight w:val="0"/>
              <w:marTop w:val="0"/>
              <w:marBottom w:val="0"/>
              <w:divBdr>
                <w:top w:val="none" w:sz="0" w:space="0" w:color="auto"/>
                <w:left w:val="none" w:sz="0" w:space="0" w:color="auto"/>
                <w:bottom w:val="none" w:sz="0" w:space="0" w:color="auto"/>
                <w:right w:val="none" w:sz="0" w:space="0" w:color="auto"/>
              </w:divBdr>
            </w:div>
            <w:div w:id="124761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20814">
      <w:bodyDiv w:val="1"/>
      <w:marLeft w:val="0"/>
      <w:marRight w:val="0"/>
      <w:marTop w:val="0"/>
      <w:marBottom w:val="0"/>
      <w:divBdr>
        <w:top w:val="none" w:sz="0" w:space="0" w:color="auto"/>
        <w:left w:val="none" w:sz="0" w:space="0" w:color="auto"/>
        <w:bottom w:val="none" w:sz="0" w:space="0" w:color="auto"/>
        <w:right w:val="none" w:sz="0" w:space="0" w:color="auto"/>
      </w:divBdr>
      <w:divsChild>
        <w:div w:id="64381368">
          <w:marLeft w:val="0"/>
          <w:marRight w:val="0"/>
          <w:marTop w:val="0"/>
          <w:marBottom w:val="0"/>
          <w:divBdr>
            <w:top w:val="none" w:sz="0" w:space="0" w:color="auto"/>
            <w:left w:val="none" w:sz="0" w:space="0" w:color="auto"/>
            <w:bottom w:val="none" w:sz="0" w:space="0" w:color="auto"/>
            <w:right w:val="none" w:sz="0" w:space="0" w:color="auto"/>
          </w:divBdr>
          <w:divsChild>
            <w:div w:id="2364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14172">
      <w:bodyDiv w:val="1"/>
      <w:marLeft w:val="0"/>
      <w:marRight w:val="0"/>
      <w:marTop w:val="0"/>
      <w:marBottom w:val="0"/>
      <w:divBdr>
        <w:top w:val="none" w:sz="0" w:space="0" w:color="auto"/>
        <w:left w:val="none" w:sz="0" w:space="0" w:color="auto"/>
        <w:bottom w:val="none" w:sz="0" w:space="0" w:color="auto"/>
        <w:right w:val="none" w:sz="0" w:space="0" w:color="auto"/>
      </w:divBdr>
      <w:divsChild>
        <w:div w:id="1142161658">
          <w:marLeft w:val="0"/>
          <w:marRight w:val="0"/>
          <w:marTop w:val="0"/>
          <w:marBottom w:val="0"/>
          <w:divBdr>
            <w:top w:val="none" w:sz="0" w:space="0" w:color="auto"/>
            <w:left w:val="none" w:sz="0" w:space="0" w:color="auto"/>
            <w:bottom w:val="none" w:sz="0" w:space="0" w:color="auto"/>
            <w:right w:val="none" w:sz="0" w:space="0" w:color="auto"/>
          </w:divBdr>
          <w:divsChild>
            <w:div w:id="81225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471">
      <w:bodyDiv w:val="1"/>
      <w:marLeft w:val="0"/>
      <w:marRight w:val="0"/>
      <w:marTop w:val="0"/>
      <w:marBottom w:val="0"/>
      <w:divBdr>
        <w:top w:val="none" w:sz="0" w:space="0" w:color="auto"/>
        <w:left w:val="none" w:sz="0" w:space="0" w:color="auto"/>
        <w:bottom w:val="none" w:sz="0" w:space="0" w:color="auto"/>
        <w:right w:val="none" w:sz="0" w:space="0" w:color="auto"/>
      </w:divBdr>
      <w:divsChild>
        <w:div w:id="1175682116">
          <w:marLeft w:val="0"/>
          <w:marRight w:val="0"/>
          <w:marTop w:val="0"/>
          <w:marBottom w:val="0"/>
          <w:divBdr>
            <w:top w:val="none" w:sz="0" w:space="0" w:color="auto"/>
            <w:left w:val="none" w:sz="0" w:space="0" w:color="auto"/>
            <w:bottom w:val="none" w:sz="0" w:space="0" w:color="auto"/>
            <w:right w:val="none" w:sz="0" w:space="0" w:color="auto"/>
          </w:divBdr>
          <w:divsChild>
            <w:div w:id="67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41062">
      <w:bodyDiv w:val="1"/>
      <w:marLeft w:val="0"/>
      <w:marRight w:val="0"/>
      <w:marTop w:val="0"/>
      <w:marBottom w:val="0"/>
      <w:divBdr>
        <w:top w:val="none" w:sz="0" w:space="0" w:color="auto"/>
        <w:left w:val="none" w:sz="0" w:space="0" w:color="auto"/>
        <w:bottom w:val="none" w:sz="0" w:space="0" w:color="auto"/>
        <w:right w:val="none" w:sz="0" w:space="0" w:color="auto"/>
      </w:divBdr>
      <w:divsChild>
        <w:div w:id="1731074890">
          <w:marLeft w:val="0"/>
          <w:marRight w:val="0"/>
          <w:marTop w:val="0"/>
          <w:marBottom w:val="0"/>
          <w:divBdr>
            <w:top w:val="none" w:sz="0" w:space="0" w:color="auto"/>
            <w:left w:val="none" w:sz="0" w:space="0" w:color="auto"/>
            <w:bottom w:val="none" w:sz="0" w:space="0" w:color="auto"/>
            <w:right w:val="none" w:sz="0" w:space="0" w:color="auto"/>
          </w:divBdr>
          <w:divsChild>
            <w:div w:id="13318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35956">
      <w:bodyDiv w:val="1"/>
      <w:marLeft w:val="0"/>
      <w:marRight w:val="0"/>
      <w:marTop w:val="0"/>
      <w:marBottom w:val="0"/>
      <w:divBdr>
        <w:top w:val="none" w:sz="0" w:space="0" w:color="auto"/>
        <w:left w:val="none" w:sz="0" w:space="0" w:color="auto"/>
        <w:bottom w:val="none" w:sz="0" w:space="0" w:color="auto"/>
        <w:right w:val="none" w:sz="0" w:space="0" w:color="auto"/>
      </w:divBdr>
      <w:divsChild>
        <w:div w:id="192111399">
          <w:marLeft w:val="0"/>
          <w:marRight w:val="0"/>
          <w:marTop w:val="0"/>
          <w:marBottom w:val="0"/>
          <w:divBdr>
            <w:top w:val="none" w:sz="0" w:space="0" w:color="auto"/>
            <w:left w:val="none" w:sz="0" w:space="0" w:color="auto"/>
            <w:bottom w:val="none" w:sz="0" w:space="0" w:color="auto"/>
            <w:right w:val="none" w:sz="0" w:space="0" w:color="auto"/>
          </w:divBdr>
          <w:divsChild>
            <w:div w:id="12785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3639">
      <w:bodyDiv w:val="1"/>
      <w:marLeft w:val="0"/>
      <w:marRight w:val="0"/>
      <w:marTop w:val="0"/>
      <w:marBottom w:val="0"/>
      <w:divBdr>
        <w:top w:val="none" w:sz="0" w:space="0" w:color="auto"/>
        <w:left w:val="none" w:sz="0" w:space="0" w:color="auto"/>
        <w:bottom w:val="none" w:sz="0" w:space="0" w:color="auto"/>
        <w:right w:val="none" w:sz="0" w:space="0" w:color="auto"/>
      </w:divBdr>
      <w:divsChild>
        <w:div w:id="364018616">
          <w:marLeft w:val="0"/>
          <w:marRight w:val="0"/>
          <w:marTop w:val="0"/>
          <w:marBottom w:val="0"/>
          <w:divBdr>
            <w:top w:val="none" w:sz="0" w:space="0" w:color="auto"/>
            <w:left w:val="none" w:sz="0" w:space="0" w:color="auto"/>
            <w:bottom w:val="none" w:sz="0" w:space="0" w:color="auto"/>
            <w:right w:val="none" w:sz="0" w:space="0" w:color="auto"/>
          </w:divBdr>
          <w:divsChild>
            <w:div w:id="140930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6334">
      <w:bodyDiv w:val="1"/>
      <w:marLeft w:val="0"/>
      <w:marRight w:val="0"/>
      <w:marTop w:val="0"/>
      <w:marBottom w:val="0"/>
      <w:divBdr>
        <w:top w:val="none" w:sz="0" w:space="0" w:color="auto"/>
        <w:left w:val="none" w:sz="0" w:space="0" w:color="auto"/>
        <w:bottom w:val="none" w:sz="0" w:space="0" w:color="auto"/>
        <w:right w:val="none" w:sz="0" w:space="0" w:color="auto"/>
      </w:divBdr>
      <w:divsChild>
        <w:div w:id="863861228">
          <w:marLeft w:val="0"/>
          <w:marRight w:val="0"/>
          <w:marTop w:val="0"/>
          <w:marBottom w:val="0"/>
          <w:divBdr>
            <w:top w:val="none" w:sz="0" w:space="0" w:color="auto"/>
            <w:left w:val="none" w:sz="0" w:space="0" w:color="auto"/>
            <w:bottom w:val="none" w:sz="0" w:space="0" w:color="auto"/>
            <w:right w:val="none" w:sz="0" w:space="0" w:color="auto"/>
          </w:divBdr>
          <w:divsChild>
            <w:div w:id="20738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81966">
      <w:bodyDiv w:val="1"/>
      <w:marLeft w:val="0"/>
      <w:marRight w:val="0"/>
      <w:marTop w:val="0"/>
      <w:marBottom w:val="0"/>
      <w:divBdr>
        <w:top w:val="none" w:sz="0" w:space="0" w:color="auto"/>
        <w:left w:val="none" w:sz="0" w:space="0" w:color="auto"/>
        <w:bottom w:val="none" w:sz="0" w:space="0" w:color="auto"/>
        <w:right w:val="none" w:sz="0" w:space="0" w:color="auto"/>
      </w:divBdr>
      <w:divsChild>
        <w:div w:id="1002201668">
          <w:marLeft w:val="0"/>
          <w:marRight w:val="0"/>
          <w:marTop w:val="0"/>
          <w:marBottom w:val="0"/>
          <w:divBdr>
            <w:top w:val="none" w:sz="0" w:space="0" w:color="auto"/>
            <w:left w:val="none" w:sz="0" w:space="0" w:color="auto"/>
            <w:bottom w:val="none" w:sz="0" w:space="0" w:color="auto"/>
            <w:right w:val="none" w:sz="0" w:space="0" w:color="auto"/>
          </w:divBdr>
          <w:divsChild>
            <w:div w:id="159509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1242">
      <w:bodyDiv w:val="1"/>
      <w:marLeft w:val="0"/>
      <w:marRight w:val="0"/>
      <w:marTop w:val="0"/>
      <w:marBottom w:val="0"/>
      <w:divBdr>
        <w:top w:val="none" w:sz="0" w:space="0" w:color="auto"/>
        <w:left w:val="none" w:sz="0" w:space="0" w:color="auto"/>
        <w:bottom w:val="none" w:sz="0" w:space="0" w:color="auto"/>
        <w:right w:val="none" w:sz="0" w:space="0" w:color="auto"/>
      </w:divBdr>
    </w:div>
    <w:div w:id="1986086233">
      <w:bodyDiv w:val="1"/>
      <w:marLeft w:val="0"/>
      <w:marRight w:val="0"/>
      <w:marTop w:val="0"/>
      <w:marBottom w:val="0"/>
      <w:divBdr>
        <w:top w:val="none" w:sz="0" w:space="0" w:color="auto"/>
        <w:left w:val="none" w:sz="0" w:space="0" w:color="auto"/>
        <w:bottom w:val="none" w:sz="0" w:space="0" w:color="auto"/>
        <w:right w:val="none" w:sz="0" w:space="0" w:color="auto"/>
      </w:divBdr>
      <w:divsChild>
        <w:div w:id="982850345">
          <w:marLeft w:val="0"/>
          <w:marRight w:val="0"/>
          <w:marTop w:val="0"/>
          <w:marBottom w:val="0"/>
          <w:divBdr>
            <w:top w:val="none" w:sz="0" w:space="0" w:color="auto"/>
            <w:left w:val="none" w:sz="0" w:space="0" w:color="auto"/>
            <w:bottom w:val="none" w:sz="0" w:space="0" w:color="auto"/>
            <w:right w:val="none" w:sz="0" w:space="0" w:color="auto"/>
          </w:divBdr>
          <w:divsChild>
            <w:div w:id="20290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8439">
      <w:bodyDiv w:val="1"/>
      <w:marLeft w:val="0"/>
      <w:marRight w:val="0"/>
      <w:marTop w:val="0"/>
      <w:marBottom w:val="0"/>
      <w:divBdr>
        <w:top w:val="none" w:sz="0" w:space="0" w:color="auto"/>
        <w:left w:val="none" w:sz="0" w:space="0" w:color="auto"/>
        <w:bottom w:val="none" w:sz="0" w:space="0" w:color="auto"/>
        <w:right w:val="none" w:sz="0" w:space="0" w:color="auto"/>
      </w:divBdr>
      <w:divsChild>
        <w:div w:id="1811053490">
          <w:marLeft w:val="0"/>
          <w:marRight w:val="0"/>
          <w:marTop w:val="0"/>
          <w:marBottom w:val="0"/>
          <w:divBdr>
            <w:top w:val="none" w:sz="0" w:space="0" w:color="auto"/>
            <w:left w:val="none" w:sz="0" w:space="0" w:color="auto"/>
            <w:bottom w:val="none" w:sz="0" w:space="0" w:color="auto"/>
            <w:right w:val="none" w:sz="0" w:space="0" w:color="auto"/>
          </w:divBdr>
          <w:divsChild>
            <w:div w:id="1602910461">
              <w:marLeft w:val="0"/>
              <w:marRight w:val="0"/>
              <w:marTop w:val="0"/>
              <w:marBottom w:val="0"/>
              <w:divBdr>
                <w:top w:val="none" w:sz="0" w:space="0" w:color="auto"/>
                <w:left w:val="none" w:sz="0" w:space="0" w:color="auto"/>
                <w:bottom w:val="none" w:sz="0" w:space="0" w:color="auto"/>
                <w:right w:val="none" w:sz="0" w:space="0" w:color="auto"/>
              </w:divBdr>
            </w:div>
            <w:div w:id="663434799">
              <w:marLeft w:val="0"/>
              <w:marRight w:val="0"/>
              <w:marTop w:val="0"/>
              <w:marBottom w:val="0"/>
              <w:divBdr>
                <w:top w:val="none" w:sz="0" w:space="0" w:color="auto"/>
                <w:left w:val="none" w:sz="0" w:space="0" w:color="auto"/>
                <w:bottom w:val="none" w:sz="0" w:space="0" w:color="auto"/>
                <w:right w:val="none" w:sz="0" w:space="0" w:color="auto"/>
              </w:divBdr>
            </w:div>
            <w:div w:id="1157838927">
              <w:marLeft w:val="0"/>
              <w:marRight w:val="0"/>
              <w:marTop w:val="0"/>
              <w:marBottom w:val="0"/>
              <w:divBdr>
                <w:top w:val="none" w:sz="0" w:space="0" w:color="auto"/>
                <w:left w:val="none" w:sz="0" w:space="0" w:color="auto"/>
                <w:bottom w:val="none" w:sz="0" w:space="0" w:color="auto"/>
                <w:right w:val="none" w:sz="0" w:space="0" w:color="auto"/>
              </w:divBdr>
            </w:div>
            <w:div w:id="1111583270">
              <w:marLeft w:val="0"/>
              <w:marRight w:val="0"/>
              <w:marTop w:val="0"/>
              <w:marBottom w:val="0"/>
              <w:divBdr>
                <w:top w:val="none" w:sz="0" w:space="0" w:color="auto"/>
                <w:left w:val="none" w:sz="0" w:space="0" w:color="auto"/>
                <w:bottom w:val="none" w:sz="0" w:space="0" w:color="auto"/>
                <w:right w:val="none" w:sz="0" w:space="0" w:color="auto"/>
              </w:divBdr>
            </w:div>
            <w:div w:id="1719544839">
              <w:marLeft w:val="0"/>
              <w:marRight w:val="0"/>
              <w:marTop w:val="0"/>
              <w:marBottom w:val="0"/>
              <w:divBdr>
                <w:top w:val="none" w:sz="0" w:space="0" w:color="auto"/>
                <w:left w:val="none" w:sz="0" w:space="0" w:color="auto"/>
                <w:bottom w:val="none" w:sz="0" w:space="0" w:color="auto"/>
                <w:right w:val="none" w:sz="0" w:space="0" w:color="auto"/>
              </w:divBdr>
            </w:div>
            <w:div w:id="433942163">
              <w:marLeft w:val="0"/>
              <w:marRight w:val="0"/>
              <w:marTop w:val="0"/>
              <w:marBottom w:val="0"/>
              <w:divBdr>
                <w:top w:val="none" w:sz="0" w:space="0" w:color="auto"/>
                <w:left w:val="none" w:sz="0" w:space="0" w:color="auto"/>
                <w:bottom w:val="none" w:sz="0" w:space="0" w:color="auto"/>
                <w:right w:val="none" w:sz="0" w:space="0" w:color="auto"/>
              </w:divBdr>
            </w:div>
            <w:div w:id="40495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80059">
      <w:bodyDiv w:val="1"/>
      <w:marLeft w:val="0"/>
      <w:marRight w:val="0"/>
      <w:marTop w:val="0"/>
      <w:marBottom w:val="0"/>
      <w:divBdr>
        <w:top w:val="none" w:sz="0" w:space="0" w:color="auto"/>
        <w:left w:val="none" w:sz="0" w:space="0" w:color="auto"/>
        <w:bottom w:val="none" w:sz="0" w:space="0" w:color="auto"/>
        <w:right w:val="none" w:sz="0" w:space="0" w:color="auto"/>
      </w:divBdr>
      <w:divsChild>
        <w:div w:id="129136131">
          <w:marLeft w:val="0"/>
          <w:marRight w:val="0"/>
          <w:marTop w:val="0"/>
          <w:marBottom w:val="0"/>
          <w:divBdr>
            <w:top w:val="none" w:sz="0" w:space="0" w:color="auto"/>
            <w:left w:val="none" w:sz="0" w:space="0" w:color="auto"/>
            <w:bottom w:val="none" w:sz="0" w:space="0" w:color="auto"/>
            <w:right w:val="none" w:sz="0" w:space="0" w:color="auto"/>
          </w:divBdr>
          <w:divsChild>
            <w:div w:id="1220096012">
              <w:marLeft w:val="0"/>
              <w:marRight w:val="0"/>
              <w:marTop w:val="0"/>
              <w:marBottom w:val="0"/>
              <w:divBdr>
                <w:top w:val="none" w:sz="0" w:space="0" w:color="auto"/>
                <w:left w:val="none" w:sz="0" w:space="0" w:color="auto"/>
                <w:bottom w:val="none" w:sz="0" w:space="0" w:color="auto"/>
                <w:right w:val="none" w:sz="0" w:space="0" w:color="auto"/>
              </w:divBdr>
            </w:div>
            <w:div w:id="1381709538">
              <w:marLeft w:val="0"/>
              <w:marRight w:val="0"/>
              <w:marTop w:val="0"/>
              <w:marBottom w:val="0"/>
              <w:divBdr>
                <w:top w:val="none" w:sz="0" w:space="0" w:color="auto"/>
                <w:left w:val="none" w:sz="0" w:space="0" w:color="auto"/>
                <w:bottom w:val="none" w:sz="0" w:space="0" w:color="auto"/>
                <w:right w:val="none" w:sz="0" w:space="0" w:color="auto"/>
              </w:divBdr>
            </w:div>
            <w:div w:id="1930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3009">
      <w:bodyDiv w:val="1"/>
      <w:marLeft w:val="0"/>
      <w:marRight w:val="0"/>
      <w:marTop w:val="0"/>
      <w:marBottom w:val="0"/>
      <w:divBdr>
        <w:top w:val="none" w:sz="0" w:space="0" w:color="auto"/>
        <w:left w:val="none" w:sz="0" w:space="0" w:color="auto"/>
        <w:bottom w:val="none" w:sz="0" w:space="0" w:color="auto"/>
        <w:right w:val="none" w:sz="0" w:space="0" w:color="auto"/>
      </w:divBdr>
    </w:div>
    <w:div w:id="2054382334">
      <w:bodyDiv w:val="1"/>
      <w:marLeft w:val="0"/>
      <w:marRight w:val="0"/>
      <w:marTop w:val="0"/>
      <w:marBottom w:val="0"/>
      <w:divBdr>
        <w:top w:val="none" w:sz="0" w:space="0" w:color="auto"/>
        <w:left w:val="none" w:sz="0" w:space="0" w:color="auto"/>
        <w:bottom w:val="none" w:sz="0" w:space="0" w:color="auto"/>
        <w:right w:val="none" w:sz="0" w:space="0" w:color="auto"/>
      </w:divBdr>
      <w:divsChild>
        <w:div w:id="727069873">
          <w:marLeft w:val="0"/>
          <w:marRight w:val="0"/>
          <w:marTop w:val="0"/>
          <w:marBottom w:val="0"/>
          <w:divBdr>
            <w:top w:val="none" w:sz="0" w:space="0" w:color="auto"/>
            <w:left w:val="none" w:sz="0" w:space="0" w:color="auto"/>
            <w:bottom w:val="none" w:sz="0" w:space="0" w:color="auto"/>
            <w:right w:val="none" w:sz="0" w:space="0" w:color="auto"/>
          </w:divBdr>
          <w:divsChild>
            <w:div w:id="15064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8074">
      <w:bodyDiv w:val="1"/>
      <w:marLeft w:val="0"/>
      <w:marRight w:val="0"/>
      <w:marTop w:val="0"/>
      <w:marBottom w:val="0"/>
      <w:divBdr>
        <w:top w:val="none" w:sz="0" w:space="0" w:color="auto"/>
        <w:left w:val="none" w:sz="0" w:space="0" w:color="auto"/>
        <w:bottom w:val="none" w:sz="0" w:space="0" w:color="auto"/>
        <w:right w:val="none" w:sz="0" w:space="0" w:color="auto"/>
      </w:divBdr>
      <w:divsChild>
        <w:div w:id="2016833687">
          <w:marLeft w:val="0"/>
          <w:marRight w:val="0"/>
          <w:marTop w:val="0"/>
          <w:marBottom w:val="0"/>
          <w:divBdr>
            <w:top w:val="none" w:sz="0" w:space="0" w:color="auto"/>
            <w:left w:val="none" w:sz="0" w:space="0" w:color="auto"/>
            <w:bottom w:val="none" w:sz="0" w:space="0" w:color="auto"/>
            <w:right w:val="none" w:sz="0" w:space="0" w:color="auto"/>
          </w:divBdr>
          <w:divsChild>
            <w:div w:id="1743601962">
              <w:marLeft w:val="0"/>
              <w:marRight w:val="0"/>
              <w:marTop w:val="0"/>
              <w:marBottom w:val="0"/>
              <w:divBdr>
                <w:top w:val="none" w:sz="0" w:space="0" w:color="auto"/>
                <w:left w:val="none" w:sz="0" w:space="0" w:color="auto"/>
                <w:bottom w:val="none" w:sz="0" w:space="0" w:color="auto"/>
                <w:right w:val="none" w:sz="0" w:space="0" w:color="auto"/>
              </w:divBdr>
            </w:div>
            <w:div w:id="374503795">
              <w:marLeft w:val="0"/>
              <w:marRight w:val="0"/>
              <w:marTop w:val="0"/>
              <w:marBottom w:val="0"/>
              <w:divBdr>
                <w:top w:val="none" w:sz="0" w:space="0" w:color="auto"/>
                <w:left w:val="none" w:sz="0" w:space="0" w:color="auto"/>
                <w:bottom w:val="none" w:sz="0" w:space="0" w:color="auto"/>
                <w:right w:val="none" w:sz="0" w:space="0" w:color="auto"/>
              </w:divBdr>
            </w:div>
            <w:div w:id="16270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5484">
      <w:bodyDiv w:val="1"/>
      <w:marLeft w:val="0"/>
      <w:marRight w:val="0"/>
      <w:marTop w:val="0"/>
      <w:marBottom w:val="0"/>
      <w:divBdr>
        <w:top w:val="none" w:sz="0" w:space="0" w:color="auto"/>
        <w:left w:val="none" w:sz="0" w:space="0" w:color="auto"/>
        <w:bottom w:val="none" w:sz="0" w:space="0" w:color="auto"/>
        <w:right w:val="none" w:sz="0" w:space="0" w:color="auto"/>
      </w:divBdr>
      <w:divsChild>
        <w:div w:id="1467972893">
          <w:marLeft w:val="0"/>
          <w:marRight w:val="0"/>
          <w:marTop w:val="0"/>
          <w:marBottom w:val="0"/>
          <w:divBdr>
            <w:top w:val="none" w:sz="0" w:space="0" w:color="auto"/>
            <w:left w:val="none" w:sz="0" w:space="0" w:color="auto"/>
            <w:bottom w:val="none" w:sz="0" w:space="0" w:color="auto"/>
            <w:right w:val="none" w:sz="0" w:space="0" w:color="auto"/>
          </w:divBdr>
          <w:divsChild>
            <w:div w:id="94430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12124">
      <w:bodyDiv w:val="1"/>
      <w:marLeft w:val="0"/>
      <w:marRight w:val="0"/>
      <w:marTop w:val="0"/>
      <w:marBottom w:val="0"/>
      <w:divBdr>
        <w:top w:val="none" w:sz="0" w:space="0" w:color="auto"/>
        <w:left w:val="none" w:sz="0" w:space="0" w:color="auto"/>
        <w:bottom w:val="none" w:sz="0" w:space="0" w:color="auto"/>
        <w:right w:val="none" w:sz="0" w:space="0" w:color="auto"/>
      </w:divBdr>
      <w:divsChild>
        <w:div w:id="996954007">
          <w:marLeft w:val="0"/>
          <w:marRight w:val="0"/>
          <w:marTop w:val="0"/>
          <w:marBottom w:val="0"/>
          <w:divBdr>
            <w:top w:val="none" w:sz="0" w:space="0" w:color="auto"/>
            <w:left w:val="none" w:sz="0" w:space="0" w:color="auto"/>
            <w:bottom w:val="none" w:sz="0" w:space="0" w:color="auto"/>
            <w:right w:val="none" w:sz="0" w:space="0" w:color="auto"/>
          </w:divBdr>
          <w:divsChild>
            <w:div w:id="165556401">
              <w:marLeft w:val="0"/>
              <w:marRight w:val="0"/>
              <w:marTop w:val="0"/>
              <w:marBottom w:val="0"/>
              <w:divBdr>
                <w:top w:val="none" w:sz="0" w:space="0" w:color="auto"/>
                <w:left w:val="none" w:sz="0" w:space="0" w:color="auto"/>
                <w:bottom w:val="none" w:sz="0" w:space="0" w:color="auto"/>
                <w:right w:val="none" w:sz="0" w:space="0" w:color="auto"/>
              </w:divBdr>
            </w:div>
            <w:div w:id="8483434">
              <w:marLeft w:val="0"/>
              <w:marRight w:val="0"/>
              <w:marTop w:val="0"/>
              <w:marBottom w:val="0"/>
              <w:divBdr>
                <w:top w:val="none" w:sz="0" w:space="0" w:color="auto"/>
                <w:left w:val="none" w:sz="0" w:space="0" w:color="auto"/>
                <w:bottom w:val="none" w:sz="0" w:space="0" w:color="auto"/>
                <w:right w:val="none" w:sz="0" w:space="0" w:color="auto"/>
              </w:divBdr>
            </w:div>
            <w:div w:id="132528941">
              <w:marLeft w:val="0"/>
              <w:marRight w:val="0"/>
              <w:marTop w:val="0"/>
              <w:marBottom w:val="0"/>
              <w:divBdr>
                <w:top w:val="none" w:sz="0" w:space="0" w:color="auto"/>
                <w:left w:val="none" w:sz="0" w:space="0" w:color="auto"/>
                <w:bottom w:val="none" w:sz="0" w:space="0" w:color="auto"/>
                <w:right w:val="none" w:sz="0" w:space="0" w:color="auto"/>
              </w:divBdr>
            </w:div>
            <w:div w:id="1013383515">
              <w:marLeft w:val="0"/>
              <w:marRight w:val="0"/>
              <w:marTop w:val="0"/>
              <w:marBottom w:val="0"/>
              <w:divBdr>
                <w:top w:val="none" w:sz="0" w:space="0" w:color="auto"/>
                <w:left w:val="none" w:sz="0" w:space="0" w:color="auto"/>
                <w:bottom w:val="none" w:sz="0" w:space="0" w:color="auto"/>
                <w:right w:val="none" w:sz="0" w:space="0" w:color="auto"/>
              </w:divBdr>
            </w:div>
            <w:div w:id="190991916">
              <w:marLeft w:val="0"/>
              <w:marRight w:val="0"/>
              <w:marTop w:val="0"/>
              <w:marBottom w:val="0"/>
              <w:divBdr>
                <w:top w:val="none" w:sz="0" w:space="0" w:color="auto"/>
                <w:left w:val="none" w:sz="0" w:space="0" w:color="auto"/>
                <w:bottom w:val="none" w:sz="0" w:space="0" w:color="auto"/>
                <w:right w:val="none" w:sz="0" w:space="0" w:color="auto"/>
              </w:divBdr>
            </w:div>
            <w:div w:id="403643467">
              <w:marLeft w:val="0"/>
              <w:marRight w:val="0"/>
              <w:marTop w:val="0"/>
              <w:marBottom w:val="0"/>
              <w:divBdr>
                <w:top w:val="none" w:sz="0" w:space="0" w:color="auto"/>
                <w:left w:val="none" w:sz="0" w:space="0" w:color="auto"/>
                <w:bottom w:val="none" w:sz="0" w:space="0" w:color="auto"/>
                <w:right w:val="none" w:sz="0" w:space="0" w:color="auto"/>
              </w:divBdr>
            </w:div>
            <w:div w:id="18895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813">
      <w:bodyDiv w:val="1"/>
      <w:marLeft w:val="0"/>
      <w:marRight w:val="0"/>
      <w:marTop w:val="0"/>
      <w:marBottom w:val="0"/>
      <w:divBdr>
        <w:top w:val="none" w:sz="0" w:space="0" w:color="auto"/>
        <w:left w:val="none" w:sz="0" w:space="0" w:color="auto"/>
        <w:bottom w:val="none" w:sz="0" w:space="0" w:color="auto"/>
        <w:right w:val="none" w:sz="0" w:space="0" w:color="auto"/>
      </w:divBdr>
    </w:div>
    <w:div w:id="2085684764">
      <w:bodyDiv w:val="1"/>
      <w:marLeft w:val="0"/>
      <w:marRight w:val="0"/>
      <w:marTop w:val="0"/>
      <w:marBottom w:val="0"/>
      <w:divBdr>
        <w:top w:val="none" w:sz="0" w:space="0" w:color="auto"/>
        <w:left w:val="none" w:sz="0" w:space="0" w:color="auto"/>
        <w:bottom w:val="none" w:sz="0" w:space="0" w:color="auto"/>
        <w:right w:val="none" w:sz="0" w:space="0" w:color="auto"/>
      </w:divBdr>
    </w:div>
    <w:div w:id="2098407389">
      <w:bodyDiv w:val="1"/>
      <w:marLeft w:val="0"/>
      <w:marRight w:val="0"/>
      <w:marTop w:val="0"/>
      <w:marBottom w:val="0"/>
      <w:divBdr>
        <w:top w:val="none" w:sz="0" w:space="0" w:color="auto"/>
        <w:left w:val="none" w:sz="0" w:space="0" w:color="auto"/>
        <w:bottom w:val="none" w:sz="0" w:space="0" w:color="auto"/>
        <w:right w:val="none" w:sz="0" w:space="0" w:color="auto"/>
      </w:divBdr>
    </w:div>
    <w:div w:id="2101756342">
      <w:bodyDiv w:val="1"/>
      <w:marLeft w:val="0"/>
      <w:marRight w:val="0"/>
      <w:marTop w:val="0"/>
      <w:marBottom w:val="0"/>
      <w:divBdr>
        <w:top w:val="none" w:sz="0" w:space="0" w:color="auto"/>
        <w:left w:val="none" w:sz="0" w:space="0" w:color="auto"/>
        <w:bottom w:val="none" w:sz="0" w:space="0" w:color="auto"/>
        <w:right w:val="none" w:sz="0" w:space="0" w:color="auto"/>
      </w:divBdr>
    </w:div>
    <w:div w:id="2104720396">
      <w:bodyDiv w:val="1"/>
      <w:marLeft w:val="0"/>
      <w:marRight w:val="0"/>
      <w:marTop w:val="0"/>
      <w:marBottom w:val="0"/>
      <w:divBdr>
        <w:top w:val="none" w:sz="0" w:space="0" w:color="auto"/>
        <w:left w:val="none" w:sz="0" w:space="0" w:color="auto"/>
        <w:bottom w:val="none" w:sz="0" w:space="0" w:color="auto"/>
        <w:right w:val="none" w:sz="0" w:space="0" w:color="auto"/>
      </w:divBdr>
      <w:divsChild>
        <w:div w:id="649557030">
          <w:marLeft w:val="0"/>
          <w:marRight w:val="0"/>
          <w:marTop w:val="0"/>
          <w:marBottom w:val="0"/>
          <w:divBdr>
            <w:top w:val="none" w:sz="0" w:space="0" w:color="auto"/>
            <w:left w:val="none" w:sz="0" w:space="0" w:color="auto"/>
            <w:bottom w:val="none" w:sz="0" w:space="0" w:color="auto"/>
            <w:right w:val="none" w:sz="0" w:space="0" w:color="auto"/>
          </w:divBdr>
          <w:divsChild>
            <w:div w:id="182447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82190">
      <w:bodyDiv w:val="1"/>
      <w:marLeft w:val="0"/>
      <w:marRight w:val="0"/>
      <w:marTop w:val="0"/>
      <w:marBottom w:val="0"/>
      <w:divBdr>
        <w:top w:val="none" w:sz="0" w:space="0" w:color="auto"/>
        <w:left w:val="none" w:sz="0" w:space="0" w:color="auto"/>
        <w:bottom w:val="none" w:sz="0" w:space="0" w:color="auto"/>
        <w:right w:val="none" w:sz="0" w:space="0" w:color="auto"/>
      </w:divBdr>
    </w:div>
    <w:div w:id="2115779090">
      <w:bodyDiv w:val="1"/>
      <w:marLeft w:val="0"/>
      <w:marRight w:val="0"/>
      <w:marTop w:val="0"/>
      <w:marBottom w:val="0"/>
      <w:divBdr>
        <w:top w:val="none" w:sz="0" w:space="0" w:color="auto"/>
        <w:left w:val="none" w:sz="0" w:space="0" w:color="auto"/>
        <w:bottom w:val="none" w:sz="0" w:space="0" w:color="auto"/>
        <w:right w:val="none" w:sz="0" w:space="0" w:color="auto"/>
      </w:divBdr>
      <w:divsChild>
        <w:div w:id="763916446">
          <w:marLeft w:val="0"/>
          <w:marRight w:val="0"/>
          <w:marTop w:val="0"/>
          <w:marBottom w:val="0"/>
          <w:divBdr>
            <w:top w:val="none" w:sz="0" w:space="0" w:color="auto"/>
            <w:left w:val="none" w:sz="0" w:space="0" w:color="auto"/>
            <w:bottom w:val="none" w:sz="0" w:space="0" w:color="auto"/>
            <w:right w:val="none" w:sz="0" w:space="0" w:color="auto"/>
          </w:divBdr>
          <w:divsChild>
            <w:div w:id="173843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2308">
      <w:bodyDiv w:val="1"/>
      <w:marLeft w:val="0"/>
      <w:marRight w:val="0"/>
      <w:marTop w:val="0"/>
      <w:marBottom w:val="0"/>
      <w:divBdr>
        <w:top w:val="none" w:sz="0" w:space="0" w:color="auto"/>
        <w:left w:val="none" w:sz="0" w:space="0" w:color="auto"/>
        <w:bottom w:val="none" w:sz="0" w:space="0" w:color="auto"/>
        <w:right w:val="none" w:sz="0" w:space="0" w:color="auto"/>
      </w:divBdr>
    </w:div>
    <w:div w:id="2127460111">
      <w:bodyDiv w:val="1"/>
      <w:marLeft w:val="0"/>
      <w:marRight w:val="0"/>
      <w:marTop w:val="0"/>
      <w:marBottom w:val="0"/>
      <w:divBdr>
        <w:top w:val="none" w:sz="0" w:space="0" w:color="auto"/>
        <w:left w:val="none" w:sz="0" w:space="0" w:color="auto"/>
        <w:bottom w:val="none" w:sz="0" w:space="0" w:color="auto"/>
        <w:right w:val="none" w:sz="0" w:space="0" w:color="auto"/>
      </w:divBdr>
      <w:divsChild>
        <w:div w:id="15547026">
          <w:marLeft w:val="0"/>
          <w:marRight w:val="0"/>
          <w:marTop w:val="0"/>
          <w:marBottom w:val="0"/>
          <w:divBdr>
            <w:top w:val="none" w:sz="0" w:space="0" w:color="auto"/>
            <w:left w:val="none" w:sz="0" w:space="0" w:color="auto"/>
            <w:bottom w:val="none" w:sz="0" w:space="0" w:color="auto"/>
            <w:right w:val="none" w:sz="0" w:space="0" w:color="auto"/>
          </w:divBdr>
          <w:divsChild>
            <w:div w:id="7983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21193">
      <w:bodyDiv w:val="1"/>
      <w:marLeft w:val="0"/>
      <w:marRight w:val="0"/>
      <w:marTop w:val="0"/>
      <w:marBottom w:val="0"/>
      <w:divBdr>
        <w:top w:val="none" w:sz="0" w:space="0" w:color="auto"/>
        <w:left w:val="none" w:sz="0" w:space="0" w:color="auto"/>
        <w:bottom w:val="none" w:sz="0" w:space="0" w:color="auto"/>
        <w:right w:val="none" w:sz="0" w:space="0" w:color="auto"/>
      </w:divBdr>
      <w:divsChild>
        <w:div w:id="313871242">
          <w:marLeft w:val="0"/>
          <w:marRight w:val="0"/>
          <w:marTop w:val="0"/>
          <w:marBottom w:val="0"/>
          <w:divBdr>
            <w:top w:val="none" w:sz="0" w:space="0" w:color="auto"/>
            <w:left w:val="none" w:sz="0" w:space="0" w:color="auto"/>
            <w:bottom w:val="none" w:sz="0" w:space="0" w:color="auto"/>
            <w:right w:val="none" w:sz="0" w:space="0" w:color="auto"/>
          </w:divBdr>
          <w:divsChild>
            <w:div w:id="29761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s://www.mgt-commerce.com/tutorial/how-to-configure-magento-2-to-use-redis/" TargetMode="External"/><Relationship Id="rId18" Type="http://schemas.openxmlformats.org/officeDocument/2006/relationships/hyperlink" Target="https://developer.adobe.com/commerce/frontend-core/guide/layouts/types/" TargetMode="External"/><Relationship Id="rId26" Type="http://schemas.openxmlformats.org/officeDocument/2006/relationships/hyperlink" Target="https://www.magetop.com/blog/how-to-transfer-magento-2-site-from-localhost-to-server/" TargetMode="External"/><Relationship Id="rId3" Type="http://schemas.openxmlformats.org/officeDocument/2006/relationships/hyperlink" Target="https://magento.stackexchange.com/questions/138155/magento-2-what-is-difference-between-cache-clean-cache-flush" TargetMode="External"/><Relationship Id="rId21" Type="http://schemas.openxmlformats.org/officeDocument/2006/relationships/hyperlink" Target="https://developer.adobe.com/commerce/frontend-core/guide/layouts/types/" TargetMode="External"/><Relationship Id="rId34" Type="http://schemas.openxmlformats.org/officeDocument/2006/relationships/hyperlink" Target="https://techcommunity.microsoft.com/t5/windows-11/how-to-block-a-program-from-accessing-the-internet-windows-11/m-p/2772951" TargetMode="External"/><Relationship Id="rId7" Type="http://schemas.openxmlformats.org/officeDocument/2006/relationships/hyperlink" Target="https://learn.microsoft.com/en-us/microsoft-edge/devtools-guide-chromium/javascript/source-maps" TargetMode="External"/><Relationship Id="rId12" Type="http://schemas.openxmlformats.org/officeDocument/2006/relationships/hyperlink" Target="https://www.mgt-commerce.com/tutorial/magento-2-admin-session-lifetime/" TargetMode="External"/><Relationship Id="rId17" Type="http://schemas.openxmlformats.org/officeDocument/2006/relationships/hyperlink" Target="https://bsscommerce.com/blog/magento-2-image-sizes/" TargetMode="External"/><Relationship Id="rId25" Type="http://schemas.openxmlformats.org/officeDocument/2006/relationships/hyperlink" Target="https://lingarogroup.com/blog/how-does-elastic-search-work-with-magento" TargetMode="External"/><Relationship Id="rId33" Type="http://schemas.openxmlformats.org/officeDocument/2006/relationships/hyperlink" Target="https://www.atlassian.com/git/tutorials/rewriting-history" TargetMode="External"/><Relationship Id="rId2" Type="http://schemas.openxmlformats.org/officeDocument/2006/relationships/hyperlink" Target="https://magento.stackexchange.com/questions/255890/images-are-not-displaying-after-installation-of-sample-data-in-magento-2-3" TargetMode="External"/><Relationship Id="rId16" Type="http://schemas.openxmlformats.org/officeDocument/2006/relationships/hyperlink" Target="https://lesscss.org/less-preview/" TargetMode="External"/><Relationship Id="rId20" Type="http://schemas.openxmlformats.org/officeDocument/2006/relationships/hyperlink" Target="https://developer.adobe.com/commerce/frontend-core/guide/layouts/types/" TargetMode="External"/><Relationship Id="rId29" Type="http://schemas.openxmlformats.org/officeDocument/2006/relationships/hyperlink" Target="https://shzhangji.com/blog/2022/08/31/configure-git-line-endings-across-oses/" TargetMode="External"/><Relationship Id="rId1" Type="http://schemas.openxmlformats.org/officeDocument/2006/relationships/hyperlink" Target="https://experienceleague.adobe.com/en/docs/commerce-operations/installation-guide/next-steps/sample-data/remove-or-update" TargetMode="External"/><Relationship Id="rId6" Type="http://schemas.openxmlformats.org/officeDocument/2006/relationships/hyperlink" Target="https://magento.stackexchange.com/questions/246955/when-i-set-client-side-less-compilation-shows-me-error" TargetMode="External"/><Relationship Id="rId11" Type="http://schemas.openxmlformats.org/officeDocument/2006/relationships/hyperlink" Target="https://stackoverflow.com/questions/97875/rm-rf-equivalent-for-windows" TargetMode="External"/><Relationship Id="rId24" Type="http://schemas.openxmlformats.org/officeDocument/2006/relationships/hyperlink" Target="https://developer.adobe.com/commerce/frontend-core/guide/layouts/xml-instructions/" TargetMode="External"/><Relationship Id="rId32" Type="http://schemas.openxmlformats.org/officeDocument/2006/relationships/hyperlink" Target="https://stackoverflow.com/questions/1967967/git-command-to-display-head-commit-id" TargetMode="External"/><Relationship Id="rId5" Type="http://schemas.openxmlformats.org/officeDocument/2006/relationships/hyperlink" Target="https://magento.stackexchange.com/questions/319156/enabling-client-side-less-compilation-breaks-everything-getting-404-errors-and" TargetMode="External"/><Relationship Id="rId15" Type="http://schemas.openxmlformats.org/officeDocument/2006/relationships/hyperlink" Target="https://lesscss.org/usage/" TargetMode="External"/><Relationship Id="rId23" Type="http://schemas.openxmlformats.org/officeDocument/2006/relationships/hyperlink" Target="https://developer.adobe.com/commerce/frontend-core/guide/layouts/product-layouts/" TargetMode="External"/><Relationship Id="rId28" Type="http://schemas.openxmlformats.org/officeDocument/2006/relationships/hyperlink" Target="https://git-scm.com/docs/git-rm" TargetMode="External"/><Relationship Id="rId10" Type="http://schemas.openxmlformats.org/officeDocument/2006/relationships/hyperlink" Target="https://amasty.com/knowledge-base/magento-2-deploy-static-content.html" TargetMode="External"/><Relationship Id="rId19" Type="http://schemas.openxmlformats.org/officeDocument/2006/relationships/hyperlink" Target="https://developer.adobe.com/commerce/frontend-core/guide/layouts/types/" TargetMode="External"/><Relationship Id="rId31" Type="http://schemas.openxmlformats.org/officeDocument/2006/relationships/hyperlink" Target="https://www.theserverside.com/blog/Coffee-Talk-Java-News-Stories-and-Opinions/delete-local-git-branch-origin-force-merge-all" TargetMode="External"/><Relationship Id="rId4" Type="http://schemas.openxmlformats.org/officeDocument/2006/relationships/hyperlink" Target="https://experienceleague.adobe.com/en/docs/commerce-operations/configuration-guide/cli/manage-cache" TargetMode="External"/><Relationship Id="rId9" Type="http://schemas.openxmlformats.org/officeDocument/2006/relationships/hyperlink" Target="https://www.mageplaza.com/kb/how-flush-enable-disable-cache.html" TargetMode="External"/><Relationship Id="rId14" Type="http://schemas.openxmlformats.org/officeDocument/2006/relationships/hyperlink" Target="https://magento.stackexchange.com/questions/293601/how-to-change-number-of-items-in-a-row-magento-2" TargetMode="External"/><Relationship Id="rId22" Type="http://schemas.openxmlformats.org/officeDocument/2006/relationships/hyperlink" Target="https://community.magento.com/t5/Magento-2-x-PWA-Theming-Layout/Reference-block-and-reference-container/td-p/457314" TargetMode="External"/><Relationship Id="rId27" Type="http://schemas.openxmlformats.org/officeDocument/2006/relationships/hyperlink" Target="https://git-scm.com/docs/git-commit" TargetMode="External"/><Relationship Id="rId30" Type="http://schemas.openxmlformats.org/officeDocument/2006/relationships/hyperlink" Target="https://stackoverflow.com/questions/17628305/windows-git-warning-lf-will-be-replaced-by-crlf-is-that-warning-tail-backwar" TargetMode="External"/><Relationship Id="rId8" Type="http://schemas.openxmlformats.org/officeDocument/2006/relationships/hyperlink" Target="https://www.mageplaza.com/kb/10-cache-types-how-manage-cache-magento-2.html"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eveloper.adobe.com/commerce/frontend-core/guide/layouts/extend/" TargetMode="External"/><Relationship Id="rId21" Type="http://schemas.openxmlformats.org/officeDocument/2006/relationships/image" Target="media/image5.png"/><Relationship Id="rId63" Type="http://schemas.openxmlformats.org/officeDocument/2006/relationships/image" Target="media/image26.png"/><Relationship Id="rId159" Type="http://schemas.openxmlformats.org/officeDocument/2006/relationships/image" Target="media/image70.png"/><Relationship Id="rId170" Type="http://schemas.openxmlformats.org/officeDocument/2006/relationships/image" Target="media/image80.png"/><Relationship Id="rId226" Type="http://schemas.openxmlformats.org/officeDocument/2006/relationships/hyperlink" Target="https://commercemarketplace.adobe.com/catalogsearch/result/?q=language%20packs" TargetMode="External"/><Relationship Id="rId268" Type="http://schemas.openxmlformats.org/officeDocument/2006/relationships/image" Target="media/image137.png"/><Relationship Id="rId32" Type="http://schemas.openxmlformats.org/officeDocument/2006/relationships/hyperlink" Target="https://developer.adobe.com/commerce/frontend-core/guide/" TargetMode="External"/><Relationship Id="rId74" Type="http://schemas.openxmlformats.org/officeDocument/2006/relationships/hyperlink" Target="https://github.com/magento/magento2/blob/2.4/app/design/frontend/Magento/blank/web/css/styles-l.less" TargetMode="External"/><Relationship Id="rId128" Type="http://schemas.openxmlformats.org/officeDocument/2006/relationships/image" Target="media/image51.png"/><Relationship Id="rId5" Type="http://schemas.openxmlformats.org/officeDocument/2006/relationships/webSettings" Target="webSettings.xml"/><Relationship Id="rId181" Type="http://schemas.openxmlformats.org/officeDocument/2006/relationships/image" Target="media/image91.png"/><Relationship Id="rId237" Type="http://schemas.openxmlformats.org/officeDocument/2006/relationships/image" Target="media/image127.png"/><Relationship Id="rId279" Type="http://schemas.openxmlformats.org/officeDocument/2006/relationships/image" Target="media/image139.png"/><Relationship Id="rId43" Type="http://schemas.openxmlformats.org/officeDocument/2006/relationships/hyperlink" Target="https://developer.adobe.com/commerce/frontend-core/guide/css/ui-library/" TargetMode="External"/><Relationship Id="rId139" Type="http://schemas.openxmlformats.org/officeDocument/2006/relationships/hyperlink" Target="https://developer.adobe.com/commerce/frontend-core/guide/layouts/xml-instructions/" TargetMode="External"/><Relationship Id="rId290" Type="http://schemas.openxmlformats.org/officeDocument/2006/relationships/hyperlink" Target="https://developer.adobe.com/commerce/php/coding-standards/less/" TargetMode="External"/><Relationship Id="rId85" Type="http://schemas.openxmlformats.org/officeDocument/2006/relationships/image" Target="media/image34.png"/><Relationship Id="rId150" Type="http://schemas.openxmlformats.org/officeDocument/2006/relationships/image" Target="media/image62.png"/><Relationship Id="rId192" Type="http://schemas.openxmlformats.org/officeDocument/2006/relationships/image" Target="media/image102.png"/><Relationship Id="rId206" Type="http://schemas.openxmlformats.org/officeDocument/2006/relationships/image" Target="media/image116.png"/><Relationship Id="rId248" Type="http://schemas.openxmlformats.org/officeDocument/2006/relationships/image" Target="media/image130.png"/><Relationship Id="rId12" Type="http://schemas.openxmlformats.org/officeDocument/2006/relationships/comments" Target="comments.xml"/><Relationship Id="rId33" Type="http://schemas.openxmlformats.org/officeDocument/2006/relationships/image" Target="media/image12.png"/><Relationship Id="rId108" Type="http://schemas.openxmlformats.org/officeDocument/2006/relationships/image" Target="media/image43.png"/><Relationship Id="rId129" Type="http://schemas.openxmlformats.org/officeDocument/2006/relationships/hyperlink" Target="https://github.com/jerrylopez/vscode-magento2-snippets" TargetMode="External"/><Relationship Id="rId280" Type="http://schemas.openxmlformats.org/officeDocument/2006/relationships/hyperlink" Target="https://developer.adobe.com/commerce/frontend-core/guide/responsive-design/" TargetMode="External"/><Relationship Id="rId54" Type="http://schemas.openxmlformats.org/officeDocument/2006/relationships/hyperlink" Target="https://developer.adobe.com/commerce/frontend-core/guide/css/quickstart/customize-styles/" TargetMode="External"/><Relationship Id="rId75" Type="http://schemas.openxmlformats.org/officeDocument/2006/relationships/hyperlink" Target="https://github.com/magento/magento2/blob/2.4/app/design/frontend/Magento/blank/web/css/styles-m.less" TargetMode="External"/><Relationship Id="rId96" Type="http://schemas.openxmlformats.org/officeDocument/2006/relationships/hyperlink" Target="https://experienceleague.adobe.com/en/docs/commerce-operations/configuration-guide/cli/static-view/static-view-file-deployment" TargetMode="External"/><Relationship Id="rId140" Type="http://schemas.openxmlformats.org/officeDocument/2006/relationships/image" Target="media/image57.png"/><Relationship Id="rId161" Type="http://schemas.openxmlformats.org/officeDocument/2006/relationships/image" Target="media/image72.png"/><Relationship Id="rId182" Type="http://schemas.openxmlformats.org/officeDocument/2006/relationships/image" Target="media/image92.png"/><Relationship Id="rId217" Type="http://schemas.openxmlformats.org/officeDocument/2006/relationships/image" Target="media/image126.png"/><Relationship Id="rId6" Type="http://schemas.openxmlformats.org/officeDocument/2006/relationships/footnotes" Target="footnotes.xml"/><Relationship Id="rId238" Type="http://schemas.openxmlformats.org/officeDocument/2006/relationships/image" Target="media/image128.png"/><Relationship Id="rId259" Type="http://schemas.openxmlformats.org/officeDocument/2006/relationships/hyperlink" Target="https://nucleoapp.com/" TargetMode="External"/><Relationship Id="rId23" Type="http://schemas.openxmlformats.org/officeDocument/2006/relationships/image" Target="media/image6.png"/><Relationship Id="rId119" Type="http://schemas.openxmlformats.org/officeDocument/2006/relationships/hyperlink" Target="https://github.com/magento/magento2/tree/2.4/app/etc" TargetMode="External"/><Relationship Id="rId270" Type="http://schemas.openxmlformats.org/officeDocument/2006/relationships/hyperlink" Target="https://pagespeed.web.dev/?utm_source=psi&amp;utm_medium=redirect" TargetMode="External"/><Relationship Id="rId291" Type="http://schemas.openxmlformats.org/officeDocument/2006/relationships/hyperlink" Target="https://developer.adobe.com/commerce/php/coding-standards/less/" TargetMode="External"/><Relationship Id="rId44" Type="http://schemas.openxmlformats.org/officeDocument/2006/relationships/hyperlink" Target="https://github.com/magento/magento2/blob/2.4-develop/app/design/frontend/Magento/blank/web/css/styles-m.less" TargetMode="External"/><Relationship Id="rId65" Type="http://schemas.openxmlformats.org/officeDocument/2006/relationships/image" Target="media/image28.png"/><Relationship Id="rId86" Type="http://schemas.openxmlformats.org/officeDocument/2006/relationships/hyperlink" Target="https://developer.adobe.com/commerce/frontend-core/guide/responsive-design/mobile/" TargetMode="External"/><Relationship Id="rId130" Type="http://schemas.openxmlformats.org/officeDocument/2006/relationships/hyperlink" Target="https://github.com/jerrylopez/vscode-magento2-snippets" TargetMode="External"/><Relationship Id="rId151" Type="http://schemas.openxmlformats.org/officeDocument/2006/relationships/image" Target="media/image63.png"/><Relationship Id="rId172" Type="http://schemas.openxmlformats.org/officeDocument/2006/relationships/image" Target="media/image82.png"/><Relationship Id="rId193" Type="http://schemas.openxmlformats.org/officeDocument/2006/relationships/image" Target="media/image103.png"/><Relationship Id="rId207" Type="http://schemas.openxmlformats.org/officeDocument/2006/relationships/image" Target="media/image117.png"/><Relationship Id="rId228" Type="http://schemas.openxmlformats.org/officeDocument/2006/relationships/hyperlink" Target="https://experienceleague.adobe.com/en/docs/commerce-operations/configuration-guide/cli/localization" TargetMode="External"/><Relationship Id="rId249" Type="http://schemas.openxmlformats.org/officeDocument/2006/relationships/image" Target="media/image131.png"/><Relationship Id="rId13" Type="http://schemas.microsoft.com/office/2011/relationships/commentsExtended" Target="commentsExtended.xml"/><Relationship Id="rId109" Type="http://schemas.openxmlformats.org/officeDocument/2006/relationships/image" Target="media/image44.png"/><Relationship Id="rId260" Type="http://schemas.openxmlformats.org/officeDocument/2006/relationships/hyperlink" Target="https://icomoon.io/app/" TargetMode="External"/><Relationship Id="rId281" Type="http://schemas.openxmlformats.org/officeDocument/2006/relationships/hyperlink" Target="https://github.com/magento/magento2/blob/2.4/app/design/frontend/Magento/blank/web/css/styles-l.less" TargetMode="External"/><Relationship Id="rId34" Type="http://schemas.openxmlformats.org/officeDocument/2006/relationships/image" Target="media/image13.png"/><Relationship Id="rId55" Type="http://schemas.openxmlformats.org/officeDocument/2006/relationships/hyperlink" Target="https://developer.adobe.com/commerce/frontend-core/guide/css/quickstart/customize-styles/" TargetMode="External"/><Relationship Id="rId76" Type="http://schemas.openxmlformats.org/officeDocument/2006/relationships/hyperlink" Target="https://developer.adobe.com/commerce/frontend-core/guide/responsive-design/css/" TargetMode="External"/><Relationship Id="rId97" Type="http://schemas.openxmlformats.org/officeDocument/2006/relationships/hyperlink" Target="https://github.com/wikimedia/less.php" TargetMode="External"/><Relationship Id="rId120" Type="http://schemas.openxmlformats.org/officeDocument/2006/relationships/hyperlink" Target="https://developer.adobe.com/commerce/frontend-core/guide/layouts/xml-instructions/" TargetMode="External"/><Relationship Id="rId141" Type="http://schemas.openxmlformats.org/officeDocument/2006/relationships/image" Target="media/image58.png"/><Relationship Id="rId7" Type="http://schemas.openxmlformats.org/officeDocument/2006/relationships/endnotes" Target="endnotes.xml"/><Relationship Id="rId162" Type="http://schemas.openxmlformats.org/officeDocument/2006/relationships/image" Target="media/image73.png"/><Relationship Id="rId183" Type="http://schemas.openxmlformats.org/officeDocument/2006/relationships/image" Target="media/image93.png"/><Relationship Id="rId218" Type="http://schemas.openxmlformats.org/officeDocument/2006/relationships/hyperlink" Target="https://marketplace.visualstudio.com/items?itemName=letrieu.expand-region" TargetMode="External"/><Relationship Id="rId239" Type="http://schemas.openxmlformats.org/officeDocument/2006/relationships/hyperlink" Target="https://experienceleague.adobe.com/docs/commerce-operations/configuration-guide/cli/localization.html" TargetMode="External"/><Relationship Id="rId250" Type="http://schemas.openxmlformats.org/officeDocument/2006/relationships/image" Target="media/image132.png"/><Relationship Id="rId271" Type="http://schemas.openxmlformats.org/officeDocument/2006/relationships/hyperlink" Target="https://developer.adobe.com/commerce/frontend-core/guide/css/preprocess/" TargetMode="External"/><Relationship Id="rId292" Type="http://schemas.openxmlformats.org/officeDocument/2006/relationships/fontTable" Target="fontTable.xml"/><Relationship Id="rId24" Type="http://schemas.openxmlformats.org/officeDocument/2006/relationships/hyperlink" Target="https://developer.adobe.com/commerce/frontend-core/guide/themes/create-storefront/" TargetMode="External"/><Relationship Id="rId45" Type="http://schemas.openxmlformats.org/officeDocument/2006/relationships/hyperlink" Target="https://github.com/magento/magento2/blob/2.4-develop/app/design/frontend/Magento/blank/web/css/styles-l.less" TargetMode="External"/><Relationship Id="rId66" Type="http://schemas.openxmlformats.org/officeDocument/2006/relationships/image" Target="media/image29.png"/><Relationship Id="rId87" Type="http://schemas.openxmlformats.org/officeDocument/2006/relationships/hyperlink" Target="https://developer.adobe.com/commerce/frontend-core/guide/responsive-design/mobile/" TargetMode="External"/><Relationship Id="rId110" Type="http://schemas.openxmlformats.org/officeDocument/2006/relationships/image" Target="media/image45.png"/><Relationship Id="rId131" Type="http://schemas.openxmlformats.org/officeDocument/2006/relationships/hyperlink" Target="https://github.com/rafaelstz/VSCode-Magento-DevSearch" TargetMode="External"/><Relationship Id="rId152" Type="http://schemas.openxmlformats.org/officeDocument/2006/relationships/image" Target="media/image64.png"/><Relationship Id="rId173" Type="http://schemas.openxmlformats.org/officeDocument/2006/relationships/image" Target="media/image83.png"/><Relationship Id="rId194" Type="http://schemas.openxmlformats.org/officeDocument/2006/relationships/image" Target="media/image104.png"/><Relationship Id="rId208" Type="http://schemas.openxmlformats.org/officeDocument/2006/relationships/image" Target="media/image118.png"/><Relationship Id="rId229" Type="http://schemas.openxmlformats.org/officeDocument/2006/relationships/hyperlink" Target="https://experienceleague.adobe.com/en/docs/commerce-operations/configuration-guide/cli/localization" TargetMode="External"/><Relationship Id="rId240" Type="http://schemas.openxmlformats.org/officeDocument/2006/relationships/hyperlink" Target="https://developer.adobe.com/commerce/frontend-core/guide/translations/practice/" TargetMode="External"/><Relationship Id="rId261" Type="http://schemas.openxmlformats.org/officeDocument/2006/relationships/hyperlink" Target="https://www.npmjs.com/package/penthouse" TargetMode="External"/><Relationship Id="rId14" Type="http://schemas.openxmlformats.org/officeDocument/2006/relationships/image" Target="media/image1.png"/><Relationship Id="rId35" Type="http://schemas.openxmlformats.org/officeDocument/2006/relationships/image" Target="media/image14.png"/><Relationship Id="rId56" Type="http://schemas.openxmlformats.org/officeDocument/2006/relationships/image" Target="media/image22.png"/><Relationship Id="rId77" Type="http://schemas.openxmlformats.org/officeDocument/2006/relationships/hyperlink" Target="https://developer.adobe.com/commerce/frontend-core/guide/responsive-design/breakpoints/" TargetMode="External"/><Relationship Id="rId100" Type="http://schemas.openxmlformats.org/officeDocument/2006/relationships/hyperlink" Target="https://developer.adobe.com/commerce/frontend-core/guide/themes/inheritance/" TargetMode="External"/><Relationship Id="rId282" Type="http://schemas.openxmlformats.org/officeDocument/2006/relationships/hyperlink" Target="https://github.com/magento/magento2/blob/2.4/app/design/frontend/Magento/blank/web/css/styles-m.less" TargetMode="External"/><Relationship Id="rId8" Type="http://schemas.openxmlformats.org/officeDocument/2006/relationships/hyperlink" Target="https://developer.adobe.com/commerce/frontend-core/guide/" TargetMode="External"/><Relationship Id="rId98" Type="http://schemas.openxmlformats.org/officeDocument/2006/relationships/image" Target="media/image38.png"/><Relationship Id="rId121" Type="http://schemas.openxmlformats.org/officeDocument/2006/relationships/hyperlink" Target="https://developer.adobe.com/commerce/frontend-core/guide/layouts/types/" TargetMode="External"/><Relationship Id="rId142" Type="http://schemas.openxmlformats.org/officeDocument/2006/relationships/hyperlink" Target="https://github.com/magento/magento2" TargetMode="External"/><Relationship Id="rId163" Type="http://schemas.openxmlformats.org/officeDocument/2006/relationships/image" Target="media/image74.png"/><Relationship Id="rId184" Type="http://schemas.openxmlformats.org/officeDocument/2006/relationships/image" Target="media/image94.png"/><Relationship Id="rId219" Type="http://schemas.openxmlformats.org/officeDocument/2006/relationships/hyperlink" Target="https://developer.adobe.com/commerce/frontend-core/guide/translations/" TargetMode="External"/><Relationship Id="rId230" Type="http://schemas.openxmlformats.org/officeDocument/2006/relationships/hyperlink" Target="https://developer.adobe.com/commerce/frontend-core/guide/translations/practice/" TargetMode="External"/><Relationship Id="rId251" Type="http://schemas.openxmlformats.org/officeDocument/2006/relationships/image" Target="media/image133.png"/><Relationship Id="rId25" Type="http://schemas.openxmlformats.org/officeDocument/2006/relationships/hyperlink" Target="https://developer.adobe.com/commerce/frontend-core/guide/themes/create-storefront/" TargetMode="External"/><Relationship Id="rId46" Type="http://schemas.openxmlformats.org/officeDocument/2006/relationships/hyperlink" Target="https://github.com/docksal/boilerplate-magento/blob/master/docroot/vendor/magento/magento2-base/lib/web/css/source/lib/_lib.less" TargetMode="External"/><Relationship Id="rId67" Type="http://schemas.openxmlformats.org/officeDocument/2006/relationships/hyperlink" Target="https://aureatelabs.com/blog/uses-and-configuration-of-livereload-on-magento-2/" TargetMode="External"/><Relationship Id="rId272" Type="http://schemas.openxmlformats.org/officeDocument/2006/relationships/hyperlink" Target="https://github.com/magento/magento2/blob/2.4/app/design/frontend/Magento/blank/web/css/styles-m.less" TargetMode="External"/><Relationship Id="rId293" Type="http://schemas.microsoft.com/office/2011/relationships/people" Target="people.xml"/><Relationship Id="rId88" Type="http://schemas.openxmlformats.org/officeDocument/2006/relationships/hyperlink" Target="https://developer.adobe.com/commerce/frontend-core/guide/responsive-design/practice/" TargetMode="External"/><Relationship Id="rId111" Type="http://schemas.openxmlformats.org/officeDocument/2006/relationships/image" Target="media/image46.png"/><Relationship Id="rId132" Type="http://schemas.openxmlformats.org/officeDocument/2006/relationships/hyperlink" Target="https://github.com/webkul/magento2_vscode" TargetMode="External"/><Relationship Id="rId153" Type="http://schemas.openxmlformats.org/officeDocument/2006/relationships/image" Target="media/image65.png"/><Relationship Id="rId174" Type="http://schemas.openxmlformats.org/officeDocument/2006/relationships/image" Target="media/image84.png"/><Relationship Id="rId195" Type="http://schemas.openxmlformats.org/officeDocument/2006/relationships/image" Target="media/image105.png"/><Relationship Id="rId209" Type="http://schemas.openxmlformats.org/officeDocument/2006/relationships/image" Target="media/image119.png"/><Relationship Id="rId220" Type="http://schemas.openxmlformats.org/officeDocument/2006/relationships/hyperlink" Target="https://github.com/magento-l10n/i18n-magento2" TargetMode="External"/><Relationship Id="rId241" Type="http://schemas.openxmlformats.org/officeDocument/2006/relationships/hyperlink" Target="https://experienceleague.adobe.com/en/docs/commerce-operations/configuration-guide/cli/localization" TargetMode="External"/><Relationship Id="rId15" Type="http://schemas.openxmlformats.org/officeDocument/2006/relationships/image" Target="media/image2.png"/><Relationship Id="rId36" Type="http://schemas.openxmlformats.org/officeDocument/2006/relationships/image" Target="media/image15.png"/><Relationship Id="rId57" Type="http://schemas.openxmlformats.org/officeDocument/2006/relationships/hyperlink" Target="https://developer.adobe.com/commerce/frontend-core/guide/css/quickstart/customize-styles/" TargetMode="External"/><Relationship Id="rId262" Type="http://schemas.openxmlformats.org/officeDocument/2006/relationships/hyperlink" Target="https://www.npmjs.com/package/critical" TargetMode="External"/><Relationship Id="rId283" Type="http://schemas.openxmlformats.org/officeDocument/2006/relationships/hyperlink" Target="https://github.com/magento/magento2/blob/2.4/app/design/frontend/Magento/blank/web/css/styles-l.less" TargetMode="External"/><Relationship Id="rId78" Type="http://schemas.openxmlformats.org/officeDocument/2006/relationships/hyperlink" Target="https://developer.adobe.com/commerce/frontend-core/guide/responsive-design/breakpoints/" TargetMode="External"/><Relationship Id="rId99" Type="http://schemas.openxmlformats.org/officeDocument/2006/relationships/hyperlink" Target="https://developer.adobe.com/commerce/frontend-core/guide/css/fonts/" TargetMode="External"/><Relationship Id="rId101" Type="http://schemas.openxmlformats.org/officeDocument/2006/relationships/hyperlink" Target="https://lesscss.org/" TargetMode="External"/><Relationship Id="rId122" Type="http://schemas.openxmlformats.org/officeDocument/2006/relationships/hyperlink" Target="https://developer.adobe.com/commerce/frontend-core/guide/layouts/types/" TargetMode="External"/><Relationship Id="rId143" Type="http://schemas.openxmlformats.org/officeDocument/2006/relationships/hyperlink" Target="https://www.tigren.com/blog/magento-2-elasticsearch/" TargetMode="External"/><Relationship Id="rId164" Type="http://schemas.openxmlformats.org/officeDocument/2006/relationships/image" Target="media/image75.png"/><Relationship Id="rId185" Type="http://schemas.openxmlformats.org/officeDocument/2006/relationships/image" Target="media/image95.png"/><Relationship Id="rId9" Type="http://schemas.openxmlformats.org/officeDocument/2006/relationships/hyperlink" Target="https://developer.adobe.com/commerce/frontend-core/guide/responsive-design/css/" TargetMode="External"/><Relationship Id="rId210" Type="http://schemas.openxmlformats.org/officeDocument/2006/relationships/hyperlink" Target="https://github.com/rubenpixelpro/from-PSD-to-Magento-2/tree/master" TargetMode="External"/><Relationship Id="rId26" Type="http://schemas.openxmlformats.org/officeDocument/2006/relationships/image" Target="media/image7.png"/><Relationship Id="rId231" Type="http://schemas.openxmlformats.org/officeDocument/2006/relationships/hyperlink" Target="https://experienceleague.adobe.com/docs/commerce-operations/configuration-guide/cli/localization.html" TargetMode="External"/><Relationship Id="rId252" Type="http://schemas.openxmlformats.org/officeDocument/2006/relationships/hyperlink" Target="https://developer.adobe.com/commerce/frontend-core/guide/css/practice/" TargetMode="External"/><Relationship Id="rId273" Type="http://schemas.openxmlformats.org/officeDocument/2006/relationships/hyperlink" Target="https://github.com/magento/magento2/blob/2.4/app/design/frontend/Magento/blank/web/css/styles-l.less" TargetMode="External"/><Relationship Id="rId294" Type="http://schemas.openxmlformats.org/officeDocument/2006/relationships/theme" Target="theme/theme1.xml"/><Relationship Id="rId47" Type="http://schemas.openxmlformats.org/officeDocument/2006/relationships/hyperlink" Target="https://github.com/docksal/boilerplate-magento/blob/master/docroot/vendor/magento/magento2-base/lib/web/css/source/lib/_responsive.less" TargetMode="External"/><Relationship Id="rId68" Type="http://schemas.openxmlformats.org/officeDocument/2006/relationships/hyperlink" Target="http://mage2rock.local.com:35729/" TargetMode="External"/><Relationship Id="rId89" Type="http://schemas.openxmlformats.org/officeDocument/2006/relationships/hyperlink" Target="https://developer.adobe.com/commerce/frontend-core/guide/responsive-design/practice/" TargetMode="External"/><Relationship Id="rId112" Type="http://schemas.openxmlformats.org/officeDocument/2006/relationships/hyperlink" Target="https://developer.adobe.com/commerce/frontend-core/guide/layouts/" TargetMode="External"/><Relationship Id="rId133" Type="http://schemas.openxmlformats.org/officeDocument/2006/relationships/hyperlink" Target="https://developer.adobe.com/commerce/frontend-core/guide/" TargetMode="External"/><Relationship Id="rId154" Type="http://schemas.openxmlformats.org/officeDocument/2006/relationships/image" Target="media/image66.png"/><Relationship Id="rId175" Type="http://schemas.openxmlformats.org/officeDocument/2006/relationships/image" Target="media/image85.png"/><Relationship Id="rId196" Type="http://schemas.openxmlformats.org/officeDocument/2006/relationships/image" Target="media/image106.png"/><Relationship Id="rId200" Type="http://schemas.openxmlformats.org/officeDocument/2006/relationships/image" Target="media/image110.png"/><Relationship Id="rId16" Type="http://schemas.openxmlformats.org/officeDocument/2006/relationships/hyperlink" Target="https://developer.adobe.com/commerce/frontend-core/guide/themes/create-storefront/" TargetMode="External"/><Relationship Id="rId221" Type="http://schemas.openxmlformats.org/officeDocument/2006/relationships/hyperlink" Target="https://github.com/mageplaza/magento-2-vietnamese-language-pack" TargetMode="External"/><Relationship Id="rId242" Type="http://schemas.openxmlformats.org/officeDocument/2006/relationships/hyperlink" Target="https://developer.adobe.com/commerce/frontend-core/guide/templates/email/" TargetMode="External"/><Relationship Id="rId263" Type="http://schemas.openxmlformats.org/officeDocument/2006/relationships/hyperlink" Target="https://www.npmjs.com/package/penthouse" TargetMode="External"/><Relationship Id="rId284" Type="http://schemas.openxmlformats.org/officeDocument/2006/relationships/hyperlink" Target="https://github.com/magento/magento2/blob/2.4/app/design/frontend/Magento/blank/web/css/styles-m.less" TargetMode="External"/><Relationship Id="rId37" Type="http://schemas.openxmlformats.org/officeDocument/2006/relationships/image" Target="media/image16.png"/><Relationship Id="rId58" Type="http://schemas.openxmlformats.org/officeDocument/2006/relationships/image" Target="media/image23.png"/><Relationship Id="rId79" Type="http://schemas.openxmlformats.org/officeDocument/2006/relationships/hyperlink" Target="https://en.wikipedia.org/wiki/Media_queries" TargetMode="External"/><Relationship Id="rId102" Type="http://schemas.openxmlformats.org/officeDocument/2006/relationships/image" Target="media/image39.png"/><Relationship Id="rId123" Type="http://schemas.openxmlformats.org/officeDocument/2006/relationships/hyperlink" Target="https://developer.adobe.com/commerce/frontend-core/guide/layouts/types/" TargetMode="External"/><Relationship Id="rId144" Type="http://schemas.openxmlformats.org/officeDocument/2006/relationships/hyperlink" Target="https://github.com/czone-tech/magento2-theme-fresh" TargetMode="External"/><Relationship Id="rId90" Type="http://schemas.openxmlformats.org/officeDocument/2006/relationships/image" Target="media/image35.png"/><Relationship Id="rId165" Type="http://schemas.openxmlformats.org/officeDocument/2006/relationships/image" Target="media/image76.png"/><Relationship Id="rId186" Type="http://schemas.openxmlformats.org/officeDocument/2006/relationships/image" Target="media/image96.png"/><Relationship Id="rId211" Type="http://schemas.openxmlformats.org/officeDocument/2006/relationships/image" Target="media/image120.png"/><Relationship Id="rId232" Type="http://schemas.openxmlformats.org/officeDocument/2006/relationships/hyperlink" Target="https://developer.adobe.com/commerce/frontend-core/guide/conventions/" TargetMode="External"/><Relationship Id="rId253" Type="http://schemas.openxmlformats.org/officeDocument/2006/relationships/image" Target="media/image134.png"/><Relationship Id="rId274" Type="http://schemas.openxmlformats.org/officeDocument/2006/relationships/hyperlink" Target="https://github.com/magento/magento2/blob/2.4/app/design/frontend/Magento/blank/web/css/print.less" TargetMode="External"/><Relationship Id="rId27" Type="http://schemas.openxmlformats.org/officeDocument/2006/relationships/image" Target="media/image8.png"/><Relationship Id="rId48" Type="http://schemas.openxmlformats.org/officeDocument/2006/relationships/hyperlink" Target="https://ireneiaccio.com/posts/magento2-icons/" TargetMode="External"/><Relationship Id="rId69" Type="http://schemas.openxmlformats.org/officeDocument/2006/relationships/hyperlink" Target="http://[yourdomain]:35729" TargetMode="External"/><Relationship Id="rId113" Type="http://schemas.openxmlformats.org/officeDocument/2006/relationships/image" Target="media/image47.png"/><Relationship Id="rId134" Type="http://schemas.openxmlformats.org/officeDocument/2006/relationships/image" Target="media/image52.png"/><Relationship Id="rId80" Type="http://schemas.openxmlformats.org/officeDocument/2006/relationships/hyperlink" Target="https://developer.adobe.com/commerce/frontend-core/guide/responsive-design/js/" TargetMode="External"/><Relationship Id="rId155" Type="http://schemas.openxmlformats.org/officeDocument/2006/relationships/image" Target="media/image67.png"/><Relationship Id="rId176" Type="http://schemas.openxmlformats.org/officeDocument/2006/relationships/image" Target="media/image86.png"/><Relationship Id="rId197" Type="http://schemas.openxmlformats.org/officeDocument/2006/relationships/image" Target="media/image107.png"/><Relationship Id="rId201" Type="http://schemas.openxmlformats.org/officeDocument/2006/relationships/image" Target="media/image111.png"/><Relationship Id="rId222" Type="http://schemas.openxmlformats.org/officeDocument/2006/relationships/hyperlink" Target="https://github.com/mageplaza/magento-2-vietnamese-language-pack/blob/master/vi_VN.csv" TargetMode="External"/><Relationship Id="rId243" Type="http://schemas.openxmlformats.org/officeDocument/2006/relationships/hyperlink" Target="https://developer.adobe.com/commerce/frontend-core/guide/templates/email/" TargetMode="External"/><Relationship Id="rId264" Type="http://schemas.openxmlformats.org/officeDocument/2006/relationships/hyperlink" Target="https://www.npmjs.com/package/critical" TargetMode="External"/><Relationship Id="rId285" Type="http://schemas.openxmlformats.org/officeDocument/2006/relationships/hyperlink" Target="https://github.com/paulirish/matchMedia.js/" TargetMode="External"/><Relationship Id="rId17" Type="http://schemas.openxmlformats.org/officeDocument/2006/relationships/image" Target="media/image3.png"/><Relationship Id="rId38" Type="http://schemas.openxmlformats.org/officeDocument/2006/relationships/image" Target="media/image17.png"/><Relationship Id="rId59" Type="http://schemas.openxmlformats.org/officeDocument/2006/relationships/hyperlink" Target="https://developer.adobe.com/commerce/frontend-core/guide/css/quickstart/customize-styles/" TargetMode="External"/><Relationship Id="rId103" Type="http://schemas.openxmlformats.org/officeDocument/2006/relationships/hyperlink" Target="https://lesscss.org/usage/" TargetMode="External"/><Relationship Id="rId124" Type="http://schemas.openxmlformats.org/officeDocument/2006/relationships/hyperlink" Target="https://developer.adobe.com/commerce/frontend-core/guide/layouts/xml-instructions/" TargetMode="External"/><Relationship Id="rId70" Type="http://schemas.openxmlformats.org/officeDocument/2006/relationships/image" Target="media/image30.png"/><Relationship Id="rId91" Type="http://schemas.openxmlformats.org/officeDocument/2006/relationships/hyperlink" Target="https://github.com/magento/magento2/blob/2.4/app/design/frontend/Magento/blank/Magento_Catalog/web/css/source/module/_listings.less" TargetMode="External"/><Relationship Id="rId145" Type="http://schemas.openxmlformats.org/officeDocument/2006/relationships/hyperlink" Target="https://github.com/czone-tech" TargetMode="External"/><Relationship Id="rId166" Type="http://schemas.openxmlformats.org/officeDocument/2006/relationships/image" Target="media/image77.png"/><Relationship Id="rId187" Type="http://schemas.openxmlformats.org/officeDocument/2006/relationships/image" Target="media/image97.png"/><Relationship Id="rId1" Type="http://schemas.openxmlformats.org/officeDocument/2006/relationships/customXml" Target="../customXml/item1.xml"/><Relationship Id="rId212" Type="http://schemas.openxmlformats.org/officeDocument/2006/relationships/image" Target="media/image121.png"/><Relationship Id="rId233" Type="http://schemas.openxmlformats.org/officeDocument/2006/relationships/hyperlink" Target="https://support.crowdin.com/online-editor/" TargetMode="External"/><Relationship Id="rId254" Type="http://schemas.openxmlformats.org/officeDocument/2006/relationships/image" Target="media/image135.png"/><Relationship Id="rId28" Type="http://schemas.openxmlformats.org/officeDocument/2006/relationships/hyperlink" Target="https://github.com/magento/magento2/blob/2.4-develop/app/code/Magento/Cms/Block/Block.php" TargetMode="External"/><Relationship Id="rId49" Type="http://schemas.openxmlformats.org/officeDocument/2006/relationships/hyperlink" Target="https://developer.adobe.com/commerce/frontend-core/guide/css/quickstart/customize-styles/" TargetMode="External"/><Relationship Id="rId114" Type="http://schemas.openxmlformats.org/officeDocument/2006/relationships/hyperlink" Target="https://developer.adobe.com/commerce/frontend-core/guide/layouts/types/" TargetMode="External"/><Relationship Id="rId275" Type="http://schemas.openxmlformats.org/officeDocument/2006/relationships/hyperlink" Target="https://experienceleague.adobe.com/en/docs/commerce-operations/configuration-guide/cli/static-view/static-view-file-deployment" TargetMode="External"/><Relationship Id="rId60" Type="http://schemas.openxmlformats.org/officeDocument/2006/relationships/image" Target="media/image24.png"/><Relationship Id="rId81" Type="http://schemas.openxmlformats.org/officeDocument/2006/relationships/image" Target="media/image32.png"/><Relationship Id="rId135" Type="http://schemas.openxmlformats.org/officeDocument/2006/relationships/image" Target="media/image53.png"/><Relationship Id="rId156" Type="http://schemas.openxmlformats.org/officeDocument/2006/relationships/image" Target="media/image68.png"/><Relationship Id="rId177" Type="http://schemas.openxmlformats.org/officeDocument/2006/relationships/image" Target="media/image87.png"/><Relationship Id="rId198" Type="http://schemas.openxmlformats.org/officeDocument/2006/relationships/image" Target="media/image108.png"/><Relationship Id="rId202" Type="http://schemas.openxmlformats.org/officeDocument/2006/relationships/image" Target="media/image112.png"/><Relationship Id="rId223" Type="http://schemas.openxmlformats.org/officeDocument/2006/relationships/hyperlink" Target="https://developer.adobe.com/commerce/frontend-core/guide/translations/" TargetMode="External"/><Relationship Id="rId244" Type="http://schemas.openxmlformats.org/officeDocument/2006/relationships/hyperlink" Target="https://github.com/magento/magento2/blob/2.4/app/code/Magento/Customer/view/frontend/email/account_new.html" TargetMode="External"/><Relationship Id="rId18" Type="http://schemas.openxmlformats.org/officeDocument/2006/relationships/image" Target="media/image4.png"/><Relationship Id="rId39" Type="http://schemas.openxmlformats.org/officeDocument/2006/relationships/image" Target="media/image18.png"/><Relationship Id="rId265" Type="http://schemas.openxmlformats.org/officeDocument/2006/relationships/hyperlink" Target="https://magento.stackexchange.com/questions/290202/how-to-auto-generate-critical-path-css-using-penthouse-or-critical-for-magento-2" TargetMode="External"/><Relationship Id="rId286" Type="http://schemas.openxmlformats.org/officeDocument/2006/relationships/hyperlink" Target="https://github.com/magento/magento2/blob/2.4/lib/web/mage/menu.js" TargetMode="External"/><Relationship Id="rId50" Type="http://schemas.openxmlformats.org/officeDocument/2006/relationships/image" Target="media/image19.png"/><Relationship Id="rId104" Type="http://schemas.openxmlformats.org/officeDocument/2006/relationships/image" Target="media/image40.png"/><Relationship Id="rId125" Type="http://schemas.openxmlformats.org/officeDocument/2006/relationships/hyperlink" Target="https://developer.adobe.com/commerce/frontend-core/guide/layouts/xml-instructions/" TargetMode="External"/><Relationship Id="rId146" Type="http://schemas.openxmlformats.org/officeDocument/2006/relationships/hyperlink" Target="https://git-scm.com/docs" TargetMode="External"/><Relationship Id="rId167" Type="http://schemas.openxmlformats.org/officeDocument/2006/relationships/hyperlink" Target="https://learngitbranching.js.org" TargetMode="External"/><Relationship Id="rId188" Type="http://schemas.openxmlformats.org/officeDocument/2006/relationships/image" Target="media/image98.png"/><Relationship Id="rId71" Type="http://schemas.openxmlformats.org/officeDocument/2006/relationships/hyperlink" Target="https://developer.adobe.com/commerce/frontend-core/guide/responsive-design/" TargetMode="External"/><Relationship Id="rId92" Type="http://schemas.openxmlformats.org/officeDocument/2006/relationships/image" Target="media/image36.png"/><Relationship Id="rId213" Type="http://schemas.openxmlformats.org/officeDocument/2006/relationships/image" Target="media/image122.png"/><Relationship Id="rId234" Type="http://schemas.openxmlformats.org/officeDocument/2006/relationships/hyperlink" Target="mailto:engcom@magento.com" TargetMode="External"/><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hyperlink" Target="https://developer.adobe.com/commerce/frontend-core/guide/css/themes/" TargetMode="External"/><Relationship Id="rId276" Type="http://schemas.openxmlformats.org/officeDocument/2006/relationships/hyperlink" Target="https://experienceleague.adobe.com/en/docs/commerce-operations/configuration-guide/cli/static-view/static-view-file-deployment" TargetMode="External"/><Relationship Id="rId40" Type="http://schemas.openxmlformats.org/officeDocument/2006/relationships/hyperlink" Target="https://experienceleague.adobe.com/en/docs/commerce-operations/configuration-guide/cli/static-view/static-view-file-deployment" TargetMode="External"/><Relationship Id="rId115" Type="http://schemas.openxmlformats.org/officeDocument/2006/relationships/image" Target="media/image48.png"/><Relationship Id="rId136" Type="http://schemas.openxmlformats.org/officeDocument/2006/relationships/image" Target="media/image54.png"/><Relationship Id="rId157" Type="http://schemas.openxmlformats.org/officeDocument/2006/relationships/hyperlink" Target="https://github.com/themesexpert1986/Story.git" TargetMode="External"/><Relationship Id="rId178" Type="http://schemas.openxmlformats.org/officeDocument/2006/relationships/image" Target="media/image88.png"/><Relationship Id="rId61" Type="http://schemas.openxmlformats.org/officeDocument/2006/relationships/hyperlink" Target="https://developer.adobe.com/commerce/frontend-core/guide/css/quickstart/customize-styles/" TargetMode="External"/><Relationship Id="rId82" Type="http://schemas.openxmlformats.org/officeDocument/2006/relationships/hyperlink" Target="https://developer.adobe.com/commerce/frontend-core/guide/responsive-design/js/" TargetMode="External"/><Relationship Id="rId199" Type="http://schemas.openxmlformats.org/officeDocument/2006/relationships/image" Target="media/image109.png"/><Relationship Id="rId203" Type="http://schemas.openxmlformats.org/officeDocument/2006/relationships/image" Target="media/image113.png"/><Relationship Id="rId19" Type="http://schemas.openxmlformats.org/officeDocument/2006/relationships/hyperlink" Target="https://developer.adobe.com/commerce/frontend-core/guide/themes/create-storefront/" TargetMode="External"/><Relationship Id="rId224" Type="http://schemas.openxmlformats.org/officeDocument/2006/relationships/hyperlink" Target="https://experienceleague.adobe.com/en/docs/commerce-operations/configuration-guide/cli/localization" TargetMode="External"/><Relationship Id="rId245" Type="http://schemas.openxmlformats.org/officeDocument/2006/relationships/hyperlink" Target="https://developer.adobe.com/commerce/frontend-core/guide/templates/email/" TargetMode="External"/><Relationship Id="rId266" Type="http://schemas.openxmlformats.org/officeDocument/2006/relationships/hyperlink" Target="https://www.npmjs.com/package/grunt-penthouse" TargetMode="External"/><Relationship Id="rId287" Type="http://schemas.openxmlformats.org/officeDocument/2006/relationships/image" Target="media/image140.png"/><Relationship Id="rId30" Type="http://schemas.openxmlformats.org/officeDocument/2006/relationships/image" Target="media/image10.png"/><Relationship Id="rId105" Type="http://schemas.openxmlformats.org/officeDocument/2006/relationships/hyperlink" Target="https://lesscss.org/functions/" TargetMode="External"/><Relationship Id="rId126" Type="http://schemas.openxmlformats.org/officeDocument/2006/relationships/image" Target="media/image50.png"/><Relationship Id="rId147" Type="http://schemas.openxmlformats.org/officeDocument/2006/relationships/image" Target="media/image59.png"/><Relationship Id="rId168" Type="http://schemas.openxmlformats.org/officeDocument/2006/relationships/image" Target="media/image78.png"/><Relationship Id="rId51" Type="http://schemas.openxmlformats.org/officeDocument/2006/relationships/image" Target="media/image20.png"/><Relationship Id="rId72" Type="http://schemas.openxmlformats.org/officeDocument/2006/relationships/image" Target="media/image31.png"/><Relationship Id="rId93" Type="http://schemas.openxmlformats.org/officeDocument/2006/relationships/image" Target="media/image37.png"/><Relationship Id="rId18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image" Target="media/image123.png"/><Relationship Id="rId235" Type="http://schemas.openxmlformats.org/officeDocument/2006/relationships/hyperlink" Target="https://opensource.magento.com/slack" TargetMode="External"/><Relationship Id="rId256" Type="http://schemas.openxmlformats.org/officeDocument/2006/relationships/hyperlink" Target="https://developer.adobe.com/commerce/frontend-core/guide/layouts/xml-manage/" TargetMode="External"/><Relationship Id="rId277" Type="http://schemas.openxmlformats.org/officeDocument/2006/relationships/hyperlink" Target="http://lesscss.org/usage/" TargetMode="External"/><Relationship Id="rId116" Type="http://schemas.openxmlformats.org/officeDocument/2006/relationships/image" Target="media/image49.png"/><Relationship Id="rId137" Type="http://schemas.openxmlformats.org/officeDocument/2006/relationships/image" Target="media/image55.png"/><Relationship Id="rId158" Type="http://schemas.openxmlformats.org/officeDocument/2006/relationships/image" Target="media/image69.png"/><Relationship Id="rId20" Type="http://schemas.openxmlformats.org/officeDocument/2006/relationships/hyperlink" Target="https://packagist.org/" TargetMode="External"/><Relationship Id="rId41" Type="http://schemas.openxmlformats.org/officeDocument/2006/relationships/hyperlink" Target="file:///C:/xampp/htdocs/mage2rock/vendor/magento/magento2-base/lib/web/css/docs/index.html" TargetMode="External"/><Relationship Id="rId62" Type="http://schemas.openxmlformats.org/officeDocument/2006/relationships/image" Target="media/image25.png"/><Relationship Id="rId83" Type="http://schemas.openxmlformats.org/officeDocument/2006/relationships/image" Target="media/image33.png"/><Relationship Id="rId179" Type="http://schemas.openxmlformats.org/officeDocument/2006/relationships/image" Target="media/image89.png"/><Relationship Id="rId190" Type="http://schemas.openxmlformats.org/officeDocument/2006/relationships/image" Target="media/image100.png"/><Relationship Id="rId204" Type="http://schemas.openxmlformats.org/officeDocument/2006/relationships/image" Target="media/image114.png"/><Relationship Id="rId225" Type="http://schemas.openxmlformats.org/officeDocument/2006/relationships/hyperlink" Target="https://experienceleague.adobe.com/en/docs/commerce-operations/configuration-guide/cli/localization" TargetMode="External"/><Relationship Id="rId246" Type="http://schemas.openxmlformats.org/officeDocument/2006/relationships/hyperlink" Target="https://github.com/magento/magento2/blob/2.4/app/code/Magento/Customer/view/frontend/email/account_new.html" TargetMode="External"/><Relationship Id="rId267" Type="http://schemas.openxmlformats.org/officeDocument/2006/relationships/image" Target="media/image136.png"/><Relationship Id="rId288" Type="http://schemas.openxmlformats.org/officeDocument/2006/relationships/image" Target="media/image141.png"/><Relationship Id="rId106" Type="http://schemas.openxmlformats.org/officeDocument/2006/relationships/image" Target="media/image41.png"/><Relationship Id="rId127" Type="http://schemas.openxmlformats.org/officeDocument/2006/relationships/hyperlink" Target="https://developer.adobe.com/commerce/frontend-core/guide/layouts/product-layouts/" TargetMode="External"/><Relationship Id="rId10" Type="http://schemas.openxmlformats.org/officeDocument/2006/relationships/hyperlink" Target="https://developer.adobe.com/commerce/frontend-core/guide/" TargetMode="External"/><Relationship Id="rId31" Type="http://schemas.openxmlformats.org/officeDocument/2006/relationships/image" Target="media/image11.png"/><Relationship Id="rId52" Type="http://schemas.openxmlformats.org/officeDocument/2006/relationships/hyperlink" Target="https://developer.adobe.com/commerce/frontend-core/guide/css/quickstart/customize-styles/" TargetMode="External"/><Relationship Id="rId73" Type="http://schemas.openxmlformats.org/officeDocument/2006/relationships/hyperlink" Target="https://developer.adobe.com/commerce/frontend-core/guide/responsive-design/css/" TargetMode="External"/><Relationship Id="rId94" Type="http://schemas.openxmlformats.org/officeDocument/2006/relationships/hyperlink" Target="https://experienceleague.adobe.com/en/docs/commerce-operations/configuration-guide/cli/static-view/static-view-file-deployment" TargetMode="External"/><Relationship Id="rId148" Type="http://schemas.openxmlformats.org/officeDocument/2006/relationships/image" Target="media/image60.png"/><Relationship Id="rId169" Type="http://schemas.openxmlformats.org/officeDocument/2006/relationships/image" Target="media/image79.png"/><Relationship Id="rId4" Type="http://schemas.openxmlformats.org/officeDocument/2006/relationships/settings" Target="settings.xml"/><Relationship Id="rId180" Type="http://schemas.openxmlformats.org/officeDocument/2006/relationships/image" Target="media/image90.png"/><Relationship Id="rId215" Type="http://schemas.openxmlformats.org/officeDocument/2006/relationships/image" Target="media/image124.png"/><Relationship Id="rId236" Type="http://schemas.openxmlformats.org/officeDocument/2006/relationships/hyperlink" Target="https://experienceleague.adobe.com/en/docs/commerce-admin/systems/tools/developer-tools" TargetMode="External"/><Relationship Id="rId257" Type="http://schemas.openxmlformats.org/officeDocument/2006/relationships/hyperlink" Target="https://developer.mozilla.org/en-US/docs/Web/CSS/@font-face" TargetMode="External"/><Relationship Id="rId278" Type="http://schemas.openxmlformats.org/officeDocument/2006/relationships/hyperlink" Target="https://developer.adobe.com/commerce/frontend-core/guide/themes/inheritance/" TargetMode="External"/><Relationship Id="rId42" Type="http://schemas.openxmlformats.org/officeDocument/2006/relationships/hyperlink" Target="file:///C:/xampp/htdocs/mage2rock/vendor/magento/magento2-base/lib/web/css/docs/responsive.html" TargetMode="External"/><Relationship Id="rId84" Type="http://schemas.openxmlformats.org/officeDocument/2006/relationships/hyperlink" Target="https://developer.adobe.com/commerce/frontend-core/guide/responsive-design/js/" TargetMode="External"/><Relationship Id="rId138" Type="http://schemas.openxmlformats.org/officeDocument/2006/relationships/image" Target="media/image56.png"/><Relationship Id="rId191" Type="http://schemas.openxmlformats.org/officeDocument/2006/relationships/image" Target="media/image101.png"/><Relationship Id="rId205" Type="http://schemas.openxmlformats.org/officeDocument/2006/relationships/image" Target="media/image115.png"/><Relationship Id="rId247" Type="http://schemas.openxmlformats.org/officeDocument/2006/relationships/image" Target="media/image129.png"/><Relationship Id="rId107" Type="http://schemas.openxmlformats.org/officeDocument/2006/relationships/image" Target="media/image42.png"/><Relationship Id="rId289" Type="http://schemas.openxmlformats.org/officeDocument/2006/relationships/image" Target="media/image142.png"/><Relationship Id="rId11" Type="http://schemas.openxmlformats.org/officeDocument/2006/relationships/hyperlink" Target="https://github.com/magento/magento2/tree/2.4-develop/app/design/frontend/Magento" TargetMode="External"/><Relationship Id="rId53" Type="http://schemas.openxmlformats.org/officeDocument/2006/relationships/image" Target="media/image21.png"/><Relationship Id="rId149" Type="http://schemas.openxmlformats.org/officeDocument/2006/relationships/image" Target="media/image61.png"/><Relationship Id="rId95" Type="http://schemas.openxmlformats.org/officeDocument/2006/relationships/hyperlink" Target="https://experienceleague.adobe.com/en/docs/commerce-operations/configuration-guide/cli/static-view/static-view-file-deployment" TargetMode="External"/><Relationship Id="rId160" Type="http://schemas.openxmlformats.org/officeDocument/2006/relationships/image" Target="media/image71.png"/><Relationship Id="rId216" Type="http://schemas.openxmlformats.org/officeDocument/2006/relationships/image" Target="media/image125.png"/><Relationship Id="rId258" Type="http://schemas.openxmlformats.org/officeDocument/2006/relationships/hyperlink" Target="https://icomoon.io/app/" TargetMode="External"/><Relationship Id="rId22" Type="http://schemas.openxmlformats.org/officeDocument/2006/relationships/hyperlink" Target="https://github.com/bypixelpro/magento2temacurso/blob/master/etc/view.xml" TargetMode="External"/><Relationship Id="rId64" Type="http://schemas.openxmlformats.org/officeDocument/2006/relationships/image" Target="media/image27.png"/><Relationship Id="rId118" Type="http://schemas.openxmlformats.org/officeDocument/2006/relationships/hyperlink" Target="https://developer.adobe.com/commerce/frontend-core/guide/layouts/override/" TargetMode="External"/><Relationship Id="rId171" Type="http://schemas.openxmlformats.org/officeDocument/2006/relationships/image" Target="media/image81.png"/><Relationship Id="rId227" Type="http://schemas.openxmlformats.org/officeDocument/2006/relationships/hyperlink" Target="https://commercemarketplace.adobe.com/catalogsearch/result/?q=language%20packs" TargetMode="External"/><Relationship Id="rId26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A02A4-6EF4-4B1A-91D6-EAF0DE43B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27763</TotalTime>
  <Pages>228</Pages>
  <Words>44166</Words>
  <Characters>251747</Characters>
  <Application>Microsoft Office Word</Application>
  <DocSecurity>0</DocSecurity>
  <Lines>2097</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1805</cp:revision>
  <dcterms:created xsi:type="dcterms:W3CDTF">2024-06-23T08:20:00Z</dcterms:created>
  <dcterms:modified xsi:type="dcterms:W3CDTF">2025-06-04T21:37:00Z</dcterms:modified>
</cp:coreProperties>
</file>